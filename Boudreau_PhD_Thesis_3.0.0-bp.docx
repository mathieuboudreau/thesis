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874D6D" w:rsidRDefault="00874D6D" w:rsidP="00700F27">
      <w:pPr>
        <w:pStyle w:val="Title"/>
        <w:spacing w:line="276" w:lineRule="auto"/>
        <w:rPr>
          <w:bCs/>
          <w:lang w:val="en-CA"/>
        </w:rPr>
      </w:pPr>
    </w:p>
    <w:p w:rsidR="00684794" w:rsidRDefault="00280EC4" w:rsidP="00700F27">
      <w:pPr>
        <w:pStyle w:val="Title"/>
        <w:spacing w:line="276" w:lineRule="auto"/>
      </w:pPr>
      <w:r w:rsidRPr="00280EC4">
        <w:rPr>
          <w:bCs/>
        </w:rPr>
        <w:t xml:space="preserve">Robust Quantitative Magnetization Transfer </w:t>
      </w:r>
      <w:commentRangeStart w:id="0"/>
      <w:r w:rsidR="005546F0">
        <w:rPr>
          <w:bCs/>
        </w:rPr>
        <w:t>Magnetic Resonance</w:t>
      </w:r>
      <w:commentRangeEnd w:id="0"/>
      <w:r w:rsidR="007D6ABE">
        <w:rPr>
          <w:rStyle w:val="CommentReference"/>
          <w:rFonts w:eastAsiaTheme="minorHAnsi"/>
          <w:spacing w:val="0"/>
          <w:kern w:val="0"/>
        </w:rPr>
        <w:commentReference w:id="0"/>
      </w:r>
      <w:r w:rsidR="005546F0">
        <w:rPr>
          <w:bCs/>
        </w:rPr>
        <w:t xml:space="preserve"> </w:t>
      </w:r>
      <w:r w:rsidRPr="00280EC4">
        <w:rPr>
          <w:bCs/>
        </w:rPr>
        <w:t>Imaging in the Presence of Radiofrequency Field Inhomogeneities</w:t>
      </w:r>
    </w:p>
    <w:p w:rsidR="00D737BC" w:rsidRDefault="00D737BC" w:rsidP="00700F27">
      <w:pPr>
        <w:spacing w:after="0" w:line="276" w:lineRule="auto"/>
        <w:jc w:val="center"/>
      </w:pPr>
    </w:p>
    <w:p w:rsidR="00D737BC" w:rsidRDefault="00D737BC" w:rsidP="00700F27">
      <w:pPr>
        <w:spacing w:after="0" w:line="276" w:lineRule="auto"/>
        <w:jc w:val="center"/>
      </w:pPr>
    </w:p>
    <w:p w:rsidR="0015286B" w:rsidRDefault="0015286B" w:rsidP="00700F27">
      <w:pPr>
        <w:spacing w:after="0" w:line="276" w:lineRule="auto"/>
        <w:jc w:val="center"/>
      </w:pPr>
      <w:r>
        <w:t>Mathieu Boudreau, M.Sc.</w:t>
      </w:r>
    </w:p>
    <w:p w:rsidR="0015286B" w:rsidRDefault="0015286B" w:rsidP="00700F27">
      <w:pPr>
        <w:spacing w:after="0" w:line="276" w:lineRule="auto"/>
        <w:jc w:val="center"/>
      </w:pPr>
      <w:r>
        <w:t>Department of Biomedical Engineering</w:t>
      </w:r>
    </w:p>
    <w:p w:rsidR="0015286B" w:rsidRDefault="0015286B" w:rsidP="00700F27">
      <w:pPr>
        <w:spacing w:after="0" w:line="276" w:lineRule="auto"/>
        <w:jc w:val="center"/>
      </w:pPr>
      <w:r>
        <w:t>McGill University, Montreal, Canada</w:t>
      </w:r>
    </w:p>
    <w:p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rsidR="0015286B" w:rsidRDefault="0015286B" w:rsidP="00700F27">
      <w:pPr>
        <w:spacing w:after="0" w:line="276" w:lineRule="auto"/>
        <w:jc w:val="center"/>
      </w:pPr>
    </w:p>
    <w:p w:rsidR="00D737BC" w:rsidRDefault="00D737BC" w:rsidP="00700F27">
      <w:pPr>
        <w:spacing w:after="0" w:line="276" w:lineRule="auto"/>
        <w:jc w:val="center"/>
      </w:pPr>
    </w:p>
    <w:p w:rsidR="0015286B" w:rsidRPr="0015286B" w:rsidRDefault="0015286B" w:rsidP="00700F27">
      <w:pPr>
        <w:spacing w:after="0" w:line="276" w:lineRule="auto"/>
        <w:jc w:val="center"/>
      </w:pPr>
      <w:r w:rsidRPr="0015286B">
        <w:t>A thesis submitted to McGill University in partial fulfillment of the</w:t>
      </w:r>
    </w:p>
    <w:p w:rsidR="0015286B" w:rsidRDefault="0015286B" w:rsidP="00700F27">
      <w:pPr>
        <w:spacing w:after="0" w:line="276" w:lineRule="auto"/>
        <w:jc w:val="center"/>
      </w:pPr>
      <w:r>
        <w:t>requirements for the Degree of Philosophy</w:t>
      </w:r>
    </w:p>
    <w:p w:rsidR="0015286B" w:rsidRDefault="0015286B" w:rsidP="00700F27">
      <w:pPr>
        <w:spacing w:after="0" w:line="276" w:lineRule="auto"/>
        <w:jc w:val="center"/>
      </w:pPr>
    </w:p>
    <w:p w:rsidR="00D737BC" w:rsidRDefault="00D737BC" w:rsidP="00700F27">
      <w:pPr>
        <w:spacing w:after="0" w:line="276" w:lineRule="auto"/>
        <w:jc w:val="center"/>
      </w:pPr>
    </w:p>
    <w:p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rsidR="0015286B" w:rsidRPr="009A3638" w:rsidRDefault="0015286B" w:rsidP="0015286B">
      <w:pPr>
        <w:rPr>
          <w:lang w:val="fr-FR"/>
        </w:rPr>
      </w:pPr>
      <w:r w:rsidRPr="009A3638">
        <w:rPr>
          <w:lang w:val="fr-FR"/>
        </w:rPr>
        <w:br w:type="page"/>
      </w:r>
    </w:p>
    <w:p w:rsidR="0015286B" w:rsidRDefault="0015286B" w:rsidP="008224C0">
      <w:pPr>
        <w:pStyle w:val="H1Non-Chapters"/>
      </w:pPr>
      <w:bookmarkStart w:id="1" w:name="_Toc499894603"/>
      <w:r w:rsidRPr="002B2290">
        <w:t>Contents</w:t>
      </w:r>
      <w:bookmarkEnd w:id="1"/>
    </w:p>
    <w:p w:rsidR="002B2290" w:rsidRPr="002B2290" w:rsidRDefault="002B2290" w:rsidP="002B2290"/>
    <w:p w:rsidR="001226F1" w:rsidRPr="001226F1" w:rsidRDefault="0015286B">
      <w:pPr>
        <w:pStyle w:val="TOC1"/>
        <w:rPr>
          <w:rFonts w:asciiTheme="minorHAnsi" w:eastAsiaTheme="minorEastAsia" w:hAnsiTheme="minorHAnsi" w:cstheme="minorBidi"/>
          <w:b w:val="0"/>
          <w:bCs w:val="0"/>
          <w:caps w:val="0"/>
          <w:sz w:val="24"/>
          <w:szCs w:val="24"/>
          <w:lang w:eastAsia="fr-FR"/>
        </w:rPr>
      </w:pPr>
      <w:r>
        <w:fldChar w:fldCharType="begin"/>
      </w:r>
      <w:r w:rsidRPr="00D24B56">
        <w:instrText xml:space="preserve"> TOC \o "1-3" </w:instrText>
      </w:r>
      <w:r>
        <w:fldChar w:fldCharType="separate"/>
      </w:r>
      <w:r w:rsidR="001226F1">
        <w:t>Contents</w:t>
      </w:r>
      <w:r w:rsidR="001226F1">
        <w:tab/>
      </w:r>
      <w:r w:rsidR="001226F1">
        <w:fldChar w:fldCharType="begin"/>
      </w:r>
      <w:r w:rsidR="001226F1">
        <w:instrText xml:space="preserve"> PAGEREF _Toc499894603 \h </w:instrText>
      </w:r>
      <w:r w:rsidR="001226F1">
        <w:fldChar w:fldCharType="separate"/>
      </w:r>
      <w:r w:rsidR="001226F1">
        <w:t>2</w:t>
      </w:r>
      <w:r w:rsidR="001226F1">
        <w:fldChar w:fldCharType="end"/>
      </w:r>
    </w:p>
    <w:p w:rsidR="001226F1" w:rsidRPr="001226F1" w:rsidRDefault="001226F1">
      <w:pPr>
        <w:pStyle w:val="TOC1"/>
        <w:rPr>
          <w:rFonts w:asciiTheme="minorHAnsi" w:eastAsiaTheme="minorEastAsia" w:hAnsiTheme="minorHAnsi" w:cstheme="minorBidi"/>
          <w:b w:val="0"/>
          <w:bCs w:val="0"/>
          <w:caps w:val="0"/>
          <w:sz w:val="24"/>
          <w:szCs w:val="24"/>
          <w:lang w:eastAsia="fr-FR"/>
        </w:rPr>
      </w:pPr>
      <w:r>
        <w:t>List of Figures</w:t>
      </w:r>
      <w:r>
        <w:tab/>
      </w:r>
      <w:r>
        <w:fldChar w:fldCharType="begin"/>
      </w:r>
      <w:r>
        <w:instrText xml:space="preserve"> PAGEREF _Toc499894604 \h </w:instrText>
      </w:r>
      <w:r>
        <w:fldChar w:fldCharType="separate"/>
      </w:r>
      <w:r>
        <w:t>6</w:t>
      </w:r>
      <w:r>
        <w:fldChar w:fldCharType="end"/>
      </w:r>
    </w:p>
    <w:p w:rsidR="001226F1" w:rsidRPr="001226F1" w:rsidRDefault="001226F1">
      <w:pPr>
        <w:pStyle w:val="TOC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_Toc499894605 \h </w:instrText>
      </w:r>
      <w:r>
        <w:fldChar w:fldCharType="separate"/>
      </w:r>
      <w:r>
        <w:t>11</w:t>
      </w:r>
      <w:r>
        <w:fldChar w:fldCharType="end"/>
      </w:r>
    </w:p>
    <w:p w:rsidR="001226F1" w:rsidRPr="001226F1" w:rsidRDefault="001226F1">
      <w:pPr>
        <w:pStyle w:val="TOC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_Toc499894606 \h </w:instrText>
      </w:r>
      <w:r>
        <w:fldChar w:fldCharType="separate"/>
      </w:r>
      <w:r>
        <w:t>12</w:t>
      </w:r>
      <w:r>
        <w:fldChar w:fldCharType="end"/>
      </w:r>
    </w:p>
    <w:p w:rsidR="001226F1" w:rsidRPr="001226F1" w:rsidRDefault="001226F1">
      <w:pPr>
        <w:pStyle w:val="TOC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_Toc499894607 \h </w:instrText>
      </w:r>
      <w:r>
        <w:fldChar w:fldCharType="separate"/>
      </w:r>
      <w:r>
        <w:t>14</w:t>
      </w:r>
      <w:r>
        <w:fldChar w:fldCharType="end"/>
      </w:r>
    </w:p>
    <w:p w:rsidR="001226F1" w:rsidRPr="001226F1" w:rsidRDefault="001226F1">
      <w:pPr>
        <w:pStyle w:val="TOC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_Toc499894608 \h </w:instrText>
      </w:r>
      <w:r>
        <w:fldChar w:fldCharType="separate"/>
      </w:r>
      <w:r>
        <w:t>15</w:t>
      </w:r>
      <w:r>
        <w:fldChar w:fldCharType="end"/>
      </w:r>
    </w:p>
    <w:p w:rsidR="001226F1" w:rsidRDefault="001226F1">
      <w:pPr>
        <w:pStyle w:val="TOC1"/>
        <w:rPr>
          <w:rFonts w:asciiTheme="minorHAnsi" w:eastAsiaTheme="minorEastAsia" w:hAnsiTheme="minorHAnsi" w:cstheme="minorBidi"/>
          <w:b w:val="0"/>
          <w:bCs w:val="0"/>
          <w:caps w:val="0"/>
          <w:sz w:val="24"/>
          <w:szCs w:val="24"/>
          <w:lang w:val="fr-FR" w:eastAsia="fr-FR"/>
        </w:rPr>
      </w:pPr>
      <w:r w:rsidRPr="001226F1">
        <w:rPr>
          <w:lang w:val="fr-FR"/>
        </w:rPr>
        <w:t>Other Publications</w:t>
      </w:r>
      <w:r w:rsidRPr="001226F1">
        <w:rPr>
          <w:lang w:val="fr-FR"/>
        </w:rPr>
        <w:tab/>
      </w:r>
      <w:r>
        <w:fldChar w:fldCharType="begin"/>
      </w:r>
      <w:r w:rsidRPr="001226F1">
        <w:rPr>
          <w:lang w:val="fr-FR"/>
        </w:rPr>
        <w:instrText xml:space="preserve"> PAGEREF _Toc499894609 \h </w:instrText>
      </w:r>
      <w:r>
        <w:fldChar w:fldCharType="separate"/>
      </w:r>
      <w:r w:rsidRPr="001226F1">
        <w:rPr>
          <w:lang w:val="fr-FR"/>
        </w:rPr>
        <w:t>16</w:t>
      </w:r>
      <w:r>
        <w:fldChar w:fldCharType="end"/>
      </w:r>
    </w:p>
    <w:p w:rsidR="001226F1" w:rsidRDefault="001226F1">
      <w:pPr>
        <w:pStyle w:val="TOC1"/>
        <w:rPr>
          <w:rFonts w:asciiTheme="minorHAnsi" w:eastAsiaTheme="minorEastAsia" w:hAnsiTheme="minorHAnsi" w:cstheme="minorBidi"/>
          <w:b w:val="0"/>
          <w:bCs w:val="0"/>
          <w:caps w:val="0"/>
          <w:sz w:val="24"/>
          <w:szCs w:val="24"/>
          <w:lang w:val="fr-FR" w:eastAsia="fr-FR"/>
        </w:rPr>
      </w:pPr>
      <w:r w:rsidRPr="001226F1">
        <w:rPr>
          <w:lang w:val="fr-FR"/>
        </w:rPr>
        <w:t>Abstract</w:t>
      </w:r>
      <w:r w:rsidRPr="001226F1">
        <w:rPr>
          <w:lang w:val="fr-FR"/>
        </w:rPr>
        <w:tab/>
      </w:r>
      <w:r>
        <w:fldChar w:fldCharType="begin"/>
      </w:r>
      <w:r w:rsidRPr="001226F1">
        <w:rPr>
          <w:lang w:val="fr-FR"/>
        </w:rPr>
        <w:instrText xml:space="preserve"> PAGEREF _Toc499894610 \h </w:instrText>
      </w:r>
      <w:r>
        <w:fldChar w:fldCharType="separate"/>
      </w:r>
      <w:r w:rsidRPr="001226F1">
        <w:rPr>
          <w:lang w:val="fr-FR"/>
        </w:rPr>
        <w:t>18</w:t>
      </w:r>
      <w:r>
        <w:fldChar w:fldCharType="end"/>
      </w:r>
    </w:p>
    <w:p w:rsidR="001226F1" w:rsidRDefault="001226F1">
      <w:pPr>
        <w:pStyle w:val="TOC1"/>
        <w:rPr>
          <w:rFonts w:asciiTheme="minorHAnsi" w:eastAsiaTheme="minorEastAsia" w:hAnsiTheme="minorHAnsi" w:cstheme="minorBidi"/>
          <w:b w:val="0"/>
          <w:bCs w:val="0"/>
          <w:caps w:val="0"/>
          <w:sz w:val="24"/>
          <w:szCs w:val="24"/>
          <w:lang w:val="fr-FR" w:eastAsia="fr-FR"/>
        </w:rPr>
      </w:pPr>
      <w:r w:rsidRPr="001226F1">
        <w:rPr>
          <w:lang w:val="fr-FR"/>
        </w:rPr>
        <w:t>Résumé</w:t>
      </w:r>
      <w:r w:rsidRPr="001226F1">
        <w:rPr>
          <w:lang w:val="fr-FR"/>
        </w:rPr>
        <w:tab/>
      </w:r>
      <w:r>
        <w:fldChar w:fldCharType="begin"/>
      </w:r>
      <w:r w:rsidRPr="001226F1">
        <w:rPr>
          <w:lang w:val="fr-FR"/>
        </w:rPr>
        <w:instrText xml:space="preserve"> PAGEREF _Toc499894611 \h </w:instrText>
      </w:r>
      <w:r>
        <w:fldChar w:fldCharType="separate"/>
      </w:r>
      <w:r w:rsidRPr="001226F1">
        <w:rPr>
          <w:lang w:val="fr-FR"/>
        </w:rPr>
        <w:t>20</w:t>
      </w:r>
      <w:r>
        <w:fldChar w:fldCharType="end"/>
      </w:r>
    </w:p>
    <w:p w:rsidR="001226F1" w:rsidRDefault="001226F1">
      <w:pPr>
        <w:pStyle w:val="TOC1"/>
        <w:rPr>
          <w:rFonts w:asciiTheme="minorHAnsi" w:eastAsiaTheme="minorEastAsia" w:hAnsiTheme="minorHAnsi" w:cstheme="minorBidi"/>
          <w:b w:val="0"/>
          <w:bCs w:val="0"/>
          <w:caps w:val="0"/>
          <w:sz w:val="24"/>
          <w:szCs w:val="24"/>
          <w:lang w:val="fr-FR" w:eastAsia="fr-FR"/>
        </w:rPr>
      </w:pPr>
      <w:r w:rsidRPr="001226F1">
        <w:rPr>
          <w:lang w:val="fr-FR"/>
        </w:rPr>
        <w:t>Original Contributions</w:t>
      </w:r>
      <w:r w:rsidRPr="001226F1">
        <w:rPr>
          <w:lang w:val="fr-FR"/>
        </w:rPr>
        <w:tab/>
      </w:r>
      <w:r>
        <w:fldChar w:fldCharType="begin"/>
      </w:r>
      <w:r w:rsidRPr="001226F1">
        <w:rPr>
          <w:lang w:val="fr-FR"/>
        </w:rPr>
        <w:instrText xml:space="preserve"> PAGEREF _Toc499894612 \h </w:instrText>
      </w:r>
      <w:r>
        <w:fldChar w:fldCharType="separate"/>
      </w:r>
      <w:r w:rsidRPr="001226F1">
        <w:rPr>
          <w:lang w:val="fr-FR"/>
        </w:rPr>
        <w:t>21</w:t>
      </w:r>
      <w:r>
        <w:fldChar w:fldCharType="end"/>
      </w:r>
    </w:p>
    <w:p w:rsidR="001226F1" w:rsidRPr="001226F1" w:rsidRDefault="001226F1">
      <w:pPr>
        <w:pStyle w:val="TOC1"/>
        <w:rPr>
          <w:rFonts w:asciiTheme="minorHAnsi" w:eastAsiaTheme="minorEastAsia" w:hAnsiTheme="minorHAnsi" w:cstheme="minorBidi"/>
          <w:b w:val="0"/>
          <w:bCs w:val="0"/>
          <w:caps w:val="0"/>
          <w:sz w:val="24"/>
          <w:szCs w:val="24"/>
          <w:lang w:eastAsia="fr-FR"/>
        </w:rPr>
      </w:pPr>
      <w:r>
        <w:t>Chapter 1</w:t>
      </w:r>
      <w:r w:rsidRPr="00E95227">
        <w:rPr>
          <w:b w:val="0"/>
          <w:i/>
        </w:rPr>
        <w:t xml:space="preserve"> Introduction</w:t>
      </w:r>
      <w:r>
        <w:tab/>
      </w:r>
      <w:r>
        <w:fldChar w:fldCharType="begin"/>
      </w:r>
      <w:r>
        <w:instrText xml:space="preserve"> PAGEREF _Toc499894613 \h </w:instrText>
      </w:r>
      <w:r>
        <w:fldChar w:fldCharType="separate"/>
      </w:r>
      <w:r>
        <w:t>22</w:t>
      </w:r>
      <w:r>
        <w:fldChar w:fldCharType="end"/>
      </w:r>
    </w:p>
    <w:p w:rsidR="001226F1" w:rsidRPr="001226F1"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1.1</w:t>
      </w:r>
      <w:r w:rsidRPr="001226F1">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_Toc499894614 \h </w:instrText>
      </w:r>
      <w:r>
        <w:rPr>
          <w:noProof/>
        </w:rPr>
      </w:r>
      <w:r>
        <w:rPr>
          <w:noProof/>
        </w:rPr>
        <w:fldChar w:fldCharType="separate"/>
      </w:r>
      <w:r>
        <w:rPr>
          <w:noProof/>
        </w:rPr>
        <w:t>22</w:t>
      </w:r>
      <w:r>
        <w:rPr>
          <w:noProof/>
        </w:rPr>
        <w:fldChar w:fldCharType="end"/>
      </w:r>
    </w:p>
    <w:p w:rsidR="001226F1" w:rsidRPr="001226F1"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1.2</w:t>
      </w:r>
      <w:r w:rsidRPr="001226F1">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_Toc499894615 \h </w:instrText>
      </w:r>
      <w:r>
        <w:rPr>
          <w:noProof/>
        </w:rPr>
      </w:r>
      <w:r>
        <w:rPr>
          <w:noProof/>
        </w:rPr>
        <w:fldChar w:fldCharType="separate"/>
      </w:r>
      <w:r>
        <w:rPr>
          <w:noProof/>
        </w:rPr>
        <w:t>24</w:t>
      </w:r>
      <w:r>
        <w:rPr>
          <w:noProof/>
        </w:rPr>
        <w:fldChar w:fldCharType="end"/>
      </w:r>
    </w:p>
    <w:p w:rsidR="001226F1" w:rsidRPr="001226F1"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1.3</w:t>
      </w:r>
      <w:r w:rsidRPr="001226F1">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_Toc499894616 \h </w:instrText>
      </w:r>
      <w:r>
        <w:rPr>
          <w:noProof/>
        </w:rPr>
      </w:r>
      <w:r>
        <w:rPr>
          <w:noProof/>
        </w:rPr>
        <w:fldChar w:fldCharType="separate"/>
      </w:r>
      <w:r>
        <w:rPr>
          <w:noProof/>
        </w:rPr>
        <w:t>25</w:t>
      </w:r>
      <w:r>
        <w:rPr>
          <w:noProof/>
        </w:rPr>
        <w:fldChar w:fldCharType="end"/>
      </w:r>
    </w:p>
    <w:p w:rsidR="001226F1" w:rsidRPr="001226F1" w:rsidRDefault="001226F1">
      <w:pPr>
        <w:pStyle w:val="TOC1"/>
        <w:rPr>
          <w:rFonts w:asciiTheme="minorHAnsi" w:eastAsiaTheme="minorEastAsia" w:hAnsiTheme="minorHAnsi" w:cstheme="minorBidi"/>
          <w:b w:val="0"/>
          <w:bCs w:val="0"/>
          <w:caps w:val="0"/>
          <w:sz w:val="24"/>
          <w:szCs w:val="24"/>
          <w:lang w:eastAsia="fr-FR"/>
        </w:rPr>
      </w:pPr>
      <w:r>
        <w:t>Chapter 2</w:t>
      </w:r>
      <w:r w:rsidRPr="00E95227">
        <w:rPr>
          <w:b w:val="0"/>
          <w:i/>
        </w:rPr>
        <w:t xml:space="preserve"> Background</w:t>
      </w:r>
      <w:r>
        <w:tab/>
      </w:r>
      <w:r>
        <w:fldChar w:fldCharType="begin"/>
      </w:r>
      <w:r>
        <w:instrText xml:space="preserve"> PAGEREF _Toc499894617 \h </w:instrText>
      </w:r>
      <w:r>
        <w:fldChar w:fldCharType="separate"/>
      </w:r>
      <w:r>
        <w:t>27</w:t>
      </w:r>
      <w:r>
        <w:fldChar w:fldCharType="end"/>
      </w:r>
    </w:p>
    <w:p w:rsidR="001226F1" w:rsidRPr="001226F1"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2.1</w:t>
      </w:r>
      <w:r w:rsidRPr="001226F1">
        <w:rPr>
          <w:rFonts w:asciiTheme="minorHAnsi" w:eastAsiaTheme="minorEastAsia" w:hAnsiTheme="minorHAnsi" w:cstheme="minorBidi"/>
          <w:smallCaps w:val="0"/>
          <w:noProof/>
          <w:sz w:val="24"/>
          <w:szCs w:val="24"/>
          <w:lang w:eastAsia="fr-FR"/>
        </w:rPr>
        <w:tab/>
      </w:r>
      <w:r w:rsidRPr="00E95227">
        <w:rPr>
          <w:noProof/>
        </w:rPr>
        <w:t>Multiple Sclerosis</w:t>
      </w:r>
      <w:r>
        <w:rPr>
          <w:noProof/>
        </w:rPr>
        <w:tab/>
      </w:r>
      <w:r>
        <w:rPr>
          <w:noProof/>
        </w:rPr>
        <w:fldChar w:fldCharType="begin"/>
      </w:r>
      <w:r>
        <w:rPr>
          <w:noProof/>
        </w:rPr>
        <w:instrText xml:space="preserve"> PAGEREF _Toc499894618 \h </w:instrText>
      </w:r>
      <w:r>
        <w:rPr>
          <w:noProof/>
        </w:rPr>
      </w:r>
      <w:r>
        <w:rPr>
          <w:noProof/>
        </w:rPr>
        <w:fldChar w:fldCharType="separate"/>
      </w:r>
      <w:r>
        <w:rPr>
          <w:noProof/>
        </w:rPr>
        <w:t>27</w:t>
      </w:r>
      <w:r>
        <w:rPr>
          <w:noProof/>
        </w:rPr>
        <w:fldChar w:fldCharType="end"/>
      </w:r>
    </w:p>
    <w:p w:rsidR="001226F1" w:rsidRPr="001226F1" w:rsidRDefault="001226F1">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1226F1">
        <w:rPr>
          <w:rFonts w:asciiTheme="minorHAnsi" w:eastAsiaTheme="minorEastAsia" w:hAnsiTheme="minorHAnsi" w:cstheme="minorBidi"/>
          <w:i w:val="0"/>
          <w:iCs w:val="0"/>
          <w:noProof/>
          <w:sz w:val="24"/>
          <w:szCs w:val="24"/>
          <w:lang w:eastAsia="fr-FR"/>
        </w:rPr>
        <w:tab/>
      </w:r>
      <w:r w:rsidRPr="00E95227">
        <w:rPr>
          <w:noProof/>
        </w:rPr>
        <w:t>Overview</w:t>
      </w:r>
      <w:r>
        <w:rPr>
          <w:noProof/>
        </w:rPr>
        <w:tab/>
      </w:r>
      <w:r>
        <w:rPr>
          <w:noProof/>
        </w:rPr>
        <w:fldChar w:fldCharType="begin"/>
      </w:r>
      <w:r>
        <w:rPr>
          <w:noProof/>
        </w:rPr>
        <w:instrText xml:space="preserve"> PAGEREF _Toc499894619 \h </w:instrText>
      </w:r>
      <w:r>
        <w:rPr>
          <w:noProof/>
        </w:rPr>
      </w:r>
      <w:r>
        <w:rPr>
          <w:noProof/>
        </w:rPr>
        <w:fldChar w:fldCharType="separate"/>
      </w:r>
      <w:r>
        <w:rPr>
          <w:noProof/>
        </w:rPr>
        <w:t>27</w:t>
      </w:r>
      <w:r>
        <w:rPr>
          <w:noProof/>
        </w:rPr>
        <w:fldChar w:fldCharType="end"/>
      </w:r>
    </w:p>
    <w:p w:rsidR="001226F1" w:rsidRPr="001226F1" w:rsidRDefault="001226F1">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1226F1">
        <w:rPr>
          <w:rFonts w:asciiTheme="minorHAnsi" w:eastAsiaTheme="minorEastAsia" w:hAnsiTheme="minorHAnsi" w:cstheme="minorBidi"/>
          <w:i w:val="0"/>
          <w:iCs w:val="0"/>
          <w:noProof/>
          <w:sz w:val="24"/>
          <w:szCs w:val="24"/>
          <w:lang w:eastAsia="fr-FR"/>
        </w:rPr>
        <w:tab/>
      </w:r>
      <w:r w:rsidRPr="00E95227">
        <w:rPr>
          <w:noProof/>
        </w:rPr>
        <w:t>Role of MRI in MS</w:t>
      </w:r>
      <w:r>
        <w:rPr>
          <w:noProof/>
        </w:rPr>
        <w:tab/>
      </w:r>
      <w:r>
        <w:rPr>
          <w:noProof/>
        </w:rPr>
        <w:fldChar w:fldCharType="begin"/>
      </w:r>
      <w:r>
        <w:rPr>
          <w:noProof/>
        </w:rPr>
        <w:instrText xml:space="preserve"> PAGEREF _Toc499894620 \h </w:instrText>
      </w:r>
      <w:r>
        <w:rPr>
          <w:noProof/>
        </w:rPr>
      </w:r>
      <w:r>
        <w:rPr>
          <w:noProof/>
        </w:rPr>
        <w:fldChar w:fldCharType="separate"/>
      </w:r>
      <w:r>
        <w:rPr>
          <w:noProof/>
        </w:rPr>
        <w:t>29</w:t>
      </w:r>
      <w:r>
        <w:rPr>
          <w:noProof/>
        </w:rPr>
        <w:fldChar w:fldCharType="end"/>
      </w:r>
    </w:p>
    <w:p w:rsidR="001226F1" w:rsidRPr="001226F1"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2.2</w:t>
      </w:r>
      <w:r w:rsidRPr="001226F1">
        <w:rPr>
          <w:rFonts w:asciiTheme="minorHAnsi" w:eastAsiaTheme="minorEastAsia" w:hAnsiTheme="minorHAnsi" w:cstheme="minorBidi"/>
          <w:smallCaps w:val="0"/>
          <w:noProof/>
          <w:sz w:val="24"/>
          <w:szCs w:val="24"/>
          <w:lang w:eastAsia="fr-FR"/>
        </w:rPr>
        <w:tab/>
      </w:r>
      <w:r w:rsidRPr="00E95227">
        <w:rPr>
          <w:noProof/>
        </w:rPr>
        <w:t>Quantitative MR Imaging</w:t>
      </w:r>
      <w:r>
        <w:rPr>
          <w:noProof/>
        </w:rPr>
        <w:tab/>
      </w:r>
      <w:r>
        <w:rPr>
          <w:noProof/>
        </w:rPr>
        <w:fldChar w:fldCharType="begin"/>
      </w:r>
      <w:r>
        <w:rPr>
          <w:noProof/>
        </w:rPr>
        <w:instrText xml:space="preserve"> PAGEREF _Toc499894621 \h </w:instrText>
      </w:r>
      <w:r>
        <w:rPr>
          <w:noProof/>
        </w:rPr>
      </w:r>
      <w:r>
        <w:rPr>
          <w:noProof/>
        </w:rPr>
        <w:fldChar w:fldCharType="separate"/>
      </w:r>
      <w:r>
        <w:rPr>
          <w:noProof/>
        </w:rPr>
        <w:t>30</w:t>
      </w:r>
      <w:r>
        <w:rPr>
          <w:noProof/>
        </w:rPr>
        <w:fldChar w:fldCharType="end"/>
      </w:r>
    </w:p>
    <w:p w:rsidR="001226F1" w:rsidRPr="001226F1" w:rsidRDefault="001226F1">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1226F1">
        <w:rPr>
          <w:rFonts w:asciiTheme="minorHAnsi" w:eastAsiaTheme="minorEastAsia" w:hAnsiTheme="minorHAnsi" w:cstheme="minorBidi"/>
          <w:i w:val="0"/>
          <w:iCs w:val="0"/>
          <w:noProof/>
          <w:sz w:val="24"/>
          <w:szCs w:val="24"/>
          <w:lang w:eastAsia="fr-FR"/>
        </w:rPr>
        <w:tab/>
      </w:r>
      <w:r w:rsidRPr="00E95227">
        <w:rPr>
          <w:noProof/>
        </w:rPr>
        <w:t>Tissue Properties (T</w:t>
      </w:r>
      <w:r w:rsidRPr="00E95227">
        <w:rPr>
          <w:noProof/>
          <w:vertAlign w:val="subscript"/>
        </w:rPr>
        <w:t>1</w:t>
      </w:r>
      <w:r w:rsidRPr="00E95227">
        <w:rPr>
          <w:noProof/>
        </w:rPr>
        <w:t>, T</w:t>
      </w:r>
      <w:r w:rsidRPr="00E95227">
        <w:rPr>
          <w:noProof/>
          <w:vertAlign w:val="subscript"/>
        </w:rPr>
        <w:t>2</w:t>
      </w:r>
      <w:r w:rsidRPr="00E95227">
        <w:rPr>
          <w:noProof/>
        </w:rPr>
        <w:t>)</w:t>
      </w:r>
      <w:r>
        <w:rPr>
          <w:noProof/>
        </w:rPr>
        <w:tab/>
      </w:r>
      <w:r>
        <w:rPr>
          <w:noProof/>
        </w:rPr>
        <w:fldChar w:fldCharType="begin"/>
      </w:r>
      <w:r>
        <w:rPr>
          <w:noProof/>
        </w:rPr>
        <w:instrText xml:space="preserve"> PAGEREF _Toc499894622 \h </w:instrText>
      </w:r>
      <w:r>
        <w:rPr>
          <w:noProof/>
        </w:rPr>
      </w:r>
      <w:r>
        <w:rPr>
          <w:noProof/>
        </w:rPr>
        <w:fldChar w:fldCharType="separate"/>
      </w:r>
      <w:r>
        <w:rPr>
          <w:noProof/>
        </w:rPr>
        <w:t>30</w:t>
      </w:r>
      <w:r>
        <w:rPr>
          <w:noProof/>
        </w:rPr>
        <w:fldChar w:fldCharType="end"/>
      </w:r>
    </w:p>
    <w:p w:rsidR="001226F1" w:rsidRPr="001226F1" w:rsidRDefault="001226F1">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1226F1">
        <w:rPr>
          <w:rFonts w:asciiTheme="minorHAnsi" w:eastAsiaTheme="minorEastAsia" w:hAnsiTheme="minorHAnsi" w:cstheme="minorBidi"/>
          <w:i w:val="0"/>
          <w:iCs w:val="0"/>
          <w:noProof/>
          <w:sz w:val="24"/>
          <w:szCs w:val="24"/>
          <w:lang w:eastAsia="fr-FR"/>
        </w:rPr>
        <w:tab/>
      </w:r>
      <w:r w:rsidRPr="00E95227">
        <w:rPr>
          <w:noProof/>
        </w:rPr>
        <w:t>Field Properties (B</w:t>
      </w:r>
      <w:r w:rsidRPr="00E95227">
        <w:rPr>
          <w:noProof/>
          <w:vertAlign w:val="subscript"/>
        </w:rPr>
        <w:t>0</w:t>
      </w:r>
      <w:r w:rsidRPr="00E95227">
        <w:rPr>
          <w:noProof/>
        </w:rPr>
        <w:t>, B</w:t>
      </w:r>
      <w:r w:rsidRPr="00E95227">
        <w:rPr>
          <w:noProof/>
          <w:vertAlign w:val="subscript"/>
        </w:rPr>
        <w:t>1</w:t>
      </w:r>
      <w:r w:rsidRPr="00E95227">
        <w:rPr>
          <w:noProof/>
        </w:rPr>
        <w:t>)</w:t>
      </w:r>
      <w:r>
        <w:rPr>
          <w:noProof/>
        </w:rPr>
        <w:tab/>
      </w:r>
      <w:r>
        <w:rPr>
          <w:noProof/>
        </w:rPr>
        <w:fldChar w:fldCharType="begin"/>
      </w:r>
      <w:r>
        <w:rPr>
          <w:noProof/>
        </w:rPr>
        <w:instrText xml:space="preserve"> PAGEREF _Toc499894623 \h </w:instrText>
      </w:r>
      <w:r>
        <w:rPr>
          <w:noProof/>
        </w:rPr>
      </w:r>
      <w:r>
        <w:rPr>
          <w:noProof/>
        </w:rPr>
        <w:fldChar w:fldCharType="separate"/>
      </w:r>
      <w:r>
        <w:rPr>
          <w:noProof/>
        </w:rPr>
        <w:t>35</w:t>
      </w:r>
      <w:r>
        <w:rPr>
          <w:noProof/>
        </w:rPr>
        <w:fldChar w:fldCharType="end"/>
      </w:r>
    </w:p>
    <w:p w:rsidR="001226F1" w:rsidRPr="001226F1"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2.3</w:t>
      </w:r>
      <w:r w:rsidRPr="001226F1">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_Toc499894624 \h </w:instrText>
      </w:r>
      <w:r>
        <w:rPr>
          <w:noProof/>
        </w:rPr>
      </w:r>
      <w:r>
        <w:rPr>
          <w:noProof/>
        </w:rPr>
        <w:fldChar w:fldCharType="separate"/>
      </w:r>
      <w:r>
        <w:rPr>
          <w:noProof/>
        </w:rPr>
        <w:t>40</w:t>
      </w:r>
      <w:r>
        <w:rPr>
          <w:noProof/>
        </w:rPr>
        <w:fldChar w:fldCharType="end"/>
      </w:r>
    </w:p>
    <w:p w:rsidR="001226F1" w:rsidRPr="001226F1" w:rsidRDefault="001226F1">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2.3.1</w:t>
      </w:r>
      <w:r w:rsidRPr="001226F1">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_Toc499894625 \h </w:instrText>
      </w:r>
      <w:r>
        <w:rPr>
          <w:noProof/>
        </w:rPr>
      </w:r>
      <w:r>
        <w:rPr>
          <w:noProof/>
        </w:rPr>
        <w:fldChar w:fldCharType="separate"/>
      </w:r>
      <w:r>
        <w:rPr>
          <w:noProof/>
        </w:rPr>
        <w:t>40</w:t>
      </w:r>
      <w:r>
        <w:rPr>
          <w:noProof/>
        </w:rPr>
        <w:fldChar w:fldCharType="end"/>
      </w:r>
    </w:p>
    <w:p w:rsidR="001226F1" w:rsidRPr="001226F1" w:rsidRDefault="001226F1">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1226F1">
        <w:rPr>
          <w:rFonts w:asciiTheme="minorHAnsi" w:eastAsiaTheme="minorEastAsia" w:hAnsiTheme="minorHAnsi" w:cstheme="minorBidi"/>
          <w:i w:val="0"/>
          <w:iCs w:val="0"/>
          <w:noProof/>
          <w:sz w:val="24"/>
          <w:szCs w:val="24"/>
          <w:lang w:eastAsia="fr-FR"/>
        </w:rPr>
        <w:tab/>
      </w:r>
      <w:r w:rsidRPr="00E95227">
        <w:rPr>
          <w:noProof/>
        </w:rPr>
        <w:t>MTR and MTsat</w:t>
      </w:r>
      <w:r>
        <w:rPr>
          <w:noProof/>
        </w:rPr>
        <w:tab/>
      </w:r>
      <w:r>
        <w:rPr>
          <w:noProof/>
        </w:rPr>
        <w:fldChar w:fldCharType="begin"/>
      </w:r>
      <w:r>
        <w:rPr>
          <w:noProof/>
        </w:rPr>
        <w:instrText xml:space="preserve"> PAGEREF _Toc499894626 \h </w:instrText>
      </w:r>
      <w:r>
        <w:rPr>
          <w:noProof/>
        </w:rPr>
      </w:r>
      <w:r>
        <w:rPr>
          <w:noProof/>
        </w:rPr>
        <w:fldChar w:fldCharType="separate"/>
      </w:r>
      <w:r>
        <w:rPr>
          <w:noProof/>
        </w:rPr>
        <w:t>43</w:t>
      </w:r>
      <w:r>
        <w:rPr>
          <w:noProof/>
        </w:rPr>
        <w:fldChar w:fldCharType="end"/>
      </w:r>
    </w:p>
    <w:p w:rsidR="001226F1" w:rsidRPr="001226F1" w:rsidRDefault="001226F1">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1226F1">
        <w:rPr>
          <w:rFonts w:asciiTheme="minorHAnsi" w:eastAsiaTheme="minorEastAsia" w:hAnsiTheme="minorHAnsi" w:cstheme="minorBidi"/>
          <w:i w:val="0"/>
          <w:iCs w:val="0"/>
          <w:noProof/>
          <w:sz w:val="24"/>
          <w:szCs w:val="24"/>
          <w:lang w:eastAsia="fr-FR"/>
        </w:rPr>
        <w:tab/>
      </w:r>
      <w:r w:rsidRPr="00E95227">
        <w:rPr>
          <w:noProof/>
        </w:rPr>
        <w:t>Quantitative Magnetization Transfer Imaging</w:t>
      </w:r>
      <w:r>
        <w:rPr>
          <w:noProof/>
        </w:rPr>
        <w:tab/>
      </w:r>
      <w:r>
        <w:rPr>
          <w:noProof/>
        </w:rPr>
        <w:fldChar w:fldCharType="begin"/>
      </w:r>
      <w:r>
        <w:rPr>
          <w:noProof/>
        </w:rPr>
        <w:instrText xml:space="preserve"> PAGEREF _Toc499894627 \h </w:instrText>
      </w:r>
      <w:r>
        <w:rPr>
          <w:noProof/>
        </w:rPr>
      </w:r>
      <w:r>
        <w:rPr>
          <w:noProof/>
        </w:rPr>
        <w:fldChar w:fldCharType="separate"/>
      </w:r>
      <w:r>
        <w:rPr>
          <w:noProof/>
        </w:rPr>
        <w:t>47</w:t>
      </w:r>
      <w:r>
        <w:rPr>
          <w:noProof/>
        </w:rPr>
        <w:fldChar w:fldCharType="end"/>
      </w:r>
    </w:p>
    <w:p w:rsidR="001226F1" w:rsidRPr="001226F1" w:rsidRDefault="001226F1">
      <w:pPr>
        <w:pStyle w:val="TOC1"/>
        <w:rPr>
          <w:rFonts w:asciiTheme="minorHAnsi" w:eastAsiaTheme="minorEastAsia" w:hAnsiTheme="minorHAnsi" w:cstheme="minorBidi"/>
          <w:b w:val="0"/>
          <w:bCs w:val="0"/>
          <w:caps w:val="0"/>
          <w:sz w:val="24"/>
          <w:szCs w:val="24"/>
          <w:lang w:eastAsia="fr-FR"/>
        </w:rPr>
      </w:pPr>
      <w:r>
        <w:t>Chapter 3</w:t>
      </w:r>
      <w:r w:rsidRPr="00E95227">
        <w:rPr>
          <w:b w:val="0"/>
          <w:i/>
        </w:rPr>
        <w:t xml:space="preserve"> B</w:t>
      </w:r>
      <w:r w:rsidRPr="00E95227">
        <w:rPr>
          <w:b w:val="0"/>
          <w:i/>
          <w:vertAlign w:val="subscript"/>
        </w:rPr>
        <w:t>1</w:t>
      </w:r>
      <w:r w:rsidRPr="00E95227">
        <w:rPr>
          <w:b w:val="0"/>
          <w:i/>
        </w:rPr>
        <w:t xml:space="preserve"> Mapping for Bias-Correction in Quantitative T</w:t>
      </w:r>
      <w:r w:rsidRPr="00E95227">
        <w:rPr>
          <w:b w:val="0"/>
          <w:i/>
          <w:vertAlign w:val="subscript"/>
        </w:rPr>
        <w:t>1</w:t>
      </w:r>
      <w:r w:rsidRPr="00E95227">
        <w:rPr>
          <w:b w:val="0"/>
          <w:i/>
        </w:rPr>
        <w:t xml:space="preserve"> Imaging of the Brain at 3T Using Standard Pulse Sequences</w:t>
      </w:r>
      <w:r>
        <w:tab/>
      </w:r>
      <w:r>
        <w:fldChar w:fldCharType="begin"/>
      </w:r>
      <w:r>
        <w:instrText xml:space="preserve"> PAGEREF _Toc499894628 \h </w:instrText>
      </w:r>
      <w:r>
        <w:fldChar w:fldCharType="separate"/>
      </w:r>
      <w:r>
        <w:t>54</w:t>
      </w:r>
      <w:r>
        <w:fldChar w:fldCharType="end"/>
      </w:r>
    </w:p>
    <w:p w:rsidR="001226F1" w:rsidRPr="001226F1"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3.1</w:t>
      </w:r>
      <w:r w:rsidRPr="001226F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_Toc499894629 \h </w:instrText>
      </w:r>
      <w:r>
        <w:rPr>
          <w:noProof/>
        </w:rPr>
      </w:r>
      <w:r>
        <w:rPr>
          <w:noProof/>
        </w:rPr>
        <w:fldChar w:fldCharType="separate"/>
      </w:r>
      <w:r>
        <w:rPr>
          <w:noProof/>
        </w:rPr>
        <w:t>54</w:t>
      </w:r>
      <w:r>
        <w:rPr>
          <w:noProof/>
        </w:rPr>
        <w:fldChar w:fldCharType="end"/>
      </w:r>
    </w:p>
    <w:p w:rsidR="001226F1" w:rsidRPr="001226F1"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3.2</w:t>
      </w:r>
      <w:r w:rsidRPr="001226F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_Toc499894630 \h </w:instrText>
      </w:r>
      <w:r>
        <w:rPr>
          <w:noProof/>
        </w:rPr>
      </w:r>
      <w:r>
        <w:rPr>
          <w:noProof/>
        </w:rPr>
        <w:fldChar w:fldCharType="separate"/>
      </w:r>
      <w:r>
        <w:rPr>
          <w:noProof/>
        </w:rPr>
        <w:t>57</w:t>
      </w:r>
      <w:r>
        <w:rPr>
          <w:noProof/>
        </w:rPr>
        <w:fldChar w:fldCharType="end"/>
      </w:r>
    </w:p>
    <w:p w:rsidR="001226F1" w:rsidRPr="001226F1"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3.3</w:t>
      </w:r>
      <w:r w:rsidRPr="001226F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_Toc499894631 \h </w:instrText>
      </w:r>
      <w:r>
        <w:rPr>
          <w:noProof/>
        </w:rPr>
      </w:r>
      <w:r>
        <w:rPr>
          <w:noProof/>
        </w:rPr>
        <w:fldChar w:fldCharType="separate"/>
      </w:r>
      <w:r>
        <w:rPr>
          <w:noProof/>
        </w:rPr>
        <w:t>58</w:t>
      </w:r>
      <w:r>
        <w:rPr>
          <w:noProof/>
        </w:rPr>
        <w:fldChar w:fldCharType="end"/>
      </w:r>
    </w:p>
    <w:p w:rsidR="001226F1" w:rsidRPr="001226F1"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3.4</w:t>
      </w:r>
      <w:r w:rsidRPr="001226F1">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_Toc499894632 \h </w:instrText>
      </w:r>
      <w:r>
        <w:rPr>
          <w:noProof/>
        </w:rPr>
      </w:r>
      <w:r>
        <w:rPr>
          <w:noProof/>
        </w:rPr>
        <w:fldChar w:fldCharType="separate"/>
      </w:r>
      <w:r>
        <w:rPr>
          <w:noProof/>
        </w:rPr>
        <w:t>60</w:t>
      </w:r>
      <w:r>
        <w:rPr>
          <w:noProof/>
        </w:rPr>
        <w:fldChar w:fldCharType="end"/>
      </w:r>
    </w:p>
    <w:p w:rsidR="001226F1" w:rsidRPr="001226F1" w:rsidRDefault="001226F1">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1226F1">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_Toc499894633 \h </w:instrText>
      </w:r>
      <w:r>
        <w:rPr>
          <w:noProof/>
        </w:rPr>
      </w:r>
      <w:r>
        <w:rPr>
          <w:noProof/>
        </w:rPr>
        <w:fldChar w:fldCharType="separate"/>
      </w:r>
      <w:r>
        <w:rPr>
          <w:noProof/>
        </w:rPr>
        <w:t>61</w:t>
      </w:r>
      <w:r>
        <w:rPr>
          <w:noProof/>
        </w:rPr>
        <w:fldChar w:fldCharType="end"/>
      </w:r>
    </w:p>
    <w:p w:rsidR="001226F1" w:rsidRPr="001226F1" w:rsidRDefault="001226F1">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1226F1">
        <w:rPr>
          <w:rFonts w:asciiTheme="minorHAnsi" w:eastAsiaTheme="minorEastAsia" w:hAnsiTheme="minorHAnsi" w:cstheme="minorBidi"/>
          <w:i w:val="0"/>
          <w:iCs w:val="0"/>
          <w:noProof/>
          <w:sz w:val="24"/>
          <w:szCs w:val="24"/>
          <w:lang w:eastAsia="fr-FR"/>
        </w:rPr>
        <w:tab/>
      </w:r>
      <w:r>
        <w:rPr>
          <w:noProof/>
        </w:rPr>
        <w:t>B</w:t>
      </w:r>
      <w:r w:rsidRPr="00E95227">
        <w:rPr>
          <w:noProof/>
          <w:vertAlign w:val="subscript"/>
        </w:rPr>
        <w:t>1</w:t>
      </w:r>
      <w:r>
        <w:rPr>
          <w:noProof/>
        </w:rPr>
        <w:t xml:space="preserve"> Mapping</w:t>
      </w:r>
      <w:r>
        <w:rPr>
          <w:noProof/>
        </w:rPr>
        <w:tab/>
      </w:r>
      <w:r>
        <w:rPr>
          <w:noProof/>
        </w:rPr>
        <w:fldChar w:fldCharType="begin"/>
      </w:r>
      <w:r>
        <w:rPr>
          <w:noProof/>
        </w:rPr>
        <w:instrText xml:space="preserve"> PAGEREF _Toc499894634 \h </w:instrText>
      </w:r>
      <w:r>
        <w:rPr>
          <w:noProof/>
        </w:rPr>
      </w:r>
      <w:r>
        <w:rPr>
          <w:noProof/>
        </w:rPr>
        <w:fldChar w:fldCharType="separate"/>
      </w:r>
      <w:r>
        <w:rPr>
          <w:noProof/>
        </w:rPr>
        <w:t>63</w:t>
      </w:r>
      <w:r>
        <w:rPr>
          <w:noProof/>
        </w:rPr>
        <w:fldChar w:fldCharType="end"/>
      </w:r>
    </w:p>
    <w:p w:rsidR="001226F1" w:rsidRPr="001226F1" w:rsidRDefault="001226F1">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1226F1">
        <w:rPr>
          <w:rFonts w:asciiTheme="minorHAnsi" w:eastAsiaTheme="minorEastAsia" w:hAnsiTheme="minorHAnsi" w:cstheme="minorBidi"/>
          <w:i w:val="0"/>
          <w:iCs w:val="0"/>
          <w:noProof/>
          <w:sz w:val="24"/>
          <w:szCs w:val="24"/>
          <w:lang w:eastAsia="fr-FR"/>
        </w:rPr>
        <w:tab/>
      </w:r>
      <w:r>
        <w:rPr>
          <w:noProof/>
        </w:rPr>
        <w:t>T</w:t>
      </w:r>
      <w:r w:rsidRPr="00E95227">
        <w:rPr>
          <w:noProof/>
          <w:vertAlign w:val="subscript"/>
        </w:rPr>
        <w:t>1</w:t>
      </w:r>
      <w:r>
        <w:rPr>
          <w:noProof/>
        </w:rPr>
        <w:t xml:space="preserve"> Mapping</w:t>
      </w:r>
      <w:r>
        <w:rPr>
          <w:noProof/>
        </w:rPr>
        <w:tab/>
      </w:r>
      <w:r>
        <w:rPr>
          <w:noProof/>
        </w:rPr>
        <w:fldChar w:fldCharType="begin"/>
      </w:r>
      <w:r>
        <w:rPr>
          <w:noProof/>
        </w:rPr>
        <w:instrText xml:space="preserve"> PAGEREF _Toc499894635 \h </w:instrText>
      </w:r>
      <w:r>
        <w:rPr>
          <w:noProof/>
        </w:rPr>
      </w:r>
      <w:r>
        <w:rPr>
          <w:noProof/>
        </w:rPr>
        <w:fldChar w:fldCharType="separate"/>
      </w:r>
      <w:r>
        <w:rPr>
          <w:noProof/>
        </w:rPr>
        <w:t>65</w:t>
      </w:r>
      <w:r>
        <w:rPr>
          <w:noProof/>
        </w:rPr>
        <w:fldChar w:fldCharType="end"/>
      </w:r>
    </w:p>
    <w:p w:rsidR="001226F1" w:rsidRPr="001226F1" w:rsidRDefault="001226F1">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1226F1">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_Toc499894636 \h </w:instrText>
      </w:r>
      <w:r>
        <w:rPr>
          <w:noProof/>
        </w:rPr>
      </w:r>
      <w:r>
        <w:rPr>
          <w:noProof/>
        </w:rPr>
        <w:fldChar w:fldCharType="separate"/>
      </w:r>
      <w:r>
        <w:rPr>
          <w:noProof/>
        </w:rPr>
        <w:t>65</w:t>
      </w:r>
      <w:r>
        <w:rPr>
          <w:noProof/>
        </w:rPr>
        <w:fldChar w:fldCharType="end"/>
      </w:r>
    </w:p>
    <w:p w:rsidR="001226F1" w:rsidRPr="001226F1"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3.5</w:t>
      </w:r>
      <w:r w:rsidRPr="001226F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_Toc499894637 \h </w:instrText>
      </w:r>
      <w:r>
        <w:rPr>
          <w:noProof/>
        </w:rPr>
      </w:r>
      <w:r>
        <w:rPr>
          <w:noProof/>
        </w:rPr>
        <w:fldChar w:fldCharType="separate"/>
      </w:r>
      <w:r>
        <w:rPr>
          <w:noProof/>
        </w:rPr>
        <w:t>66</w:t>
      </w:r>
      <w:r>
        <w:rPr>
          <w:noProof/>
        </w:rPr>
        <w:fldChar w:fldCharType="end"/>
      </w:r>
    </w:p>
    <w:p w:rsidR="001226F1" w:rsidRPr="001226F1"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3.6</w:t>
      </w:r>
      <w:r w:rsidRPr="001226F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_Toc499894638 \h </w:instrText>
      </w:r>
      <w:r>
        <w:rPr>
          <w:noProof/>
        </w:rPr>
      </w:r>
      <w:r>
        <w:rPr>
          <w:noProof/>
        </w:rPr>
        <w:fldChar w:fldCharType="separate"/>
      </w:r>
      <w:r>
        <w:rPr>
          <w:noProof/>
        </w:rPr>
        <w:t>73</w:t>
      </w:r>
      <w:r>
        <w:rPr>
          <w:noProof/>
        </w:rPr>
        <w:fldChar w:fldCharType="end"/>
      </w:r>
    </w:p>
    <w:p w:rsidR="001226F1" w:rsidRPr="001226F1"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3.7</w:t>
      </w:r>
      <w:r w:rsidRPr="001226F1">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_Toc499894639 \h </w:instrText>
      </w:r>
      <w:r>
        <w:rPr>
          <w:noProof/>
        </w:rPr>
      </w:r>
      <w:r>
        <w:rPr>
          <w:noProof/>
        </w:rPr>
        <w:fldChar w:fldCharType="separate"/>
      </w:r>
      <w:r>
        <w:rPr>
          <w:noProof/>
        </w:rPr>
        <w:t>78</w:t>
      </w:r>
      <w:r>
        <w:rPr>
          <w:noProof/>
        </w:rPr>
        <w:fldChar w:fldCharType="end"/>
      </w:r>
    </w:p>
    <w:p w:rsidR="001226F1" w:rsidRPr="001226F1" w:rsidRDefault="001226F1">
      <w:pPr>
        <w:pStyle w:val="TOC1"/>
        <w:rPr>
          <w:rFonts w:asciiTheme="minorHAnsi" w:eastAsiaTheme="minorEastAsia" w:hAnsiTheme="minorHAnsi" w:cstheme="minorBidi"/>
          <w:b w:val="0"/>
          <w:bCs w:val="0"/>
          <w:caps w:val="0"/>
          <w:sz w:val="24"/>
          <w:szCs w:val="24"/>
          <w:lang w:eastAsia="fr-FR"/>
        </w:rPr>
      </w:pPr>
      <w:r>
        <w:t>Chapter 4</w:t>
      </w:r>
      <w:r w:rsidRPr="00E95227">
        <w:rPr>
          <w:b w:val="0"/>
          <w:i/>
        </w:rPr>
        <w:t xml:space="preserve"> B</w:t>
      </w:r>
      <w:r w:rsidRPr="00E95227">
        <w:rPr>
          <w:b w:val="0"/>
          <w:i/>
          <w:vertAlign w:val="subscript"/>
        </w:rPr>
        <w:t>1</w:t>
      </w:r>
      <w:r w:rsidRPr="00E95227">
        <w:rPr>
          <w:b w:val="0"/>
          <w:i/>
        </w:rPr>
        <w:t>-Sensitivity Analysis of Quantitative Magnetization Transfer Imaging</w:t>
      </w:r>
      <w:r>
        <w:tab/>
      </w:r>
      <w:r>
        <w:fldChar w:fldCharType="begin"/>
      </w:r>
      <w:r>
        <w:instrText xml:space="preserve"> PAGEREF _Toc499894640 \h </w:instrText>
      </w:r>
      <w:r>
        <w:fldChar w:fldCharType="separate"/>
      </w:r>
      <w:r>
        <w:t>79</w:t>
      </w:r>
      <w:r>
        <w:fldChar w:fldCharType="end"/>
      </w:r>
    </w:p>
    <w:p w:rsidR="001226F1" w:rsidRPr="001226F1"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4.1</w:t>
      </w:r>
      <w:r w:rsidRPr="001226F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_Toc499894641 \h </w:instrText>
      </w:r>
      <w:r>
        <w:rPr>
          <w:noProof/>
        </w:rPr>
      </w:r>
      <w:r>
        <w:rPr>
          <w:noProof/>
        </w:rPr>
        <w:fldChar w:fldCharType="separate"/>
      </w:r>
      <w:r>
        <w:rPr>
          <w:noProof/>
        </w:rPr>
        <w:t>79</w:t>
      </w:r>
      <w:r>
        <w:rPr>
          <w:noProof/>
        </w:rPr>
        <w:fldChar w:fldCharType="end"/>
      </w:r>
    </w:p>
    <w:p w:rsidR="001226F1" w:rsidRPr="001226F1"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4.2</w:t>
      </w:r>
      <w:r w:rsidRPr="001226F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_Toc499894642 \h </w:instrText>
      </w:r>
      <w:r>
        <w:rPr>
          <w:noProof/>
        </w:rPr>
      </w:r>
      <w:r>
        <w:rPr>
          <w:noProof/>
        </w:rPr>
        <w:fldChar w:fldCharType="separate"/>
      </w:r>
      <w:r>
        <w:rPr>
          <w:noProof/>
        </w:rPr>
        <w:t>82</w:t>
      </w:r>
      <w:r>
        <w:rPr>
          <w:noProof/>
        </w:rPr>
        <w:fldChar w:fldCharType="end"/>
      </w:r>
    </w:p>
    <w:p w:rsidR="001226F1" w:rsidRPr="001226F1"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4.3</w:t>
      </w:r>
      <w:r w:rsidRPr="001226F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_Toc499894643 \h </w:instrText>
      </w:r>
      <w:r>
        <w:rPr>
          <w:noProof/>
        </w:rPr>
      </w:r>
      <w:r>
        <w:rPr>
          <w:noProof/>
        </w:rPr>
        <w:fldChar w:fldCharType="separate"/>
      </w:r>
      <w:r>
        <w:rPr>
          <w:noProof/>
        </w:rPr>
        <w:t>82</w:t>
      </w:r>
      <w:r>
        <w:rPr>
          <w:noProof/>
        </w:rPr>
        <w:fldChar w:fldCharType="end"/>
      </w:r>
    </w:p>
    <w:p w:rsidR="001226F1" w:rsidRPr="001226F1"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4.4</w:t>
      </w:r>
      <w:r w:rsidRPr="001226F1">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_Toc499894644 \h </w:instrText>
      </w:r>
      <w:r>
        <w:rPr>
          <w:noProof/>
        </w:rPr>
      </w:r>
      <w:r>
        <w:rPr>
          <w:noProof/>
        </w:rPr>
        <w:fldChar w:fldCharType="separate"/>
      </w:r>
      <w:r>
        <w:rPr>
          <w:noProof/>
        </w:rPr>
        <w:t>85</w:t>
      </w:r>
      <w:r>
        <w:rPr>
          <w:noProof/>
        </w:rPr>
        <w:fldChar w:fldCharType="end"/>
      </w:r>
    </w:p>
    <w:p w:rsidR="001226F1" w:rsidRPr="001226F1" w:rsidRDefault="001226F1">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1226F1">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_Toc499894645 \h </w:instrText>
      </w:r>
      <w:r>
        <w:rPr>
          <w:noProof/>
        </w:rPr>
      </w:r>
      <w:r>
        <w:rPr>
          <w:noProof/>
        </w:rPr>
        <w:fldChar w:fldCharType="separate"/>
      </w:r>
      <w:r>
        <w:rPr>
          <w:noProof/>
        </w:rPr>
        <w:t>85</w:t>
      </w:r>
      <w:r>
        <w:rPr>
          <w:noProof/>
        </w:rPr>
        <w:fldChar w:fldCharType="end"/>
      </w:r>
    </w:p>
    <w:p w:rsidR="001226F1" w:rsidRPr="001226F1" w:rsidRDefault="001226F1">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1226F1">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_Toc499894646 \h </w:instrText>
      </w:r>
      <w:r>
        <w:rPr>
          <w:noProof/>
        </w:rPr>
      </w:r>
      <w:r>
        <w:rPr>
          <w:noProof/>
        </w:rPr>
        <w:fldChar w:fldCharType="separate"/>
      </w:r>
      <w:r>
        <w:rPr>
          <w:noProof/>
        </w:rPr>
        <w:t>87</w:t>
      </w:r>
      <w:r>
        <w:rPr>
          <w:noProof/>
        </w:rPr>
        <w:fldChar w:fldCharType="end"/>
      </w:r>
    </w:p>
    <w:p w:rsidR="001226F1" w:rsidRPr="001226F1" w:rsidRDefault="001226F1">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1226F1">
        <w:rPr>
          <w:rFonts w:asciiTheme="minorHAnsi" w:eastAsiaTheme="minorEastAsia" w:hAnsiTheme="minorHAnsi" w:cstheme="minorBidi"/>
          <w:i w:val="0"/>
          <w:iCs w:val="0"/>
          <w:noProof/>
          <w:sz w:val="24"/>
          <w:szCs w:val="24"/>
          <w:lang w:eastAsia="fr-FR"/>
        </w:rPr>
        <w:tab/>
      </w:r>
      <w:r>
        <w:rPr>
          <w:noProof/>
        </w:rPr>
        <w:t>B</w:t>
      </w:r>
      <w:r w:rsidRPr="00E95227">
        <w:rPr>
          <w:noProof/>
          <w:vertAlign w:val="subscript"/>
        </w:rPr>
        <w:t>1</w:t>
      </w:r>
      <w:r>
        <w:rPr>
          <w:noProof/>
        </w:rPr>
        <w:t>-Sensitivity of qMT in Healthy Subjects</w:t>
      </w:r>
      <w:r>
        <w:rPr>
          <w:noProof/>
        </w:rPr>
        <w:tab/>
      </w:r>
      <w:r>
        <w:rPr>
          <w:noProof/>
        </w:rPr>
        <w:fldChar w:fldCharType="begin"/>
      </w:r>
      <w:r>
        <w:rPr>
          <w:noProof/>
        </w:rPr>
        <w:instrText xml:space="preserve"> PAGEREF _Toc499894647 \h </w:instrText>
      </w:r>
      <w:r>
        <w:rPr>
          <w:noProof/>
        </w:rPr>
      </w:r>
      <w:r>
        <w:rPr>
          <w:noProof/>
        </w:rPr>
        <w:fldChar w:fldCharType="separate"/>
      </w:r>
      <w:r>
        <w:rPr>
          <w:noProof/>
        </w:rPr>
        <w:t>88</w:t>
      </w:r>
      <w:r>
        <w:rPr>
          <w:noProof/>
        </w:rPr>
        <w:fldChar w:fldCharType="end"/>
      </w:r>
    </w:p>
    <w:p w:rsidR="001226F1" w:rsidRPr="001226F1" w:rsidRDefault="001226F1">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4.4.4</w:t>
      </w:r>
      <w:r w:rsidRPr="001226F1">
        <w:rPr>
          <w:rFonts w:asciiTheme="minorHAnsi" w:eastAsiaTheme="minorEastAsia" w:hAnsiTheme="minorHAnsi" w:cstheme="minorBidi"/>
          <w:i w:val="0"/>
          <w:iCs w:val="0"/>
          <w:noProof/>
          <w:sz w:val="24"/>
          <w:szCs w:val="24"/>
          <w:lang w:eastAsia="fr-FR"/>
        </w:rPr>
        <w:tab/>
      </w:r>
      <w:r>
        <w:rPr>
          <w:noProof/>
        </w:rPr>
        <w:t>B</w:t>
      </w:r>
      <w:r w:rsidRPr="00E95227">
        <w:rPr>
          <w:noProof/>
          <w:vertAlign w:val="subscript"/>
        </w:rPr>
        <w:t>1</w:t>
      </w:r>
      <w:r>
        <w:rPr>
          <w:noProof/>
        </w:rPr>
        <w:t xml:space="preserve"> Method Comparison</w:t>
      </w:r>
      <w:r>
        <w:rPr>
          <w:noProof/>
        </w:rPr>
        <w:tab/>
      </w:r>
      <w:r>
        <w:rPr>
          <w:noProof/>
        </w:rPr>
        <w:fldChar w:fldCharType="begin"/>
      </w:r>
      <w:r>
        <w:rPr>
          <w:noProof/>
        </w:rPr>
        <w:instrText xml:space="preserve"> PAGEREF _Toc499894648 \h </w:instrText>
      </w:r>
      <w:r>
        <w:rPr>
          <w:noProof/>
        </w:rPr>
      </w:r>
      <w:r>
        <w:rPr>
          <w:noProof/>
        </w:rPr>
        <w:fldChar w:fldCharType="separate"/>
      </w:r>
      <w:r>
        <w:rPr>
          <w:noProof/>
        </w:rPr>
        <w:t>91</w:t>
      </w:r>
      <w:r>
        <w:rPr>
          <w:noProof/>
        </w:rPr>
        <w:fldChar w:fldCharType="end"/>
      </w:r>
    </w:p>
    <w:p w:rsidR="001226F1" w:rsidRPr="001226F1"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4.5</w:t>
      </w:r>
      <w:r w:rsidRPr="001226F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_Toc499894649 \h </w:instrText>
      </w:r>
      <w:r>
        <w:rPr>
          <w:noProof/>
        </w:rPr>
      </w:r>
      <w:r>
        <w:rPr>
          <w:noProof/>
        </w:rPr>
        <w:fldChar w:fldCharType="separate"/>
      </w:r>
      <w:r>
        <w:rPr>
          <w:noProof/>
        </w:rPr>
        <w:t>92</w:t>
      </w:r>
      <w:r>
        <w:rPr>
          <w:noProof/>
        </w:rPr>
        <w:fldChar w:fldCharType="end"/>
      </w:r>
    </w:p>
    <w:p w:rsidR="001226F1" w:rsidRPr="001226F1" w:rsidRDefault="001226F1">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1226F1">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_Toc499894650 \h </w:instrText>
      </w:r>
      <w:r>
        <w:rPr>
          <w:noProof/>
        </w:rPr>
      </w:r>
      <w:r>
        <w:rPr>
          <w:noProof/>
        </w:rPr>
        <w:fldChar w:fldCharType="separate"/>
      </w:r>
      <w:r>
        <w:rPr>
          <w:noProof/>
        </w:rPr>
        <w:t>92</w:t>
      </w:r>
      <w:r>
        <w:rPr>
          <w:noProof/>
        </w:rPr>
        <w:fldChar w:fldCharType="end"/>
      </w:r>
    </w:p>
    <w:p w:rsidR="001226F1" w:rsidRPr="001226F1" w:rsidRDefault="001226F1">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1226F1">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_Toc499894651 \h </w:instrText>
      </w:r>
      <w:r>
        <w:rPr>
          <w:noProof/>
        </w:rPr>
      </w:r>
      <w:r>
        <w:rPr>
          <w:noProof/>
        </w:rPr>
        <w:fldChar w:fldCharType="separate"/>
      </w:r>
      <w:r>
        <w:rPr>
          <w:noProof/>
        </w:rPr>
        <w:t>95</w:t>
      </w:r>
      <w:r>
        <w:rPr>
          <w:noProof/>
        </w:rPr>
        <w:fldChar w:fldCharType="end"/>
      </w:r>
    </w:p>
    <w:p w:rsidR="001226F1" w:rsidRPr="001226F1" w:rsidRDefault="001226F1">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1226F1">
        <w:rPr>
          <w:rFonts w:asciiTheme="minorHAnsi" w:eastAsiaTheme="minorEastAsia" w:hAnsiTheme="minorHAnsi" w:cstheme="minorBidi"/>
          <w:i w:val="0"/>
          <w:iCs w:val="0"/>
          <w:noProof/>
          <w:sz w:val="24"/>
          <w:szCs w:val="24"/>
          <w:lang w:eastAsia="fr-FR"/>
        </w:rPr>
        <w:tab/>
      </w:r>
      <w:r>
        <w:rPr>
          <w:noProof/>
        </w:rPr>
        <w:t>B</w:t>
      </w:r>
      <w:r w:rsidRPr="00E95227">
        <w:rPr>
          <w:noProof/>
          <w:vertAlign w:val="subscript"/>
        </w:rPr>
        <w:t>1</w:t>
      </w:r>
      <w:r>
        <w:rPr>
          <w:noProof/>
        </w:rPr>
        <w:t>-Sensitivity of qMT in Healthy Subjects</w:t>
      </w:r>
      <w:r>
        <w:rPr>
          <w:noProof/>
        </w:rPr>
        <w:tab/>
      </w:r>
      <w:r>
        <w:rPr>
          <w:noProof/>
        </w:rPr>
        <w:fldChar w:fldCharType="begin"/>
      </w:r>
      <w:r>
        <w:rPr>
          <w:noProof/>
        </w:rPr>
        <w:instrText xml:space="preserve"> PAGEREF _Toc499894652 \h </w:instrText>
      </w:r>
      <w:r>
        <w:rPr>
          <w:noProof/>
        </w:rPr>
      </w:r>
      <w:r>
        <w:rPr>
          <w:noProof/>
        </w:rPr>
        <w:fldChar w:fldCharType="separate"/>
      </w:r>
      <w:r>
        <w:rPr>
          <w:noProof/>
        </w:rPr>
        <w:t>96</w:t>
      </w:r>
      <w:r>
        <w:rPr>
          <w:noProof/>
        </w:rPr>
        <w:fldChar w:fldCharType="end"/>
      </w:r>
    </w:p>
    <w:p w:rsidR="001226F1" w:rsidRPr="001226F1" w:rsidRDefault="001226F1">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1226F1">
        <w:rPr>
          <w:rFonts w:asciiTheme="minorHAnsi" w:eastAsiaTheme="minorEastAsia" w:hAnsiTheme="minorHAnsi" w:cstheme="minorBidi"/>
          <w:i w:val="0"/>
          <w:iCs w:val="0"/>
          <w:noProof/>
          <w:sz w:val="24"/>
          <w:szCs w:val="24"/>
          <w:lang w:eastAsia="fr-FR"/>
        </w:rPr>
        <w:tab/>
      </w:r>
      <w:r>
        <w:rPr>
          <w:noProof/>
        </w:rPr>
        <w:t>B</w:t>
      </w:r>
      <w:r w:rsidRPr="00E95227">
        <w:rPr>
          <w:noProof/>
          <w:vertAlign w:val="subscript"/>
        </w:rPr>
        <w:t>1</w:t>
      </w:r>
      <w:r>
        <w:rPr>
          <w:noProof/>
        </w:rPr>
        <w:t xml:space="preserve"> Mapping Method Comparison</w:t>
      </w:r>
      <w:r>
        <w:rPr>
          <w:noProof/>
        </w:rPr>
        <w:tab/>
      </w:r>
      <w:r>
        <w:rPr>
          <w:noProof/>
        </w:rPr>
        <w:fldChar w:fldCharType="begin"/>
      </w:r>
      <w:r>
        <w:rPr>
          <w:noProof/>
        </w:rPr>
        <w:instrText xml:space="preserve"> PAGEREF _Toc499894653 \h </w:instrText>
      </w:r>
      <w:r>
        <w:rPr>
          <w:noProof/>
        </w:rPr>
      </w:r>
      <w:r>
        <w:rPr>
          <w:noProof/>
        </w:rPr>
        <w:fldChar w:fldCharType="separate"/>
      </w:r>
      <w:r>
        <w:rPr>
          <w:noProof/>
        </w:rPr>
        <w:t>99</w:t>
      </w:r>
      <w:r>
        <w:rPr>
          <w:noProof/>
        </w:rPr>
        <w:fldChar w:fldCharType="end"/>
      </w:r>
    </w:p>
    <w:p w:rsidR="001226F1" w:rsidRPr="001226F1"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4.6</w:t>
      </w:r>
      <w:r w:rsidRPr="001226F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_Toc499894654 \h </w:instrText>
      </w:r>
      <w:r>
        <w:rPr>
          <w:noProof/>
        </w:rPr>
      </w:r>
      <w:r>
        <w:rPr>
          <w:noProof/>
        </w:rPr>
        <w:fldChar w:fldCharType="separate"/>
      </w:r>
      <w:r>
        <w:rPr>
          <w:noProof/>
        </w:rPr>
        <w:t>101</w:t>
      </w:r>
      <w:r>
        <w:rPr>
          <w:noProof/>
        </w:rPr>
        <w:fldChar w:fldCharType="end"/>
      </w:r>
    </w:p>
    <w:p w:rsidR="001226F1" w:rsidRPr="006A6DCB"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4.7</w:t>
      </w:r>
      <w:r w:rsidRPr="006A6DCB">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_Toc499894655 \h </w:instrText>
      </w:r>
      <w:r>
        <w:rPr>
          <w:noProof/>
        </w:rPr>
      </w:r>
      <w:r>
        <w:rPr>
          <w:noProof/>
        </w:rPr>
        <w:fldChar w:fldCharType="separate"/>
      </w:r>
      <w:r>
        <w:rPr>
          <w:noProof/>
        </w:rPr>
        <w:t>104</w:t>
      </w:r>
      <w:r>
        <w:rPr>
          <w:noProof/>
        </w:rPr>
        <w:fldChar w:fldCharType="end"/>
      </w:r>
    </w:p>
    <w:p w:rsidR="001226F1" w:rsidRPr="006A6DCB"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4.8</w:t>
      </w:r>
      <w:r w:rsidRPr="006A6DCB">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_Toc499894656 \h </w:instrText>
      </w:r>
      <w:r>
        <w:rPr>
          <w:noProof/>
        </w:rPr>
      </w:r>
      <w:r>
        <w:rPr>
          <w:noProof/>
        </w:rPr>
        <w:fldChar w:fldCharType="separate"/>
      </w:r>
      <w:r>
        <w:rPr>
          <w:noProof/>
        </w:rPr>
        <w:t>104</w:t>
      </w:r>
      <w:r>
        <w:rPr>
          <w:noProof/>
        </w:rPr>
        <w:fldChar w:fldCharType="end"/>
      </w:r>
    </w:p>
    <w:p w:rsidR="001226F1" w:rsidRPr="006A6DCB"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4.9</w:t>
      </w:r>
      <w:r w:rsidRPr="006A6DCB">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_Toc499894657 \h </w:instrText>
      </w:r>
      <w:r>
        <w:rPr>
          <w:noProof/>
        </w:rPr>
      </w:r>
      <w:r>
        <w:rPr>
          <w:noProof/>
        </w:rPr>
        <w:fldChar w:fldCharType="separate"/>
      </w:r>
      <w:r>
        <w:rPr>
          <w:noProof/>
        </w:rPr>
        <w:t>107</w:t>
      </w:r>
      <w:r>
        <w:rPr>
          <w:noProof/>
        </w:rPr>
        <w:fldChar w:fldCharType="end"/>
      </w:r>
    </w:p>
    <w:p w:rsidR="001226F1" w:rsidRPr="006A6DCB" w:rsidRDefault="001226F1">
      <w:pPr>
        <w:pStyle w:val="TOC1"/>
        <w:rPr>
          <w:rFonts w:asciiTheme="minorHAnsi" w:eastAsiaTheme="minorEastAsia" w:hAnsiTheme="minorHAnsi" w:cstheme="minorBidi"/>
          <w:b w:val="0"/>
          <w:bCs w:val="0"/>
          <w:caps w:val="0"/>
          <w:sz w:val="24"/>
          <w:szCs w:val="24"/>
          <w:lang w:eastAsia="fr-FR"/>
        </w:rPr>
      </w:pPr>
      <w:r>
        <w:t>Chapter 5</w:t>
      </w:r>
      <w:r w:rsidRPr="00E95227">
        <w:rPr>
          <w:b w:val="0"/>
          <w:i/>
        </w:rPr>
        <w:t xml:space="preserve"> Sensitivity-Regularization of the Cramér-Rao Lower Bound to Minimize B</w:t>
      </w:r>
      <w:r w:rsidRPr="00E95227">
        <w:rPr>
          <w:b w:val="0"/>
          <w:i/>
          <w:vertAlign w:val="subscript"/>
        </w:rPr>
        <w:t xml:space="preserve">1 </w:t>
      </w:r>
      <w:r w:rsidRPr="00E95227">
        <w:rPr>
          <w:b w:val="0"/>
          <w:i/>
        </w:rPr>
        <w:t>Nonuniformity Effects in Quantitative Magnetization Transfer Imaging</w:t>
      </w:r>
      <w:r>
        <w:tab/>
      </w:r>
      <w:r>
        <w:fldChar w:fldCharType="begin"/>
      </w:r>
      <w:r>
        <w:instrText xml:space="preserve"> PAGEREF _Toc499894658 \h </w:instrText>
      </w:r>
      <w:r>
        <w:fldChar w:fldCharType="separate"/>
      </w:r>
      <w:r>
        <w:t>108</w:t>
      </w:r>
      <w:r>
        <w:fldChar w:fldCharType="end"/>
      </w:r>
    </w:p>
    <w:p w:rsidR="001226F1" w:rsidRPr="006A6DCB"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5.1</w:t>
      </w:r>
      <w:r w:rsidRPr="006A6DCB">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_Toc499894659 \h </w:instrText>
      </w:r>
      <w:r>
        <w:rPr>
          <w:noProof/>
        </w:rPr>
      </w:r>
      <w:r>
        <w:rPr>
          <w:noProof/>
        </w:rPr>
        <w:fldChar w:fldCharType="separate"/>
      </w:r>
      <w:r>
        <w:rPr>
          <w:noProof/>
        </w:rPr>
        <w:t>108</w:t>
      </w:r>
      <w:r>
        <w:rPr>
          <w:noProof/>
        </w:rPr>
        <w:fldChar w:fldCharType="end"/>
      </w:r>
    </w:p>
    <w:p w:rsidR="001226F1" w:rsidRPr="006A6DCB"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5.2</w:t>
      </w:r>
      <w:r w:rsidRPr="006A6DCB">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_Toc499894660 \h </w:instrText>
      </w:r>
      <w:r>
        <w:rPr>
          <w:noProof/>
        </w:rPr>
      </w:r>
      <w:r>
        <w:rPr>
          <w:noProof/>
        </w:rPr>
        <w:fldChar w:fldCharType="separate"/>
      </w:r>
      <w:r>
        <w:rPr>
          <w:noProof/>
        </w:rPr>
        <w:t>111</w:t>
      </w:r>
      <w:r>
        <w:rPr>
          <w:noProof/>
        </w:rPr>
        <w:fldChar w:fldCharType="end"/>
      </w:r>
    </w:p>
    <w:p w:rsidR="001226F1" w:rsidRPr="006A6DCB"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5.3</w:t>
      </w:r>
      <w:r w:rsidRPr="006A6DCB">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_Toc499894661 \h </w:instrText>
      </w:r>
      <w:r>
        <w:rPr>
          <w:noProof/>
        </w:rPr>
      </w:r>
      <w:r>
        <w:rPr>
          <w:noProof/>
        </w:rPr>
        <w:fldChar w:fldCharType="separate"/>
      </w:r>
      <w:r>
        <w:rPr>
          <w:noProof/>
        </w:rPr>
        <w:t>112</w:t>
      </w:r>
      <w:r>
        <w:rPr>
          <w:noProof/>
        </w:rPr>
        <w:fldChar w:fldCharType="end"/>
      </w:r>
    </w:p>
    <w:p w:rsidR="001226F1" w:rsidRPr="006A6DCB"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5.4</w:t>
      </w:r>
      <w:r w:rsidRPr="006A6DCB">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_Toc499894662 \h </w:instrText>
      </w:r>
      <w:r>
        <w:rPr>
          <w:noProof/>
        </w:rPr>
      </w:r>
      <w:r>
        <w:rPr>
          <w:noProof/>
        </w:rPr>
        <w:fldChar w:fldCharType="separate"/>
      </w:r>
      <w:r>
        <w:rPr>
          <w:noProof/>
        </w:rPr>
        <w:t>114</w:t>
      </w:r>
      <w:r>
        <w:rPr>
          <w:noProof/>
        </w:rPr>
        <w:fldChar w:fldCharType="end"/>
      </w:r>
    </w:p>
    <w:p w:rsidR="001226F1" w:rsidRPr="006A6DCB"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5.5</w:t>
      </w:r>
      <w:r w:rsidRPr="006A6DCB">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_Toc499894663 \h </w:instrText>
      </w:r>
      <w:r>
        <w:rPr>
          <w:noProof/>
        </w:rPr>
      </w:r>
      <w:r>
        <w:rPr>
          <w:noProof/>
        </w:rPr>
        <w:fldChar w:fldCharType="separate"/>
      </w:r>
      <w:r>
        <w:rPr>
          <w:noProof/>
        </w:rPr>
        <w:t>116</w:t>
      </w:r>
      <w:r>
        <w:rPr>
          <w:noProof/>
        </w:rPr>
        <w:fldChar w:fldCharType="end"/>
      </w:r>
    </w:p>
    <w:p w:rsidR="001226F1" w:rsidRPr="006A6DCB" w:rsidRDefault="001226F1">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6A6DCB">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_Toc499894664 \h </w:instrText>
      </w:r>
      <w:r>
        <w:rPr>
          <w:noProof/>
        </w:rPr>
      </w:r>
      <w:r>
        <w:rPr>
          <w:noProof/>
        </w:rPr>
        <w:fldChar w:fldCharType="separate"/>
      </w:r>
      <w:r>
        <w:rPr>
          <w:noProof/>
        </w:rPr>
        <w:t>117</w:t>
      </w:r>
      <w:r>
        <w:rPr>
          <w:noProof/>
        </w:rPr>
        <w:fldChar w:fldCharType="end"/>
      </w:r>
    </w:p>
    <w:p w:rsidR="001226F1" w:rsidRPr="006A6DCB" w:rsidRDefault="001226F1">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6A6DCB">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_Toc499894665 \h </w:instrText>
      </w:r>
      <w:r>
        <w:rPr>
          <w:noProof/>
        </w:rPr>
      </w:r>
      <w:r>
        <w:rPr>
          <w:noProof/>
        </w:rPr>
        <w:fldChar w:fldCharType="separate"/>
      </w:r>
      <w:r>
        <w:rPr>
          <w:noProof/>
        </w:rPr>
        <w:t>118</w:t>
      </w:r>
      <w:r>
        <w:rPr>
          <w:noProof/>
        </w:rPr>
        <w:fldChar w:fldCharType="end"/>
      </w:r>
    </w:p>
    <w:p w:rsidR="001226F1" w:rsidRPr="006A6DCB" w:rsidRDefault="001226F1">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6A6DCB">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_Toc499894666 \h </w:instrText>
      </w:r>
      <w:r>
        <w:rPr>
          <w:noProof/>
        </w:rPr>
      </w:r>
      <w:r>
        <w:rPr>
          <w:noProof/>
        </w:rPr>
        <w:fldChar w:fldCharType="separate"/>
      </w:r>
      <w:r>
        <w:rPr>
          <w:noProof/>
        </w:rPr>
        <w:t>119</w:t>
      </w:r>
      <w:r>
        <w:rPr>
          <w:noProof/>
        </w:rPr>
        <w:fldChar w:fldCharType="end"/>
      </w:r>
    </w:p>
    <w:p w:rsidR="001226F1" w:rsidRPr="006A6DCB"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5.6</w:t>
      </w:r>
      <w:r w:rsidRPr="006A6DCB">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_Toc499894667 \h </w:instrText>
      </w:r>
      <w:r>
        <w:rPr>
          <w:noProof/>
        </w:rPr>
      </w:r>
      <w:r>
        <w:rPr>
          <w:noProof/>
        </w:rPr>
        <w:fldChar w:fldCharType="separate"/>
      </w:r>
      <w:r>
        <w:rPr>
          <w:noProof/>
        </w:rPr>
        <w:t>121</w:t>
      </w:r>
      <w:r>
        <w:rPr>
          <w:noProof/>
        </w:rPr>
        <w:fldChar w:fldCharType="end"/>
      </w:r>
    </w:p>
    <w:p w:rsidR="001226F1" w:rsidRPr="006A6DCB" w:rsidRDefault="001226F1">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6A6DCB">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_Toc499894668 \h </w:instrText>
      </w:r>
      <w:r>
        <w:rPr>
          <w:noProof/>
        </w:rPr>
      </w:r>
      <w:r>
        <w:rPr>
          <w:noProof/>
        </w:rPr>
        <w:fldChar w:fldCharType="separate"/>
      </w:r>
      <w:r>
        <w:rPr>
          <w:noProof/>
        </w:rPr>
        <w:t>121</w:t>
      </w:r>
      <w:r>
        <w:rPr>
          <w:noProof/>
        </w:rPr>
        <w:fldChar w:fldCharType="end"/>
      </w:r>
    </w:p>
    <w:p w:rsidR="001226F1" w:rsidRPr="006A6DCB" w:rsidRDefault="001226F1">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6A6DCB">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_Toc499894669 \h </w:instrText>
      </w:r>
      <w:r>
        <w:rPr>
          <w:noProof/>
        </w:rPr>
      </w:r>
      <w:r>
        <w:rPr>
          <w:noProof/>
        </w:rPr>
        <w:fldChar w:fldCharType="separate"/>
      </w:r>
      <w:r>
        <w:rPr>
          <w:noProof/>
        </w:rPr>
        <w:t>123</w:t>
      </w:r>
      <w:r>
        <w:rPr>
          <w:noProof/>
        </w:rPr>
        <w:fldChar w:fldCharType="end"/>
      </w:r>
    </w:p>
    <w:p w:rsidR="001226F1" w:rsidRPr="006A6DCB" w:rsidRDefault="001226F1">
      <w:pPr>
        <w:pStyle w:val="TOC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6A6DCB">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_Toc499894670 \h </w:instrText>
      </w:r>
      <w:r>
        <w:rPr>
          <w:noProof/>
        </w:rPr>
      </w:r>
      <w:r>
        <w:rPr>
          <w:noProof/>
        </w:rPr>
        <w:fldChar w:fldCharType="separate"/>
      </w:r>
      <w:r>
        <w:rPr>
          <w:noProof/>
        </w:rPr>
        <w:t>127</w:t>
      </w:r>
      <w:r>
        <w:rPr>
          <w:noProof/>
        </w:rPr>
        <w:fldChar w:fldCharType="end"/>
      </w:r>
    </w:p>
    <w:p w:rsidR="001226F1" w:rsidRPr="006A6DCB"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5.7</w:t>
      </w:r>
      <w:r w:rsidRPr="006A6DCB">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_Toc499894671 \h </w:instrText>
      </w:r>
      <w:r>
        <w:rPr>
          <w:noProof/>
        </w:rPr>
      </w:r>
      <w:r>
        <w:rPr>
          <w:noProof/>
        </w:rPr>
        <w:fldChar w:fldCharType="separate"/>
      </w:r>
      <w:r>
        <w:rPr>
          <w:noProof/>
        </w:rPr>
        <w:t>130</w:t>
      </w:r>
      <w:r>
        <w:rPr>
          <w:noProof/>
        </w:rPr>
        <w:fldChar w:fldCharType="end"/>
      </w:r>
    </w:p>
    <w:p w:rsidR="001226F1" w:rsidRPr="006A6DCB" w:rsidRDefault="001226F1">
      <w:pPr>
        <w:pStyle w:val="TOC1"/>
        <w:rPr>
          <w:rFonts w:asciiTheme="minorHAnsi" w:eastAsiaTheme="minorEastAsia" w:hAnsiTheme="minorHAnsi" w:cstheme="minorBidi"/>
          <w:b w:val="0"/>
          <w:bCs w:val="0"/>
          <w:caps w:val="0"/>
          <w:sz w:val="24"/>
          <w:szCs w:val="24"/>
          <w:lang w:eastAsia="fr-FR"/>
        </w:rPr>
      </w:pPr>
      <w:r>
        <w:t>Chapter 6</w:t>
      </w:r>
      <w:r w:rsidRPr="00E95227">
        <w:rPr>
          <w:b w:val="0"/>
          <w:i/>
        </w:rPr>
        <w:t xml:space="preserve"> Conclusion</w:t>
      </w:r>
      <w:r>
        <w:tab/>
      </w:r>
      <w:r>
        <w:fldChar w:fldCharType="begin"/>
      </w:r>
      <w:r>
        <w:instrText xml:space="preserve"> PAGEREF _Toc499894672 \h </w:instrText>
      </w:r>
      <w:r>
        <w:fldChar w:fldCharType="separate"/>
      </w:r>
      <w:r>
        <w:t>135</w:t>
      </w:r>
      <w:r>
        <w:fldChar w:fldCharType="end"/>
      </w:r>
    </w:p>
    <w:p w:rsidR="001226F1" w:rsidRPr="006A6DCB"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6.1</w:t>
      </w:r>
      <w:r w:rsidRPr="006A6DCB">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_Toc499894673 \h </w:instrText>
      </w:r>
      <w:r>
        <w:rPr>
          <w:noProof/>
        </w:rPr>
      </w:r>
      <w:r>
        <w:rPr>
          <w:noProof/>
        </w:rPr>
        <w:fldChar w:fldCharType="separate"/>
      </w:r>
      <w:r>
        <w:rPr>
          <w:noProof/>
        </w:rPr>
        <w:t>135</w:t>
      </w:r>
      <w:r>
        <w:rPr>
          <w:noProof/>
        </w:rPr>
        <w:fldChar w:fldCharType="end"/>
      </w:r>
    </w:p>
    <w:p w:rsidR="001226F1" w:rsidRPr="006A6DCB" w:rsidRDefault="001226F1">
      <w:pPr>
        <w:pStyle w:val="TOC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6.2</w:t>
      </w:r>
      <w:r w:rsidRPr="006A6DCB">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_Toc499894674 \h </w:instrText>
      </w:r>
      <w:r>
        <w:rPr>
          <w:noProof/>
        </w:rPr>
      </w:r>
      <w:r>
        <w:rPr>
          <w:noProof/>
        </w:rPr>
        <w:fldChar w:fldCharType="separate"/>
      </w:r>
      <w:r>
        <w:rPr>
          <w:noProof/>
        </w:rPr>
        <w:t>138</w:t>
      </w:r>
      <w:r>
        <w:rPr>
          <w:noProof/>
        </w:rPr>
        <w:fldChar w:fldCharType="end"/>
      </w:r>
    </w:p>
    <w:p w:rsidR="001226F1" w:rsidRPr="006A6DCB" w:rsidRDefault="001226F1">
      <w:pPr>
        <w:pStyle w:val="TOC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_Toc499894675 \h </w:instrText>
      </w:r>
      <w:r>
        <w:fldChar w:fldCharType="separate"/>
      </w:r>
      <w:r>
        <w:t>141</w:t>
      </w:r>
      <w:r>
        <w:fldChar w:fldCharType="end"/>
      </w:r>
    </w:p>
    <w:p w:rsidR="00351B51" w:rsidRDefault="0015286B" w:rsidP="00351B51">
      <w:r>
        <w:fldChar w:fldCharType="end"/>
      </w:r>
      <w:r w:rsidR="00351B51">
        <w:br w:type="page"/>
      </w:r>
    </w:p>
    <w:p w:rsidR="0015286B" w:rsidRDefault="00351B51" w:rsidP="008224C0">
      <w:pPr>
        <w:pStyle w:val="H1Non-Chapters"/>
      </w:pPr>
      <w:bookmarkStart w:id="2" w:name="_Toc499894604"/>
      <w:r>
        <w:t>List of Figures</w:t>
      </w:r>
      <w:bookmarkEnd w:id="2"/>
    </w:p>
    <w:p w:rsidR="001226F1" w:rsidRPr="001226F1" w:rsidRDefault="00CA049B">
      <w:pPr>
        <w:pStyle w:val="TableofFigure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1226F1">
        <w:rPr>
          <w:noProof/>
        </w:rPr>
        <w:t>Figure 2</w:t>
      </w:r>
      <w:r w:rsidR="001226F1">
        <w:rPr>
          <w:noProof/>
        </w:rPr>
        <w:noBreakHyphen/>
        <w:t>1. Simplified pulse sequence diagrams of two T</w:t>
      </w:r>
      <w:r w:rsidR="001226F1" w:rsidRPr="00F9410C">
        <w:rPr>
          <w:noProof/>
          <w:vertAlign w:val="subscript"/>
        </w:rPr>
        <w:t>1</w:t>
      </w:r>
      <w:r w:rsidR="001226F1">
        <w:rPr>
          <w:noProof/>
        </w:rPr>
        <w:t xml:space="preserve"> mapping techniques: Inversion Recovery (IR) and Variable Flip Angle (VFA). TR: repetition time, TI: inversion time, α: excitation flip angle, IMG: image acquisition (k-space readout), SPOIL: spoiler gradient.</w:t>
      </w:r>
      <w:r w:rsidR="001226F1">
        <w:rPr>
          <w:noProof/>
        </w:rPr>
        <w:tab/>
      </w:r>
      <w:r w:rsidR="001226F1">
        <w:rPr>
          <w:noProof/>
        </w:rPr>
        <w:fldChar w:fldCharType="begin"/>
      </w:r>
      <w:r w:rsidR="001226F1">
        <w:rPr>
          <w:noProof/>
        </w:rPr>
        <w:instrText xml:space="preserve"> PAGEREF _Toc499894577 \h </w:instrText>
      </w:r>
      <w:r w:rsidR="001226F1">
        <w:rPr>
          <w:noProof/>
        </w:rPr>
      </w:r>
      <w:r w:rsidR="001226F1">
        <w:rPr>
          <w:noProof/>
        </w:rPr>
        <w:fldChar w:fldCharType="separate"/>
      </w:r>
      <w:r w:rsidR="001226F1">
        <w:rPr>
          <w:noProof/>
        </w:rPr>
        <w:t>32</w:t>
      </w:r>
      <w:r w:rsidR="001226F1">
        <w:rPr>
          <w:noProof/>
        </w:rPr>
        <w:fldChar w:fldCharType="end"/>
      </w:r>
    </w:p>
    <w:p w:rsidR="001226F1" w:rsidRPr="001226F1" w:rsidRDefault="001226F1">
      <w:pPr>
        <w:pStyle w:val="TableofFigure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F9410C">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_Toc499894578 \h </w:instrText>
      </w:r>
      <w:r>
        <w:rPr>
          <w:noProof/>
        </w:rPr>
      </w:r>
      <w:r>
        <w:rPr>
          <w:noProof/>
        </w:rPr>
        <w:fldChar w:fldCharType="separate"/>
      </w:r>
      <w:r>
        <w:rPr>
          <w:noProof/>
        </w:rPr>
        <w:t>36</w:t>
      </w:r>
      <w:r>
        <w:rPr>
          <w:noProof/>
        </w:rPr>
        <w:fldChar w:fldCharType="end"/>
      </w:r>
    </w:p>
    <w:p w:rsidR="001226F1" w:rsidRPr="001226F1" w:rsidRDefault="001226F1">
      <w:pPr>
        <w:pStyle w:val="TableofFigure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F9410C">
        <w:rPr>
          <w:i/>
          <w:noProof/>
        </w:rPr>
        <w:t>M</w:t>
      </w:r>
      <w:r w:rsidRPr="00F9410C">
        <w:rPr>
          <w:i/>
          <w:noProof/>
          <w:vertAlign w:val="subscript"/>
        </w:rPr>
        <w:t>0,f</w:t>
      </w:r>
      <w:r>
        <w:rPr>
          <w:noProof/>
        </w:rPr>
        <w:t xml:space="preserve">: equilibrium magnetization of the free pool, </w:t>
      </w:r>
      <w:r w:rsidRPr="00F9410C">
        <w:rPr>
          <w:i/>
          <w:noProof/>
        </w:rPr>
        <w:t>M</w:t>
      </w:r>
      <w:r w:rsidRPr="00F9410C">
        <w:rPr>
          <w:i/>
          <w:noProof/>
          <w:vertAlign w:val="subscript"/>
        </w:rPr>
        <w:t>z,f</w:t>
      </w:r>
      <w:r>
        <w:rPr>
          <w:noProof/>
        </w:rPr>
        <w:t xml:space="preserve">: longitudinal magnetization of the free pool, </w:t>
      </w:r>
      <w:r w:rsidRPr="00F9410C">
        <w:rPr>
          <w:i/>
          <w:noProof/>
        </w:rPr>
        <w:t>M</w:t>
      </w:r>
      <w:r w:rsidRPr="00F9410C">
        <w:rPr>
          <w:i/>
          <w:noProof/>
          <w:vertAlign w:val="subscript"/>
        </w:rPr>
        <w:t>0,r</w:t>
      </w:r>
      <w:r>
        <w:rPr>
          <w:noProof/>
        </w:rPr>
        <w:t xml:space="preserve">: equilibrium magnetization of the restricted, </w:t>
      </w:r>
      <w:r w:rsidRPr="00F9410C">
        <w:rPr>
          <w:i/>
          <w:noProof/>
        </w:rPr>
        <w:t>M</w:t>
      </w:r>
      <w:r w:rsidRPr="00F9410C">
        <w:rPr>
          <w:i/>
          <w:noProof/>
          <w:vertAlign w:val="subscript"/>
        </w:rPr>
        <w:t>z,r</w:t>
      </w:r>
      <w:r>
        <w:rPr>
          <w:noProof/>
        </w:rPr>
        <w:t xml:space="preserve">: longitudinal magnetization of the restricted pool, </w:t>
      </w:r>
      <w:r w:rsidRPr="00F9410C">
        <w:rPr>
          <w:i/>
          <w:noProof/>
        </w:rPr>
        <w:t>k</w:t>
      </w:r>
      <w:r w:rsidRPr="00F9410C">
        <w:rPr>
          <w:i/>
          <w:noProof/>
          <w:vertAlign w:val="subscript"/>
        </w:rPr>
        <w:t>f</w:t>
      </w:r>
      <w:r>
        <w:rPr>
          <w:noProof/>
        </w:rPr>
        <w:t xml:space="preserve">: magnetization transfer exchange rate from the free pool to the restricted pool, </w:t>
      </w:r>
      <w:r w:rsidRPr="00F9410C">
        <w:rPr>
          <w:i/>
          <w:noProof/>
        </w:rPr>
        <w:t>k</w:t>
      </w:r>
      <w:r w:rsidRPr="00F9410C">
        <w:rPr>
          <w:i/>
          <w:noProof/>
          <w:vertAlign w:val="subscript"/>
        </w:rPr>
        <w:t>r</w:t>
      </w:r>
      <w:r>
        <w:rPr>
          <w:noProof/>
        </w:rPr>
        <w:t xml:space="preserve">: magnetization transfer exchange rate from the restricted pool to the free pool, </w:t>
      </w:r>
      <w:r w:rsidRPr="00F9410C">
        <w:rPr>
          <w:i/>
          <w:noProof/>
        </w:rPr>
        <w:t>R</w:t>
      </w:r>
      <w:r w:rsidRPr="00F9410C">
        <w:rPr>
          <w:i/>
          <w:noProof/>
          <w:vertAlign w:val="subscript"/>
        </w:rPr>
        <w:t>1,f</w:t>
      </w:r>
      <w:r>
        <w:rPr>
          <w:noProof/>
        </w:rPr>
        <w:t xml:space="preserve">: longitudinal relaxation rate of the free pool, </w:t>
      </w:r>
      <w:r w:rsidRPr="00F9410C">
        <w:rPr>
          <w:i/>
          <w:noProof/>
        </w:rPr>
        <w:t>R</w:t>
      </w:r>
      <w:r w:rsidRPr="00F9410C">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_Toc499894579 \h </w:instrText>
      </w:r>
      <w:r>
        <w:rPr>
          <w:noProof/>
        </w:rPr>
      </w:r>
      <w:r>
        <w:rPr>
          <w:noProof/>
        </w:rPr>
        <w:fldChar w:fldCharType="separate"/>
      </w:r>
      <w:r>
        <w:rPr>
          <w:noProof/>
        </w:rPr>
        <w:t>41</w:t>
      </w:r>
      <w:r>
        <w:rPr>
          <w:noProof/>
        </w:rPr>
        <w:fldChar w:fldCharType="end"/>
      </w:r>
    </w:p>
    <w:p w:rsidR="001226F1" w:rsidRPr="001226F1" w:rsidRDefault="001226F1">
      <w:pPr>
        <w:pStyle w:val="TableofFigure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that pumps energy into the restricted pool, and c) after cross-relaxation/MT-exchange, which distributes excess spin energy from the restricted pool amongst both spin populations through dipole coupling (spin remain in the same pool) or chemical exchange (spin switch pools).</w:t>
      </w:r>
      <w:r>
        <w:rPr>
          <w:noProof/>
        </w:rPr>
        <w:tab/>
      </w:r>
      <w:r>
        <w:rPr>
          <w:noProof/>
        </w:rPr>
        <w:fldChar w:fldCharType="begin"/>
      </w:r>
      <w:r>
        <w:rPr>
          <w:noProof/>
        </w:rPr>
        <w:instrText xml:space="preserve"> PAGEREF _Toc499894580 \h </w:instrText>
      </w:r>
      <w:r>
        <w:rPr>
          <w:noProof/>
        </w:rPr>
      </w:r>
      <w:r>
        <w:rPr>
          <w:noProof/>
        </w:rPr>
        <w:fldChar w:fldCharType="separate"/>
      </w:r>
      <w:r>
        <w:rPr>
          <w:noProof/>
        </w:rPr>
        <w:t>42</w:t>
      </w:r>
      <w:r>
        <w:rPr>
          <w:noProof/>
        </w:rPr>
        <w:fldChar w:fldCharType="end"/>
      </w:r>
    </w:p>
    <w:p w:rsidR="001226F1" w:rsidRPr="001226F1" w:rsidRDefault="001226F1">
      <w:pPr>
        <w:pStyle w:val="TableofFigure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_Toc499894581 \h </w:instrText>
      </w:r>
      <w:r>
        <w:rPr>
          <w:noProof/>
        </w:rPr>
      </w:r>
      <w:r>
        <w:rPr>
          <w:noProof/>
        </w:rPr>
        <w:fldChar w:fldCharType="separate"/>
      </w:r>
      <w:r>
        <w:rPr>
          <w:noProof/>
        </w:rPr>
        <w:t>44</w:t>
      </w:r>
      <w:r>
        <w:rPr>
          <w:noProof/>
        </w:rPr>
        <w:fldChar w:fldCharType="end"/>
      </w:r>
    </w:p>
    <w:p w:rsidR="001226F1" w:rsidRPr="001226F1" w:rsidRDefault="001226F1">
      <w:pPr>
        <w:pStyle w:val="TableofFigure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w:t>
      </w:r>
      <w:r>
        <w:rPr>
          <w:noProof/>
        </w:rPr>
        <w:tab/>
      </w:r>
      <w:r>
        <w:rPr>
          <w:noProof/>
        </w:rPr>
        <w:fldChar w:fldCharType="begin"/>
      </w:r>
      <w:r>
        <w:rPr>
          <w:noProof/>
        </w:rPr>
        <w:instrText xml:space="preserve"> PAGEREF _Toc499894582 \h </w:instrText>
      </w:r>
      <w:r>
        <w:rPr>
          <w:noProof/>
        </w:rPr>
      </w:r>
      <w:r>
        <w:rPr>
          <w:noProof/>
        </w:rPr>
        <w:fldChar w:fldCharType="separate"/>
      </w:r>
      <w:r>
        <w:rPr>
          <w:noProof/>
        </w:rPr>
        <w:t>50</w:t>
      </w:r>
      <w:r>
        <w:rPr>
          <w:noProof/>
        </w:rPr>
        <w:fldChar w:fldCharType="end"/>
      </w:r>
    </w:p>
    <w:p w:rsidR="001226F1" w:rsidRPr="001226F1" w:rsidRDefault="001226F1">
      <w:pPr>
        <w:pStyle w:val="TableofFigure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[169] using MP-RAGE T</w:t>
      </w:r>
      <w:r w:rsidRPr="00F9410C">
        <w:rPr>
          <w:noProof/>
          <w:vertAlign w:val="subscript"/>
        </w:rPr>
        <w:t>1w</w:t>
      </w:r>
      <w:r>
        <w:rPr>
          <w:noProof/>
        </w:rPr>
        <w:t xml:space="preserve"> data (1 × 1 × 1mm</w:t>
      </w:r>
      <w:r w:rsidRPr="00F9410C">
        <w:rPr>
          <w:noProof/>
          <w:vertAlign w:val="superscript"/>
        </w:rPr>
        <w:t>3</w:t>
      </w:r>
      <w:r>
        <w:rPr>
          <w:noProof/>
        </w:rPr>
        <w:t>) and resampled to 2 × 2 × 5mm</w:t>
      </w:r>
      <w:r w:rsidRPr="00F9410C">
        <w:rPr>
          <w:noProof/>
          <w:vertAlign w:val="superscript"/>
        </w:rPr>
        <w:t>3</w:t>
      </w:r>
      <w:r>
        <w:rPr>
          <w:noProof/>
        </w:rPr>
        <w:t>. Tissue percentages were estimated by calculating the ratio of INSECT tissue-classified voxels (1mm</w:t>
      </w:r>
      <w:r w:rsidRPr="00F9410C">
        <w:rPr>
          <w:noProof/>
          <w:vertAlign w:val="superscript"/>
        </w:rPr>
        <w:t>3</w:t>
      </w:r>
      <w:r>
        <w:rPr>
          <w:noProof/>
        </w:rPr>
        <w:t>) for a given tissue type (WM, GM, CSF) that were located inside the corresponding low-resolution voxels (2 × 2 × 5mm</w:t>
      </w:r>
      <w:r w:rsidRPr="00F9410C">
        <w:rPr>
          <w:noProof/>
          <w:vertAlign w:val="superscript"/>
        </w:rPr>
        <w:t>3</w:t>
      </w:r>
      <w:r>
        <w:rPr>
          <w:noProof/>
        </w:rPr>
        <w:t>), for which the quantitative maps (B</w:t>
      </w:r>
      <w:r w:rsidRPr="00F9410C">
        <w:rPr>
          <w:noProof/>
          <w:vertAlign w:val="subscript"/>
        </w:rPr>
        <w:t>1</w:t>
      </w:r>
      <w:r>
        <w:rPr>
          <w:noProof/>
        </w:rPr>
        <w:t>, T</w:t>
      </w:r>
      <w:r w:rsidRPr="00F9410C">
        <w:rPr>
          <w:noProof/>
          <w:vertAlign w:val="subscript"/>
        </w:rPr>
        <w:t>1</w:t>
      </w:r>
      <w:r>
        <w:rPr>
          <w:noProof/>
        </w:rPr>
        <w:t>) were acquired.</w:t>
      </w:r>
      <w:r>
        <w:rPr>
          <w:noProof/>
        </w:rPr>
        <w:tab/>
      </w:r>
      <w:r>
        <w:rPr>
          <w:noProof/>
        </w:rPr>
        <w:fldChar w:fldCharType="begin"/>
      </w:r>
      <w:r>
        <w:rPr>
          <w:noProof/>
        </w:rPr>
        <w:instrText xml:space="preserve"> PAGEREF _Toc499894583 \h </w:instrText>
      </w:r>
      <w:r>
        <w:rPr>
          <w:noProof/>
        </w:rPr>
      </w:r>
      <w:r>
        <w:rPr>
          <w:noProof/>
        </w:rPr>
        <w:fldChar w:fldCharType="separate"/>
      </w:r>
      <w:r>
        <w:rPr>
          <w:noProof/>
        </w:rPr>
        <w:t>62</w:t>
      </w:r>
      <w:r>
        <w:rPr>
          <w:noProof/>
        </w:rPr>
        <w:fldChar w:fldCharType="end"/>
      </w:r>
    </w:p>
    <w:p w:rsidR="001226F1" w:rsidRPr="001226F1" w:rsidRDefault="001226F1">
      <w:pPr>
        <w:pStyle w:val="TableofFigure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F9410C">
        <w:rPr>
          <w:noProof/>
          <w:vertAlign w:val="subscript"/>
        </w:rPr>
        <w:t>1</w:t>
      </w:r>
      <w:r>
        <w:rPr>
          <w:noProof/>
        </w:rPr>
        <w:t xml:space="preserve"> (a) and T</w:t>
      </w:r>
      <w:r w:rsidRPr="00F9410C">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_Toc499894584 \h </w:instrText>
      </w:r>
      <w:r>
        <w:rPr>
          <w:noProof/>
        </w:rPr>
      </w:r>
      <w:r>
        <w:rPr>
          <w:noProof/>
        </w:rPr>
        <w:fldChar w:fldCharType="separate"/>
      </w:r>
      <w:r>
        <w:rPr>
          <w:noProof/>
        </w:rPr>
        <w:t>68</w:t>
      </w:r>
      <w:r>
        <w:rPr>
          <w:noProof/>
        </w:rPr>
        <w:fldChar w:fldCharType="end"/>
      </w:r>
    </w:p>
    <w:p w:rsidR="001226F1" w:rsidRPr="001226F1" w:rsidRDefault="001226F1">
      <w:pPr>
        <w:pStyle w:val="TableofFigure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F9410C">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F9410C">
        <w:rPr>
          <w:noProof/>
          <w:vertAlign w:val="subscript"/>
        </w:rPr>
        <w:t>1</w:t>
      </w:r>
      <w:r>
        <w:rPr>
          <w:noProof/>
        </w:rPr>
        <w:t xml:space="preserve"> maps, and corresponding WM-masked VFA T</w:t>
      </w:r>
      <w:r w:rsidRPr="00F9410C">
        <w:rPr>
          <w:noProof/>
          <w:vertAlign w:val="subscript"/>
        </w:rPr>
        <w:t>1</w:t>
      </w:r>
      <w:r>
        <w:rPr>
          <w:noProof/>
        </w:rPr>
        <w:t xml:space="preserve"> maps fitted using flip-angles scaled voxelwise using each B</w:t>
      </w:r>
      <w:r w:rsidRPr="00F9410C">
        <w:rPr>
          <w:noProof/>
          <w:vertAlign w:val="subscript"/>
        </w:rPr>
        <w:t>1</w:t>
      </w:r>
      <w:r>
        <w:rPr>
          <w:noProof/>
        </w:rPr>
        <w:t xml:space="preserve"> map. The “Nominal” column represents VFA T</w:t>
      </w:r>
      <w:r w:rsidRPr="00F9410C">
        <w:rPr>
          <w:noProof/>
          <w:vertAlign w:val="subscript"/>
        </w:rPr>
        <w:t>1</w:t>
      </w:r>
      <w:r>
        <w:rPr>
          <w:noProof/>
        </w:rPr>
        <w:t xml:space="preserve"> fitting using no B</w:t>
      </w:r>
      <w:r w:rsidRPr="00F9410C">
        <w:rPr>
          <w:noProof/>
          <w:vertAlign w:val="subscript"/>
        </w:rPr>
        <w:t>1</w:t>
      </w:r>
      <w:r>
        <w:rPr>
          <w:noProof/>
        </w:rPr>
        <w:t xml:space="preserve"> correction (B</w:t>
      </w:r>
      <w:r w:rsidRPr="00F9410C">
        <w:rPr>
          <w:noProof/>
          <w:vertAlign w:val="subscript"/>
        </w:rPr>
        <w:t>1</w:t>
      </w:r>
      <w:r>
        <w:rPr>
          <w:noProof/>
        </w:rPr>
        <w:t xml:space="preserve"> = 1 n.u.).</w:t>
      </w:r>
      <w:r>
        <w:rPr>
          <w:noProof/>
        </w:rPr>
        <w:tab/>
      </w:r>
      <w:r>
        <w:rPr>
          <w:noProof/>
        </w:rPr>
        <w:fldChar w:fldCharType="begin"/>
      </w:r>
      <w:r>
        <w:rPr>
          <w:noProof/>
        </w:rPr>
        <w:instrText xml:space="preserve"> PAGEREF _Toc499894585 \h </w:instrText>
      </w:r>
      <w:r>
        <w:rPr>
          <w:noProof/>
        </w:rPr>
      </w:r>
      <w:r>
        <w:rPr>
          <w:noProof/>
        </w:rPr>
        <w:fldChar w:fldCharType="separate"/>
      </w:r>
      <w:r>
        <w:rPr>
          <w:noProof/>
        </w:rPr>
        <w:t>68</w:t>
      </w:r>
      <w:r>
        <w:rPr>
          <w:noProof/>
        </w:rPr>
        <w:fldChar w:fldCharType="end"/>
      </w:r>
    </w:p>
    <w:p w:rsidR="001226F1" w:rsidRPr="001226F1" w:rsidRDefault="001226F1">
      <w:pPr>
        <w:pStyle w:val="TableofFigure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F9410C">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_Toc499894586 \h </w:instrText>
      </w:r>
      <w:r>
        <w:rPr>
          <w:noProof/>
        </w:rPr>
      </w:r>
      <w:r>
        <w:rPr>
          <w:noProof/>
        </w:rPr>
        <w:fldChar w:fldCharType="separate"/>
      </w:r>
      <w:r>
        <w:rPr>
          <w:noProof/>
        </w:rPr>
        <w:t>71</w:t>
      </w:r>
      <w:r>
        <w:rPr>
          <w:noProof/>
        </w:rPr>
        <w:fldChar w:fldCharType="end"/>
      </w:r>
    </w:p>
    <w:p w:rsidR="001226F1" w:rsidRPr="001226F1" w:rsidRDefault="001226F1">
      <w:pPr>
        <w:pStyle w:val="TableofFigure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F9410C">
        <w:rPr>
          <w:noProof/>
          <w:vertAlign w:val="subscript"/>
        </w:rPr>
        <w:t>1w</w:t>
      </w:r>
      <w:r>
        <w:rPr>
          <w:noProof/>
        </w:rPr>
        <w:t xml:space="preserve"> slices, unfiltered AFI B</w:t>
      </w:r>
      <w:r w:rsidRPr="00F9410C">
        <w:rPr>
          <w:noProof/>
          <w:vertAlign w:val="subscript"/>
        </w:rPr>
        <w:t>1</w:t>
      </w:r>
      <w:r>
        <w:rPr>
          <w:noProof/>
        </w:rPr>
        <w:t xml:space="preserve"> maps, and unfiltered EPI-DA B</w:t>
      </w:r>
      <w:r w:rsidRPr="00F9410C">
        <w:rPr>
          <w:noProof/>
          <w:vertAlign w:val="subscript"/>
        </w:rPr>
        <w:t>1</w:t>
      </w:r>
      <w:r>
        <w:rPr>
          <w:noProof/>
        </w:rPr>
        <w:t xml:space="preserve"> maps in one subject.</w:t>
      </w:r>
      <w:r>
        <w:rPr>
          <w:noProof/>
        </w:rPr>
        <w:tab/>
      </w:r>
      <w:r>
        <w:rPr>
          <w:noProof/>
        </w:rPr>
        <w:fldChar w:fldCharType="begin"/>
      </w:r>
      <w:r>
        <w:rPr>
          <w:noProof/>
        </w:rPr>
        <w:instrText xml:space="preserve"> PAGEREF _Toc499894587 \h </w:instrText>
      </w:r>
      <w:r>
        <w:rPr>
          <w:noProof/>
        </w:rPr>
      </w:r>
      <w:r>
        <w:rPr>
          <w:noProof/>
        </w:rPr>
        <w:fldChar w:fldCharType="separate"/>
      </w:r>
      <w:r>
        <w:rPr>
          <w:noProof/>
        </w:rPr>
        <w:t>72</w:t>
      </w:r>
      <w:r>
        <w:rPr>
          <w:noProof/>
        </w:rPr>
        <w:fldChar w:fldCharType="end"/>
      </w:r>
    </w:p>
    <w:p w:rsidR="001226F1" w:rsidRPr="001226F1" w:rsidRDefault="001226F1">
      <w:pPr>
        <w:pStyle w:val="TableofFigure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9410C">
        <w:rPr>
          <w:noProof/>
          <w:vertAlign w:val="subscript"/>
        </w:rPr>
        <w:t>1</w:t>
      </w:r>
      <w:r>
        <w:rPr>
          <w:noProof/>
        </w:rPr>
        <w:t xml:space="preserve"> map. B</w:t>
      </w:r>
      <w:r w:rsidRPr="00F9410C">
        <w:rPr>
          <w:noProof/>
          <w:vertAlign w:val="subscript"/>
        </w:rPr>
        <w:t>1,Flat</w:t>
      </w:r>
      <w:r>
        <w:rPr>
          <w:noProof/>
        </w:rPr>
        <w:t xml:space="preserve"> maps are generated using a single value in all voxels. Variable flip angle (VFA) is a T</w:t>
      </w:r>
      <w:r w:rsidRPr="00F9410C">
        <w:rPr>
          <w:noProof/>
          <w:vertAlign w:val="subscript"/>
        </w:rPr>
        <w:t>1</w:t>
      </w:r>
      <w:r>
        <w:rPr>
          <w:noProof/>
        </w:rPr>
        <w:t xml:space="preserve"> mapping methods that also requires B</w:t>
      </w:r>
      <w:r w:rsidRPr="00F9410C">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_Toc499894588 \h </w:instrText>
      </w:r>
      <w:r>
        <w:rPr>
          <w:noProof/>
        </w:rPr>
      </w:r>
      <w:r>
        <w:rPr>
          <w:noProof/>
        </w:rPr>
        <w:fldChar w:fldCharType="separate"/>
      </w:r>
      <w:r>
        <w:rPr>
          <w:noProof/>
        </w:rPr>
        <w:t>90</w:t>
      </w:r>
      <w:r>
        <w:rPr>
          <w:noProof/>
        </w:rPr>
        <w:fldChar w:fldCharType="end"/>
      </w:r>
    </w:p>
    <w:p w:rsidR="001226F1" w:rsidRPr="001226F1" w:rsidRDefault="001226F1">
      <w:pPr>
        <w:pStyle w:val="TableofFigure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F9410C">
        <w:rPr>
          <w:noProof/>
          <w:vertAlign w:val="subscript"/>
        </w:rPr>
        <w:t>1</w:t>
      </w:r>
      <w:r>
        <w:rPr>
          <w:noProof/>
        </w:rPr>
        <w:t xml:space="preserve"> and T</w:t>
      </w:r>
      <w:r w:rsidRPr="00F9410C">
        <w:rPr>
          <w:noProof/>
          <w:vertAlign w:val="subscript"/>
        </w:rPr>
        <w:t>1</w:t>
      </w:r>
      <w:r>
        <w:rPr>
          <w:noProof/>
        </w:rPr>
        <w:t xml:space="preserve"> errors (B</w:t>
      </w:r>
      <w:r w:rsidRPr="00F9410C">
        <w:rPr>
          <w:noProof/>
          <w:vertAlign w:val="subscript"/>
        </w:rPr>
        <w:t>1,true</w:t>
      </w:r>
      <w:r>
        <w:rPr>
          <w:noProof/>
        </w:rPr>
        <w:t xml:space="preserve"> = 1 n.u., T</w:t>
      </w:r>
      <w:r w:rsidRPr="00F9410C">
        <w:rPr>
          <w:noProof/>
          <w:vertAlign w:val="subscript"/>
        </w:rPr>
        <w:t>1,true</w:t>
      </w:r>
      <w:r>
        <w:rPr>
          <w:noProof/>
        </w:rPr>
        <w:t xml:space="preserve"> = 0.9 s). The superimposed lines plot the T1 distribution for a B</w:t>
      </w:r>
      <w:r w:rsidRPr="00F9410C">
        <w:rPr>
          <w:noProof/>
          <w:vertAlign w:val="subscript"/>
        </w:rPr>
        <w:t>1</w:t>
      </w:r>
      <w:r>
        <w:rPr>
          <w:noProof/>
        </w:rPr>
        <w:t>-independent T</w:t>
      </w:r>
      <w:r w:rsidRPr="00F9410C">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_Toc499894589 \h </w:instrText>
      </w:r>
      <w:r>
        <w:rPr>
          <w:noProof/>
        </w:rPr>
      </w:r>
      <w:r>
        <w:rPr>
          <w:noProof/>
        </w:rPr>
        <w:fldChar w:fldCharType="separate"/>
      </w:r>
      <w:r>
        <w:rPr>
          <w:noProof/>
        </w:rPr>
        <w:t>93</w:t>
      </w:r>
      <w:r>
        <w:rPr>
          <w:noProof/>
        </w:rPr>
        <w:fldChar w:fldCharType="end"/>
      </w:r>
    </w:p>
    <w:p w:rsidR="001226F1" w:rsidRPr="006A6DCB" w:rsidRDefault="001226F1">
      <w:pPr>
        <w:pStyle w:val="TableofFigure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F9410C">
        <w:rPr>
          <w:noProof/>
          <w:vertAlign w:val="subscript"/>
        </w:rPr>
        <w:t>1</w:t>
      </w:r>
      <w:r>
        <w:rPr>
          <w:noProof/>
        </w:rPr>
        <w:t xml:space="preserve"> errors (a: pool size ratio [F], b: magnetization exchange rate [k</w:t>
      </w:r>
      <w:r w:rsidRPr="00F9410C">
        <w:rPr>
          <w:noProof/>
          <w:vertAlign w:val="subscript"/>
        </w:rPr>
        <w:t>f</w:t>
      </w:r>
      <w:r>
        <w:rPr>
          <w:noProof/>
        </w:rPr>
        <w:t>], c: free pool T</w:t>
      </w:r>
      <w:r w:rsidRPr="00F9410C">
        <w:rPr>
          <w:noProof/>
          <w:vertAlign w:val="subscript"/>
        </w:rPr>
        <w:t>2</w:t>
      </w:r>
      <w:r>
        <w:rPr>
          <w:noProof/>
        </w:rPr>
        <w:t xml:space="preserve"> [T</w:t>
      </w:r>
      <w:r w:rsidRPr="00F9410C">
        <w:rPr>
          <w:noProof/>
          <w:vertAlign w:val="subscript"/>
        </w:rPr>
        <w:t>2,f</w:t>
      </w:r>
      <w:r>
        <w:rPr>
          <w:noProof/>
        </w:rPr>
        <w:t>], d: restricted pool T</w:t>
      </w:r>
      <w:r w:rsidRPr="00F9410C">
        <w:rPr>
          <w:noProof/>
          <w:vertAlign w:val="subscript"/>
        </w:rPr>
        <w:t>2</w:t>
      </w:r>
      <w:r>
        <w:rPr>
          <w:noProof/>
        </w:rPr>
        <w:t xml:space="preserve"> [T</w:t>
      </w:r>
      <w:r w:rsidRPr="00F9410C">
        <w:rPr>
          <w:noProof/>
          <w:vertAlign w:val="subscript"/>
        </w:rPr>
        <w:t>2,r</w:t>
      </w:r>
      <w:r>
        <w:rPr>
          <w:noProof/>
        </w:rPr>
        <w:t>]). Fits using a B</w:t>
      </w:r>
      <w:r w:rsidRPr="00F9410C">
        <w:rPr>
          <w:noProof/>
          <w:vertAlign w:val="subscript"/>
        </w:rPr>
        <w:t>1</w:t>
      </w:r>
      <w:r>
        <w:rPr>
          <w:noProof/>
        </w:rPr>
        <w:t>-independent T</w:t>
      </w:r>
      <w:r w:rsidRPr="00F9410C">
        <w:rPr>
          <w:noProof/>
          <w:vertAlign w:val="subscript"/>
        </w:rPr>
        <w:t>1</w:t>
      </w:r>
      <w:r>
        <w:rPr>
          <w:noProof/>
        </w:rPr>
        <w:t xml:space="preserve"> measure (inversion recovery [IR]) are shown in red, and those using variable flip angle (VFA) T</w:t>
      </w:r>
      <w:r w:rsidRPr="00F9410C">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F9410C">
        <w:rPr>
          <w:noProof/>
          <w:vertAlign w:val="subscript"/>
        </w:rPr>
        <w:t>1</w:t>
      </w:r>
      <w:r>
        <w:rPr>
          <w:noProof/>
        </w:rPr>
        <w:t xml:space="preserve"> on B</w:t>
      </w:r>
      <w:r w:rsidRPr="00F9410C">
        <w:rPr>
          <w:noProof/>
          <w:vertAlign w:val="subscript"/>
        </w:rPr>
        <w:t>1</w:t>
      </w:r>
      <w:r>
        <w:rPr>
          <w:noProof/>
        </w:rPr>
        <w:t>. n.u. = normalized units.</w:t>
      </w:r>
      <w:r>
        <w:rPr>
          <w:noProof/>
        </w:rPr>
        <w:tab/>
      </w:r>
      <w:r>
        <w:rPr>
          <w:noProof/>
        </w:rPr>
        <w:fldChar w:fldCharType="begin"/>
      </w:r>
      <w:r>
        <w:rPr>
          <w:noProof/>
        </w:rPr>
        <w:instrText xml:space="preserve"> PAGEREF _Toc499894590 \h </w:instrText>
      </w:r>
      <w:r>
        <w:rPr>
          <w:noProof/>
        </w:rPr>
      </w:r>
      <w:r>
        <w:rPr>
          <w:noProof/>
        </w:rPr>
        <w:fldChar w:fldCharType="separate"/>
      </w:r>
      <w:r>
        <w:rPr>
          <w:noProof/>
        </w:rPr>
        <w:t>94</w:t>
      </w:r>
      <w:r>
        <w:rPr>
          <w:noProof/>
        </w:rPr>
        <w:fldChar w:fldCharType="end"/>
      </w:r>
    </w:p>
    <w:p w:rsidR="001226F1" w:rsidRPr="006A6DCB" w:rsidRDefault="001226F1">
      <w:pPr>
        <w:pStyle w:val="TableofFigure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F9410C">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_Toc499894591 \h </w:instrText>
      </w:r>
      <w:r>
        <w:rPr>
          <w:noProof/>
        </w:rPr>
      </w:r>
      <w:r>
        <w:rPr>
          <w:noProof/>
        </w:rPr>
        <w:fldChar w:fldCharType="separate"/>
      </w:r>
      <w:r>
        <w:rPr>
          <w:noProof/>
        </w:rPr>
        <w:t>96</w:t>
      </w:r>
      <w:r>
        <w:rPr>
          <w:noProof/>
        </w:rPr>
        <w:fldChar w:fldCharType="end"/>
      </w:r>
    </w:p>
    <w:p w:rsidR="001226F1" w:rsidRPr="006A6DCB" w:rsidRDefault="001226F1">
      <w:pPr>
        <w:pStyle w:val="TableofFigure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F9410C">
        <w:rPr>
          <w:noProof/>
          <w:vertAlign w:val="subscript"/>
        </w:rPr>
        <w:t>1,Flat</w:t>
      </w:r>
      <w:r>
        <w:rPr>
          <w:noProof/>
        </w:rPr>
        <w:t xml:space="preserve"> = 1 maps using (a) variable flip angle (VFA) T</w:t>
      </w:r>
      <w:r w:rsidRPr="00F9410C">
        <w:rPr>
          <w:noProof/>
          <w:vertAlign w:val="subscript"/>
        </w:rPr>
        <w:t>1</w:t>
      </w:r>
      <w:r>
        <w:rPr>
          <w:noProof/>
        </w:rPr>
        <w:t xml:space="preserve"> maps corrected using the corresponding B</w:t>
      </w:r>
      <w:r w:rsidRPr="00F9410C">
        <w:rPr>
          <w:noProof/>
          <w:vertAlign w:val="subscript"/>
        </w:rPr>
        <w:t>1</w:t>
      </w:r>
      <w:r>
        <w:rPr>
          <w:noProof/>
        </w:rPr>
        <w:t xml:space="preserve"> map, and (b) inversion recovery (IR) T</w:t>
      </w:r>
      <w:r w:rsidRPr="00F9410C">
        <w:rPr>
          <w:noProof/>
          <w:vertAlign w:val="subscript"/>
        </w:rPr>
        <w:t>1</w:t>
      </w:r>
      <w:r>
        <w:rPr>
          <w:noProof/>
        </w:rPr>
        <w:t xml:space="preserve"> maps independent of B</w:t>
      </w:r>
      <w:r w:rsidRPr="00F9410C">
        <w:rPr>
          <w:noProof/>
          <w:vertAlign w:val="subscript"/>
        </w:rPr>
        <w:t>1</w:t>
      </w:r>
      <w:r>
        <w:rPr>
          <w:noProof/>
        </w:rPr>
        <w:t>.</w:t>
      </w:r>
      <w:r>
        <w:rPr>
          <w:noProof/>
        </w:rPr>
        <w:tab/>
      </w:r>
      <w:r>
        <w:rPr>
          <w:noProof/>
        </w:rPr>
        <w:fldChar w:fldCharType="begin"/>
      </w:r>
      <w:r>
        <w:rPr>
          <w:noProof/>
        </w:rPr>
        <w:instrText xml:space="preserve"> PAGEREF _Toc499894592 \h </w:instrText>
      </w:r>
      <w:r>
        <w:rPr>
          <w:noProof/>
        </w:rPr>
      </w:r>
      <w:r>
        <w:rPr>
          <w:noProof/>
        </w:rPr>
        <w:fldChar w:fldCharType="separate"/>
      </w:r>
      <w:r>
        <w:rPr>
          <w:noProof/>
        </w:rPr>
        <w:t>98</w:t>
      </w:r>
      <w:r>
        <w:rPr>
          <w:noProof/>
        </w:rPr>
        <w:fldChar w:fldCharType="end"/>
      </w:r>
    </w:p>
    <w:p w:rsidR="001226F1" w:rsidRPr="006A6DCB" w:rsidRDefault="001226F1">
      <w:pPr>
        <w:pStyle w:val="TableofFigure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F9410C">
        <w:rPr>
          <w:noProof/>
          <w:vertAlign w:val="subscript"/>
        </w:rPr>
        <w:t>1</w:t>
      </w:r>
      <w:r>
        <w:rPr>
          <w:noProof/>
        </w:rPr>
        <w:t xml:space="preserve"> maps and generated B</w:t>
      </w:r>
      <w:r w:rsidRPr="00F9410C">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_Toc499894593 \h </w:instrText>
      </w:r>
      <w:r>
        <w:rPr>
          <w:noProof/>
        </w:rPr>
      </w:r>
      <w:r>
        <w:rPr>
          <w:noProof/>
        </w:rPr>
        <w:fldChar w:fldCharType="separate"/>
      </w:r>
      <w:r>
        <w:rPr>
          <w:noProof/>
        </w:rPr>
        <w:t>99</w:t>
      </w:r>
      <w:r>
        <w:rPr>
          <w:noProof/>
        </w:rPr>
        <w:fldChar w:fldCharType="end"/>
      </w:r>
    </w:p>
    <w:p w:rsidR="001226F1" w:rsidRPr="006A6DCB" w:rsidRDefault="001226F1">
      <w:pPr>
        <w:pStyle w:val="TableofFigure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F9410C">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_Toc499894594 \h </w:instrText>
      </w:r>
      <w:r>
        <w:rPr>
          <w:noProof/>
        </w:rPr>
      </w:r>
      <w:r>
        <w:rPr>
          <w:noProof/>
        </w:rPr>
        <w:fldChar w:fldCharType="separate"/>
      </w:r>
      <w:r>
        <w:rPr>
          <w:noProof/>
        </w:rPr>
        <w:t>100</w:t>
      </w:r>
      <w:r>
        <w:rPr>
          <w:noProof/>
        </w:rPr>
        <w:fldChar w:fldCharType="end"/>
      </w:r>
    </w:p>
    <w:p w:rsidR="001226F1" w:rsidRPr="006A6DCB" w:rsidRDefault="001226F1">
      <w:pPr>
        <w:pStyle w:val="TableofFigure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F9410C">
        <w:rPr>
          <w:noProof/>
          <w:vertAlign w:val="subscript"/>
        </w:rPr>
        <w:t>f</w:t>
      </w:r>
      <w:r>
        <w:rPr>
          <w:noProof/>
        </w:rPr>
        <w:t>) (c, d) distributions for three B</w:t>
      </w:r>
      <w:r w:rsidRPr="00F9410C">
        <w:rPr>
          <w:noProof/>
          <w:vertAlign w:val="subscript"/>
        </w:rPr>
        <w:t>1</w:t>
      </w:r>
      <w:r>
        <w:rPr>
          <w:noProof/>
        </w:rPr>
        <w:t xml:space="preserve"> mapping methods, using inversion recovery (IR) T</w:t>
      </w:r>
      <w:r w:rsidRPr="00F9410C">
        <w:rPr>
          <w:noProof/>
          <w:vertAlign w:val="subscript"/>
        </w:rPr>
        <w:t>1</w:t>
      </w:r>
      <w:r>
        <w:rPr>
          <w:noProof/>
        </w:rPr>
        <w:t xml:space="preserve"> mapping (a, c) or variable flip angle (VFA) T</w:t>
      </w:r>
      <w:r w:rsidRPr="00F9410C">
        <w:rPr>
          <w:noProof/>
          <w:vertAlign w:val="subscript"/>
        </w:rPr>
        <w:t>1</w:t>
      </w:r>
      <w:r>
        <w:rPr>
          <w:noProof/>
        </w:rPr>
        <w:t xml:space="preserve"> mapping (b, d). </w:t>
      </w:r>
      <w:r w:rsidRPr="00F9410C">
        <w:rPr>
          <w:i/>
          <w:noProof/>
        </w:rPr>
        <w:t>χ</w:t>
      </w:r>
      <w:r w:rsidRPr="00F9410C">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_Toc499894595 \h </w:instrText>
      </w:r>
      <w:r>
        <w:rPr>
          <w:noProof/>
        </w:rPr>
      </w:r>
      <w:r>
        <w:rPr>
          <w:noProof/>
        </w:rPr>
        <w:fldChar w:fldCharType="separate"/>
      </w:r>
      <w:r>
        <w:rPr>
          <w:noProof/>
        </w:rPr>
        <w:t>101</w:t>
      </w:r>
      <w:r>
        <w:rPr>
          <w:noProof/>
        </w:rPr>
        <w:fldChar w:fldCharType="end"/>
      </w:r>
    </w:p>
    <w:p w:rsidR="001226F1" w:rsidRPr="006A6DCB" w:rsidRDefault="001226F1">
      <w:pPr>
        <w:pStyle w:val="TableofFigure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F9410C">
        <w:rPr>
          <w:noProof/>
          <w:vertAlign w:val="subscript"/>
        </w:rPr>
        <w:t>1</w:t>
      </w:r>
      <w:r>
        <w:rPr>
          <w:noProof/>
        </w:rPr>
        <w:t>-inaccuracies (-30% &lt; ΔB</w:t>
      </w:r>
      <w:r w:rsidRPr="00F9410C">
        <w:rPr>
          <w:noProof/>
          <w:vertAlign w:val="subscript"/>
        </w:rPr>
        <w:t>1</w:t>
      </w:r>
      <w:r>
        <w:rPr>
          <w:noProof/>
        </w:rPr>
        <w:t xml:space="preserve"> &lt; 30%) considering a B</w:t>
      </w:r>
      <w:r w:rsidRPr="00F9410C">
        <w:rPr>
          <w:noProof/>
          <w:vertAlign w:val="subscript"/>
        </w:rPr>
        <w:t>1</w:t>
      </w:r>
      <w:r>
        <w:rPr>
          <w:noProof/>
        </w:rPr>
        <w:t>-independent T</w:t>
      </w:r>
      <w:r w:rsidRPr="00F9410C">
        <w:rPr>
          <w:noProof/>
          <w:vertAlign w:val="subscript"/>
        </w:rPr>
        <w:t xml:space="preserve">1 </w:t>
      </w:r>
      <w:r>
        <w:rPr>
          <w:noProof/>
        </w:rPr>
        <w:t>measurement (red: IR – inversion recovery) and a B</w:t>
      </w:r>
      <w:r w:rsidRPr="00F9410C">
        <w:rPr>
          <w:noProof/>
          <w:vertAlign w:val="subscript"/>
        </w:rPr>
        <w:t>1</w:t>
      </w:r>
      <w:r>
        <w:rPr>
          <w:noProof/>
        </w:rPr>
        <w:t>-dependent T</w:t>
      </w:r>
      <w:r w:rsidRPr="00F9410C">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_Toc499894596 \h </w:instrText>
      </w:r>
      <w:r>
        <w:rPr>
          <w:noProof/>
        </w:rPr>
      </w:r>
      <w:r>
        <w:rPr>
          <w:noProof/>
        </w:rPr>
        <w:fldChar w:fldCharType="separate"/>
      </w:r>
      <w:r>
        <w:rPr>
          <w:noProof/>
        </w:rPr>
        <w:t>121</w:t>
      </w:r>
      <w:r>
        <w:rPr>
          <w:noProof/>
        </w:rPr>
        <w:fldChar w:fldCharType="end"/>
      </w:r>
    </w:p>
    <w:p w:rsidR="001226F1" w:rsidRPr="006A6DCB" w:rsidRDefault="001226F1">
      <w:pPr>
        <w:pStyle w:val="TableofFigure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F9410C">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_Toc499894597 \h </w:instrText>
      </w:r>
      <w:r>
        <w:rPr>
          <w:noProof/>
        </w:rPr>
      </w:r>
      <w:r>
        <w:rPr>
          <w:noProof/>
        </w:rPr>
        <w:fldChar w:fldCharType="separate"/>
      </w:r>
      <w:r>
        <w:rPr>
          <w:noProof/>
        </w:rPr>
        <w:t>123</w:t>
      </w:r>
      <w:r>
        <w:rPr>
          <w:noProof/>
        </w:rPr>
        <w:fldChar w:fldCharType="end"/>
      </w:r>
    </w:p>
    <w:p w:rsidR="001226F1" w:rsidRPr="006A6DCB" w:rsidRDefault="001226F1">
      <w:pPr>
        <w:pStyle w:val="TableofFigure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F9410C">
        <w:rPr>
          <w:noProof/>
          <w:vertAlign w:val="subscript"/>
        </w:rPr>
        <w:t>f</w:t>
      </w:r>
      <w:r>
        <w:rPr>
          <w:noProof/>
        </w:rPr>
        <w:t>, T</w:t>
      </w:r>
      <w:r w:rsidRPr="00F9410C">
        <w:rPr>
          <w:noProof/>
          <w:vertAlign w:val="subscript"/>
        </w:rPr>
        <w:t>2,f</w:t>
      </w:r>
      <w:r>
        <w:rPr>
          <w:noProof/>
        </w:rPr>
        <w:t>, T</w:t>
      </w:r>
      <w:r w:rsidRPr="00F9410C">
        <w:rPr>
          <w:noProof/>
          <w:vertAlign w:val="subscript"/>
        </w:rPr>
        <w:t>2,r</w:t>
      </w:r>
      <w:r>
        <w:rPr>
          <w:noProof/>
        </w:rPr>
        <w:t>) and B</w:t>
      </w:r>
      <w:r w:rsidRPr="00F9410C">
        <w:rPr>
          <w:noProof/>
          <w:vertAlign w:val="subscript"/>
        </w:rPr>
        <w:t>1</w:t>
      </w:r>
      <w:r>
        <w:rPr>
          <w:noProof/>
        </w:rPr>
        <w:t xml:space="preserve"> measurement values considering a B</w:t>
      </w:r>
      <w:r w:rsidRPr="00F9410C">
        <w:rPr>
          <w:noProof/>
          <w:vertAlign w:val="subscript"/>
        </w:rPr>
        <w:t>1</w:t>
      </w:r>
      <w:r>
        <w:rPr>
          <w:noProof/>
        </w:rPr>
        <w:t>-independent T</w:t>
      </w:r>
      <w:r w:rsidRPr="00F9410C">
        <w:rPr>
          <w:noProof/>
          <w:vertAlign w:val="subscript"/>
        </w:rPr>
        <w:t>1</w:t>
      </w:r>
      <w:r>
        <w:rPr>
          <w:noProof/>
        </w:rPr>
        <w:t xml:space="preserve"> measure (IR – inversion recovery) and a B</w:t>
      </w:r>
      <w:r w:rsidRPr="00F9410C">
        <w:rPr>
          <w:noProof/>
          <w:vertAlign w:val="subscript"/>
        </w:rPr>
        <w:t>1</w:t>
      </w:r>
      <w:r>
        <w:rPr>
          <w:noProof/>
        </w:rPr>
        <w:t>-dependent T</w:t>
      </w:r>
      <w:r w:rsidRPr="00F9410C">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F9410C">
        <w:rPr>
          <w:i/>
          <w:noProof/>
          <w:vertAlign w:val="subscript"/>
        </w:rPr>
        <w:t>p</w:t>
      </w:r>
      <w:r>
        <w:rPr>
          <w:noProof/>
        </w:rPr>
        <w:t xml:space="preserve"> in Eqs. (5-2) and (5-5)).</w:t>
      </w:r>
      <w:r>
        <w:rPr>
          <w:noProof/>
        </w:rPr>
        <w:tab/>
      </w:r>
      <w:r>
        <w:rPr>
          <w:noProof/>
        </w:rPr>
        <w:fldChar w:fldCharType="begin"/>
      </w:r>
      <w:r>
        <w:rPr>
          <w:noProof/>
        </w:rPr>
        <w:instrText xml:space="preserve"> PAGEREF _Toc499894598 \h </w:instrText>
      </w:r>
      <w:r>
        <w:rPr>
          <w:noProof/>
        </w:rPr>
      </w:r>
      <w:r>
        <w:rPr>
          <w:noProof/>
        </w:rPr>
        <w:fldChar w:fldCharType="separate"/>
      </w:r>
      <w:r>
        <w:rPr>
          <w:noProof/>
        </w:rPr>
        <w:t>124</w:t>
      </w:r>
      <w:r>
        <w:rPr>
          <w:noProof/>
        </w:rPr>
        <w:fldChar w:fldCharType="end"/>
      </w:r>
    </w:p>
    <w:p w:rsidR="001226F1" w:rsidRPr="006A6DCB" w:rsidRDefault="001226F1">
      <w:pPr>
        <w:pStyle w:val="TableofFigure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F9410C">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F9410C">
        <w:rPr>
          <w:noProof/>
          <w:vertAlign w:val="superscript"/>
        </w:rPr>
        <w:t>-1/2</w:t>
      </w:r>
      <w:r>
        <w:rPr>
          <w:noProof/>
        </w:rPr>
        <w:t>, where the variance is interpreted to be the parameter-normalized Cramer-Rao Lower Bound (</w:t>
      </w:r>
      <w:r w:rsidRPr="00F9410C">
        <w:rPr>
          <w:i/>
          <w:noProof/>
        </w:rPr>
        <w:t>V</w:t>
      </w:r>
      <w:r>
        <w:rPr>
          <w:noProof/>
        </w:rPr>
        <w:t>, Eq. (5-3)).</w:t>
      </w:r>
      <w:r>
        <w:rPr>
          <w:noProof/>
        </w:rPr>
        <w:tab/>
      </w:r>
      <w:r>
        <w:rPr>
          <w:noProof/>
        </w:rPr>
        <w:fldChar w:fldCharType="begin"/>
      </w:r>
      <w:r>
        <w:rPr>
          <w:noProof/>
        </w:rPr>
        <w:instrText xml:space="preserve"> PAGEREF _Toc499894599 \h </w:instrText>
      </w:r>
      <w:r>
        <w:rPr>
          <w:noProof/>
        </w:rPr>
      </w:r>
      <w:r>
        <w:rPr>
          <w:noProof/>
        </w:rPr>
        <w:fldChar w:fldCharType="separate"/>
      </w:r>
      <w:r>
        <w:rPr>
          <w:noProof/>
        </w:rPr>
        <w:t>126</w:t>
      </w:r>
      <w:r>
        <w:rPr>
          <w:noProof/>
        </w:rPr>
        <w:fldChar w:fldCharType="end"/>
      </w:r>
    </w:p>
    <w:p w:rsidR="001226F1" w:rsidRPr="006A6DCB" w:rsidRDefault="001226F1">
      <w:pPr>
        <w:pStyle w:val="TableofFigure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F9410C">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_Toc499894600 \h </w:instrText>
      </w:r>
      <w:r>
        <w:rPr>
          <w:noProof/>
        </w:rPr>
      </w:r>
      <w:r>
        <w:rPr>
          <w:noProof/>
        </w:rPr>
        <w:fldChar w:fldCharType="separate"/>
      </w:r>
      <w:r>
        <w:rPr>
          <w:noProof/>
        </w:rPr>
        <w:t>127</w:t>
      </w:r>
      <w:r>
        <w:rPr>
          <w:noProof/>
        </w:rPr>
        <w:fldChar w:fldCharType="end"/>
      </w:r>
    </w:p>
    <w:p w:rsidR="001226F1" w:rsidRPr="006A6DCB" w:rsidRDefault="001226F1">
      <w:pPr>
        <w:pStyle w:val="TableofFigure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F9410C">
        <w:rPr>
          <w:noProof/>
          <w:vertAlign w:val="subscript"/>
        </w:rPr>
        <w:t>1</w:t>
      </w:r>
      <w:r>
        <w:rPr>
          <w:noProof/>
        </w:rPr>
        <w:t xml:space="preserve"> errors (ΔB</w:t>
      </w:r>
      <w:r w:rsidRPr="00F9410C">
        <w:rPr>
          <w:noProof/>
          <w:vertAlign w:val="subscript"/>
        </w:rPr>
        <w:t>1</w:t>
      </w:r>
      <w:r>
        <w:rPr>
          <w:noProof/>
        </w:rPr>
        <w:t xml:space="preserve"> = ±30%, B</w:t>
      </w:r>
      <w:r w:rsidRPr="00F9410C">
        <w:rPr>
          <w:noProof/>
          <w:vertAlign w:val="subscript"/>
        </w:rPr>
        <w:t>1</w:t>
      </w:r>
      <w:r>
        <w:rPr>
          <w:noProof/>
        </w:rPr>
        <w:t xml:space="preserve"> = 1 n.u.) and for two sets of qMT parameters (white matter – a,c; grey matter – b, d). Mean F values (% error) shown here were compared relative to the accurate B</w:t>
      </w:r>
      <w:r w:rsidRPr="00F9410C">
        <w:rPr>
          <w:noProof/>
          <w:vertAlign w:val="subscript"/>
        </w:rPr>
        <w:t>1</w:t>
      </w:r>
      <w:r>
        <w:rPr>
          <w:noProof/>
        </w:rPr>
        <w:t xml:space="preserve"> value case (ΔB</w:t>
      </w:r>
      <w:r w:rsidRPr="00F9410C">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F9410C">
        <w:rPr>
          <w:noProof/>
          <w:vertAlign w:val="subscript"/>
        </w:rPr>
        <w:t>λ=0.5</w:t>
      </w:r>
      <w:r>
        <w:rPr>
          <w:noProof/>
        </w:rPr>
        <w:t xml:space="preserve"> (yellow) – protocol optimized similar to CRLB, regularized by the estimated error of F (ΔF) in the presence of a B</w:t>
      </w:r>
      <w:r w:rsidRPr="00F9410C">
        <w:rPr>
          <w:noProof/>
          <w:vertAlign w:val="subscript"/>
        </w:rPr>
        <w:t>1</w:t>
      </w:r>
      <w:r>
        <w:rPr>
          <w:noProof/>
        </w:rPr>
        <w:t xml:space="preserve"> error (Eq. (5-5)).</w:t>
      </w:r>
      <w:r>
        <w:rPr>
          <w:noProof/>
        </w:rPr>
        <w:tab/>
      </w:r>
      <w:r>
        <w:rPr>
          <w:noProof/>
        </w:rPr>
        <w:fldChar w:fldCharType="begin"/>
      </w:r>
      <w:r>
        <w:rPr>
          <w:noProof/>
        </w:rPr>
        <w:instrText xml:space="preserve"> PAGEREF _Toc499894601 \h </w:instrText>
      </w:r>
      <w:r>
        <w:rPr>
          <w:noProof/>
        </w:rPr>
      </w:r>
      <w:r>
        <w:rPr>
          <w:noProof/>
        </w:rPr>
        <w:fldChar w:fldCharType="separate"/>
      </w:r>
      <w:r>
        <w:rPr>
          <w:noProof/>
        </w:rPr>
        <w:t>128</w:t>
      </w:r>
      <w:r>
        <w:rPr>
          <w:noProof/>
        </w:rPr>
        <w:fldChar w:fldCharType="end"/>
      </w:r>
    </w:p>
    <w:p w:rsidR="001226F1" w:rsidRPr="006A6DCB" w:rsidRDefault="001226F1">
      <w:pPr>
        <w:pStyle w:val="TableofFigure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F9410C">
        <w:rPr>
          <w:noProof/>
          <w:vertAlign w:val="subscript"/>
        </w:rPr>
        <w:t>1</w:t>
      </w:r>
      <w:r>
        <w:rPr>
          <w:noProof/>
        </w:rPr>
        <w:t xml:space="preserve"> values (B</w:t>
      </w:r>
      <w:r w:rsidRPr="00F9410C">
        <w:rPr>
          <w:noProof/>
          <w:vertAlign w:val="subscript"/>
        </w:rPr>
        <w:t>1</w:t>
      </w:r>
      <w:r>
        <w:rPr>
          <w:noProof/>
        </w:rPr>
        <w:t xml:space="preserve"> = 1 n.u., solid lines) and a 15% overestimation in B</w:t>
      </w:r>
      <w:r w:rsidRPr="00F9410C">
        <w:rPr>
          <w:noProof/>
          <w:vertAlign w:val="subscript"/>
        </w:rPr>
        <w:t>1</w:t>
      </w:r>
      <w:r>
        <w:rPr>
          <w:noProof/>
        </w:rPr>
        <w:t xml:space="preserve"> (B</w:t>
      </w:r>
      <w:r w:rsidRPr="00F9410C">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F9410C">
        <w:rPr>
          <w:noProof/>
          <w:vertAlign w:val="subscript"/>
        </w:rPr>
        <w:t>λ=0.5</w:t>
      </w:r>
      <w:r>
        <w:rPr>
          <w:noProof/>
        </w:rPr>
        <w:t xml:space="preserve"> (yellow) – protocol optimized similar to CRLB, regularized by the estimated error of F (ΔF) in the presence of a B</w:t>
      </w:r>
      <w:r w:rsidRPr="00F9410C">
        <w:rPr>
          <w:noProof/>
          <w:vertAlign w:val="subscript"/>
        </w:rPr>
        <w:t>1</w:t>
      </w:r>
      <w:r>
        <w:rPr>
          <w:noProof/>
        </w:rPr>
        <w:t xml:space="preserve"> error (Eq. (5-5)).</w:t>
      </w:r>
      <w:r>
        <w:rPr>
          <w:noProof/>
        </w:rPr>
        <w:tab/>
      </w:r>
      <w:r>
        <w:rPr>
          <w:noProof/>
        </w:rPr>
        <w:fldChar w:fldCharType="begin"/>
      </w:r>
      <w:r>
        <w:rPr>
          <w:noProof/>
        </w:rPr>
        <w:instrText xml:space="preserve"> PAGEREF _Toc499894602 \h </w:instrText>
      </w:r>
      <w:r>
        <w:rPr>
          <w:noProof/>
        </w:rPr>
      </w:r>
      <w:r>
        <w:rPr>
          <w:noProof/>
        </w:rPr>
        <w:fldChar w:fldCharType="separate"/>
      </w:r>
      <w:r>
        <w:rPr>
          <w:noProof/>
        </w:rPr>
        <w:t>129</w:t>
      </w:r>
      <w:r>
        <w:rPr>
          <w:noProof/>
        </w:rPr>
        <w:fldChar w:fldCharType="end"/>
      </w:r>
    </w:p>
    <w:p w:rsidR="00351B51" w:rsidRDefault="00CA049B" w:rsidP="00CA049B">
      <w:r>
        <w:fldChar w:fldCharType="end"/>
      </w:r>
      <w:r w:rsidR="00351B51">
        <w:br w:type="page"/>
      </w:r>
    </w:p>
    <w:p w:rsidR="00351B51" w:rsidRDefault="00351B51" w:rsidP="008224C0">
      <w:pPr>
        <w:pStyle w:val="H1Non-Chapters"/>
      </w:pPr>
      <w:bookmarkStart w:id="3" w:name="_Toc499894605"/>
      <w:r>
        <w:t>List of Tables</w:t>
      </w:r>
      <w:bookmarkEnd w:id="3"/>
    </w:p>
    <w:p w:rsidR="001226F1" w:rsidRPr="001226F1" w:rsidRDefault="00825BAA">
      <w:pPr>
        <w:pStyle w:val="TableofFigure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1226F1">
        <w:rPr>
          <w:noProof/>
        </w:rPr>
        <w:t>Table 3</w:t>
      </w:r>
      <w:r w:rsidR="001226F1">
        <w:rPr>
          <w:noProof/>
        </w:rPr>
        <w:noBreakHyphen/>
        <w:t>1. Linear Regression Analysis of the Pooled WM-Masked B</w:t>
      </w:r>
      <w:r w:rsidR="001226F1" w:rsidRPr="00783BFD">
        <w:rPr>
          <w:noProof/>
          <w:vertAlign w:val="subscript"/>
        </w:rPr>
        <w:t>1</w:t>
      </w:r>
      <w:r w:rsidR="001226F1">
        <w:rPr>
          <w:noProof/>
        </w:rPr>
        <w:t xml:space="preserve"> and T</w:t>
      </w:r>
      <w:r w:rsidR="001226F1" w:rsidRPr="00783BFD">
        <w:rPr>
          <w:noProof/>
          <w:vertAlign w:val="subscript"/>
        </w:rPr>
        <w:t>1</w:t>
      </w:r>
      <w:r w:rsidR="001226F1">
        <w:rPr>
          <w:noProof/>
        </w:rPr>
        <w:t xml:space="preserve"> Values (Six Subjects) for Each Rapid B</w:t>
      </w:r>
      <w:r w:rsidR="001226F1" w:rsidRPr="00783BFD">
        <w:rPr>
          <w:noProof/>
          <w:vertAlign w:val="subscript"/>
        </w:rPr>
        <w:t>1</w:t>
      </w:r>
      <w:r w:rsidR="001226F1">
        <w:rPr>
          <w:noProof/>
        </w:rPr>
        <w:t xml:space="preserve"> Method Relative to the Ref. DA Method</w:t>
      </w:r>
      <w:r w:rsidR="001226F1">
        <w:rPr>
          <w:noProof/>
        </w:rPr>
        <w:tab/>
      </w:r>
      <w:r w:rsidR="001226F1">
        <w:rPr>
          <w:noProof/>
        </w:rPr>
        <w:fldChar w:fldCharType="begin"/>
      </w:r>
      <w:r w:rsidR="001226F1">
        <w:rPr>
          <w:noProof/>
        </w:rPr>
        <w:instrText xml:space="preserve"> PAGEREF _Toc499894569 \h </w:instrText>
      </w:r>
      <w:r w:rsidR="001226F1">
        <w:rPr>
          <w:noProof/>
        </w:rPr>
      </w:r>
      <w:r w:rsidR="001226F1">
        <w:rPr>
          <w:noProof/>
        </w:rPr>
        <w:fldChar w:fldCharType="separate"/>
      </w:r>
      <w:r w:rsidR="001226F1">
        <w:rPr>
          <w:noProof/>
        </w:rPr>
        <w:t>69</w:t>
      </w:r>
      <w:r w:rsidR="001226F1">
        <w:rPr>
          <w:noProof/>
        </w:rPr>
        <w:fldChar w:fldCharType="end"/>
      </w:r>
    </w:p>
    <w:p w:rsidR="001226F1" w:rsidRPr="001226F1" w:rsidRDefault="001226F1">
      <w:pPr>
        <w:pStyle w:val="TableofFigure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783BFD">
        <w:rPr>
          <w:noProof/>
          <w:vertAlign w:val="subscript"/>
        </w:rPr>
        <w:t>1</w:t>
      </w:r>
      <w:r>
        <w:rPr>
          <w:noProof/>
        </w:rPr>
        <w:t xml:space="preserve"> and T</w:t>
      </w:r>
      <w:r w:rsidRPr="00783BFD">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_Toc499894570 \h </w:instrText>
      </w:r>
      <w:r>
        <w:rPr>
          <w:noProof/>
        </w:rPr>
      </w:r>
      <w:r>
        <w:rPr>
          <w:noProof/>
        </w:rPr>
        <w:fldChar w:fldCharType="separate"/>
      </w:r>
      <w:r>
        <w:rPr>
          <w:noProof/>
        </w:rPr>
        <w:t>70</w:t>
      </w:r>
      <w:r>
        <w:rPr>
          <w:noProof/>
        </w:rPr>
        <w:fldChar w:fldCharType="end"/>
      </w:r>
    </w:p>
    <w:p w:rsidR="001226F1" w:rsidRPr="001226F1" w:rsidRDefault="001226F1">
      <w:pPr>
        <w:pStyle w:val="TableofFigure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783BFD">
        <w:rPr>
          <w:noProof/>
          <w:vertAlign w:val="subscript"/>
        </w:rPr>
        <w:t>1</w:t>
      </w:r>
      <w:r>
        <w:rPr>
          <w:noProof/>
        </w:rPr>
        <w:t xml:space="preserve"> (Accounting for the B</w:t>
      </w:r>
      <w:r w:rsidRPr="00783BFD">
        <w:rPr>
          <w:noProof/>
          <w:vertAlign w:val="subscript"/>
        </w:rPr>
        <w:t>1</w:t>
      </w:r>
      <w:r>
        <w:rPr>
          <w:noProof/>
        </w:rPr>
        <w:t>-Sensitivity of Each T</w:t>
      </w:r>
      <w:r w:rsidRPr="00783BFD">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_Toc499894571 \h </w:instrText>
      </w:r>
      <w:r>
        <w:rPr>
          <w:noProof/>
        </w:rPr>
      </w:r>
      <w:r>
        <w:rPr>
          <w:noProof/>
        </w:rPr>
        <w:fldChar w:fldCharType="separate"/>
      </w:r>
      <w:r>
        <w:rPr>
          <w:noProof/>
        </w:rPr>
        <w:t>95</w:t>
      </w:r>
      <w:r>
        <w:rPr>
          <w:noProof/>
        </w:rPr>
        <w:fldChar w:fldCharType="end"/>
      </w:r>
    </w:p>
    <w:p w:rsidR="001226F1" w:rsidRPr="001226F1" w:rsidRDefault="001226F1">
      <w:pPr>
        <w:pStyle w:val="TableofFigure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783BFD">
        <w:rPr>
          <w:noProof/>
          <w:vertAlign w:val="subscript"/>
        </w:rPr>
        <w:t>1</w:t>
      </w:r>
      <w:r>
        <w:rPr>
          <w:noProof/>
        </w:rPr>
        <w:t xml:space="preserve"> Maps and Fictitious B</w:t>
      </w:r>
      <w:r w:rsidRPr="00783BFD">
        <w:rPr>
          <w:noProof/>
          <w:vertAlign w:val="subscript"/>
        </w:rPr>
        <w:t>1,Flat</w:t>
      </w:r>
      <w:r>
        <w:rPr>
          <w:noProof/>
        </w:rPr>
        <w:t xml:space="preserve"> = 1 Maps</w:t>
      </w:r>
      <w:r w:rsidRPr="00783BFD">
        <w:rPr>
          <w:noProof/>
          <w:vertAlign w:val="superscript"/>
        </w:rPr>
        <w:t>a</w:t>
      </w:r>
      <w:r>
        <w:rPr>
          <w:noProof/>
        </w:rPr>
        <w:tab/>
      </w:r>
      <w:r>
        <w:rPr>
          <w:noProof/>
        </w:rPr>
        <w:fldChar w:fldCharType="begin"/>
      </w:r>
      <w:r>
        <w:rPr>
          <w:noProof/>
        </w:rPr>
        <w:instrText xml:space="preserve"> PAGEREF _Toc499894572 \h </w:instrText>
      </w:r>
      <w:r>
        <w:rPr>
          <w:noProof/>
        </w:rPr>
      </w:r>
      <w:r>
        <w:rPr>
          <w:noProof/>
        </w:rPr>
        <w:fldChar w:fldCharType="separate"/>
      </w:r>
      <w:r>
        <w:rPr>
          <w:noProof/>
        </w:rPr>
        <w:t>98</w:t>
      </w:r>
      <w:r>
        <w:rPr>
          <w:noProof/>
        </w:rPr>
        <w:fldChar w:fldCharType="end"/>
      </w:r>
    </w:p>
    <w:p w:rsidR="001226F1" w:rsidRPr="001226F1" w:rsidRDefault="001226F1">
      <w:pPr>
        <w:pStyle w:val="TableofFigure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783BFD">
        <w:rPr>
          <w:noProof/>
          <w:vertAlign w:val="subscript"/>
        </w:rPr>
        <w:t xml:space="preserve">f </w:t>
      </w:r>
      <w:r>
        <w:rPr>
          <w:noProof/>
        </w:rPr>
        <w:t xml:space="preserve"> – exchange rate constant, T</w:t>
      </w:r>
      <w:r w:rsidRPr="00783BFD">
        <w:rPr>
          <w:noProof/>
          <w:vertAlign w:val="subscript"/>
        </w:rPr>
        <w:t>1,f</w:t>
      </w:r>
      <w:r>
        <w:rPr>
          <w:noProof/>
        </w:rPr>
        <w:t xml:space="preserve"> – longitudinal relaxation time of the free pool, T</w:t>
      </w:r>
      <w:r w:rsidRPr="00783BFD">
        <w:rPr>
          <w:noProof/>
          <w:vertAlign w:val="subscript"/>
        </w:rPr>
        <w:t>1,r</w:t>
      </w:r>
      <w:r>
        <w:rPr>
          <w:noProof/>
        </w:rPr>
        <w:t xml:space="preserve"> – longitudinal relaxation time of the restricted pool, T</w:t>
      </w:r>
      <w:r w:rsidRPr="00783BFD">
        <w:rPr>
          <w:noProof/>
          <w:vertAlign w:val="subscript"/>
        </w:rPr>
        <w:t>2,f</w:t>
      </w:r>
      <w:r>
        <w:rPr>
          <w:noProof/>
        </w:rPr>
        <w:t xml:space="preserve"> – transverse relaxation time of the free pool, T</w:t>
      </w:r>
      <w:r w:rsidRPr="00783BFD">
        <w:rPr>
          <w:noProof/>
          <w:vertAlign w:val="subscript"/>
        </w:rPr>
        <w:t>2,r</w:t>
      </w:r>
      <w:r>
        <w:rPr>
          <w:noProof/>
        </w:rPr>
        <w:t xml:space="preserve"> – transverse relaxation time of the restricted pool. The fitting parameters for qMT are F, k</w:t>
      </w:r>
      <w:r w:rsidRPr="00783BFD">
        <w:rPr>
          <w:noProof/>
          <w:vertAlign w:val="subscript"/>
        </w:rPr>
        <w:t>f</w:t>
      </w:r>
      <w:r>
        <w:rPr>
          <w:noProof/>
        </w:rPr>
        <w:t>, T</w:t>
      </w:r>
      <w:r w:rsidRPr="00783BFD">
        <w:rPr>
          <w:noProof/>
          <w:vertAlign w:val="subscript"/>
        </w:rPr>
        <w:t>2,f</w:t>
      </w:r>
      <w:r>
        <w:rPr>
          <w:noProof/>
        </w:rPr>
        <w:t>, and T</w:t>
      </w:r>
      <w:r w:rsidRPr="00783BFD">
        <w:rPr>
          <w:noProof/>
          <w:vertAlign w:val="subscript"/>
        </w:rPr>
        <w:t>2,r</w:t>
      </w:r>
      <w:r>
        <w:rPr>
          <w:noProof/>
        </w:rPr>
        <w:t>; T</w:t>
      </w:r>
      <w:r w:rsidRPr="00783BFD">
        <w:rPr>
          <w:noProof/>
          <w:vertAlign w:val="subscript"/>
        </w:rPr>
        <w:t>1,f</w:t>
      </w:r>
      <w:r>
        <w:rPr>
          <w:noProof/>
        </w:rPr>
        <w:t xml:space="preserve"> is calculated from the observed T</w:t>
      </w:r>
      <w:r w:rsidRPr="00783BFD">
        <w:rPr>
          <w:noProof/>
          <w:vertAlign w:val="subscript"/>
        </w:rPr>
        <w:t>1</w:t>
      </w:r>
      <w:r>
        <w:rPr>
          <w:noProof/>
        </w:rPr>
        <w:t xml:space="preserve"> and the fitting parameters, and T</w:t>
      </w:r>
      <w:r w:rsidRPr="00783BFD">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_Toc499894573 \h </w:instrText>
      </w:r>
      <w:r>
        <w:rPr>
          <w:noProof/>
        </w:rPr>
      </w:r>
      <w:r>
        <w:rPr>
          <w:noProof/>
        </w:rPr>
        <w:fldChar w:fldCharType="separate"/>
      </w:r>
      <w:r>
        <w:rPr>
          <w:noProof/>
        </w:rPr>
        <w:t>120</w:t>
      </w:r>
      <w:r>
        <w:rPr>
          <w:noProof/>
        </w:rPr>
        <w:fldChar w:fldCharType="end"/>
      </w:r>
    </w:p>
    <w:p w:rsidR="001226F1" w:rsidRPr="001226F1" w:rsidRDefault="001226F1">
      <w:pPr>
        <w:pStyle w:val="TableofFigure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783BFD">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_Toc499894574 \h </w:instrText>
      </w:r>
      <w:r>
        <w:rPr>
          <w:noProof/>
        </w:rPr>
      </w:r>
      <w:r>
        <w:rPr>
          <w:noProof/>
        </w:rPr>
        <w:fldChar w:fldCharType="separate"/>
      </w:r>
      <w:r>
        <w:rPr>
          <w:noProof/>
        </w:rPr>
        <w:t>120</w:t>
      </w:r>
      <w:r>
        <w:rPr>
          <w:noProof/>
        </w:rPr>
        <w:fldChar w:fldCharType="end"/>
      </w:r>
    </w:p>
    <w:p w:rsidR="00351B51" w:rsidRDefault="00825BAA" w:rsidP="00825BAA">
      <w:r>
        <w:fldChar w:fldCharType="end"/>
      </w:r>
      <w:r w:rsidR="00351B51">
        <w:br w:type="page"/>
      </w:r>
    </w:p>
    <w:p w:rsidR="007870F1" w:rsidRDefault="007870F1" w:rsidP="00EF797F">
      <w:pPr>
        <w:pStyle w:val="H1Non-Chapters"/>
      </w:pPr>
      <w:bookmarkStart w:id="4" w:name="_Toc499894606"/>
      <w:r>
        <w:t>Acknowledgements</w:t>
      </w:r>
      <w:bookmarkEnd w:id="4"/>
    </w:p>
    <w:p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comments, and ideas.</w:t>
      </w:r>
      <w:r w:rsidR="00582FDC">
        <w:t xml:space="preserve"> Sincere thanks to Prof. Nikola Stikov,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the Physics and Astronomy Department of l’Université de Moncton</w:t>
      </w:r>
      <w:r w:rsidR="000D1B22">
        <w:t xml:space="preserve"> while in high school</w:t>
      </w:r>
      <w:r w:rsidR="00A87577">
        <w:t>.</w:t>
      </w:r>
    </w:p>
    <w:p w:rsidR="00132183" w:rsidRDefault="00132183" w:rsidP="005C395A">
      <w:pPr>
        <w:spacing w:after="0" w:line="360" w:lineRule="auto"/>
        <w:jc w:val="right"/>
      </w:pPr>
      <w:r>
        <w:t>Mathieu Boudreau</w:t>
      </w:r>
    </w:p>
    <w:p w:rsidR="007870F1" w:rsidRDefault="00D255CE" w:rsidP="005C395A">
      <w:pPr>
        <w:spacing w:after="0" w:line="360" w:lineRule="auto"/>
        <w:jc w:val="right"/>
      </w:pPr>
      <w:r>
        <w:t>December 15</w:t>
      </w:r>
      <w:r w:rsidRPr="00D255CE">
        <w:rPr>
          <w:vertAlign w:val="superscript"/>
        </w:rPr>
        <w:t>th</w:t>
      </w:r>
      <w:r w:rsidR="00132183">
        <w:t>, 2017</w:t>
      </w:r>
      <w:r w:rsidR="007870F1">
        <w:br w:type="page"/>
      </w:r>
    </w:p>
    <w:p w:rsidR="007870F1" w:rsidRDefault="007870F1" w:rsidP="008224C0">
      <w:pPr>
        <w:pStyle w:val="H1Non-Chapters"/>
      </w:pPr>
      <w:bookmarkStart w:id="5" w:name="_Toc499894607"/>
      <w:r>
        <w:t>Preface</w:t>
      </w:r>
      <w:bookmarkEnd w:id="5"/>
    </w:p>
    <w:p w:rsidR="007870F1" w:rsidRDefault="00C361AF" w:rsidP="007870F1">
      <w:r>
        <w:t>The original research presented in this Ph.D. thesis is composed of the following three</w:t>
      </w:r>
      <w:r w:rsidR="00233C88">
        <w:t xml:space="preserve"> peer-reviewed international</w:t>
      </w:r>
      <w:r>
        <w:t xml:space="preserve"> journal articles:</w:t>
      </w:r>
    </w:p>
    <w:p w:rsidR="00F03700" w:rsidRPr="00F03700" w:rsidRDefault="00F03700" w:rsidP="00790305">
      <w:pPr>
        <w:pStyle w:val="ListParagraph"/>
        <w:numPr>
          <w:ilvl w:val="0"/>
          <w:numId w:val="25"/>
        </w:numPr>
        <w:spacing w:line="360" w:lineRule="auto"/>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rsidR="00F03700" w:rsidRPr="00F03700" w:rsidRDefault="00F03700" w:rsidP="00790305">
      <w:pPr>
        <w:pStyle w:val="ListParagraph"/>
        <w:numPr>
          <w:ilvl w:val="0"/>
          <w:numId w:val="25"/>
        </w:numPr>
        <w:spacing w:line="360" w:lineRule="auto"/>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rsidR="00F03700" w:rsidRDefault="00F03700" w:rsidP="00790305">
      <w:pPr>
        <w:pStyle w:val="ListParagraph"/>
        <w:numPr>
          <w:ilvl w:val="0"/>
          <w:numId w:val="25"/>
        </w:numPr>
        <w:spacing w:line="360" w:lineRule="auto"/>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(Chapter 2)</w:t>
      </w:r>
      <w:r w:rsidR="00C1264E">
        <w:t>.</w:t>
      </w:r>
    </w:p>
    <w:p w:rsidR="007870F1" w:rsidRDefault="007870F1">
      <w:pPr>
        <w:spacing w:line="240" w:lineRule="auto"/>
      </w:pPr>
      <w:r>
        <w:br w:type="page"/>
      </w:r>
    </w:p>
    <w:p w:rsidR="007870F1" w:rsidRDefault="007870F1" w:rsidP="008224C0">
      <w:pPr>
        <w:pStyle w:val="H1Non-Chapters"/>
      </w:pPr>
      <w:bookmarkStart w:id="6" w:name="_Toc499894608"/>
      <w:r>
        <w:t>Contribution of Authors</w:t>
      </w:r>
      <w:bookmarkEnd w:id="6"/>
    </w:p>
    <w:p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rsidR="008E6E58" w:rsidRPr="008E6E58" w:rsidRDefault="00FC1903" w:rsidP="008E6E58">
      <w:pPr>
        <w:pStyle w:val="ListParagraph"/>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rsidR="008E6E58" w:rsidRDefault="00FC1903" w:rsidP="008E6E58">
      <w:pPr>
        <w:pStyle w:val="ListParagraph"/>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rsidR="008E6E58" w:rsidRDefault="00FC1903" w:rsidP="008E6E58">
      <w:pPr>
        <w:pStyle w:val="ListParagraph"/>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rsidR="008E6E58" w:rsidRDefault="00FC1903" w:rsidP="008E6E58">
      <w:pPr>
        <w:pStyle w:val="ListParagraph"/>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rsidR="007870F1" w:rsidRPr="00983161" w:rsidRDefault="00FC1903" w:rsidP="00983161">
      <w:pPr>
        <w:pStyle w:val="ListParagraph"/>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rsidR="007870F1" w:rsidRDefault="007870F1" w:rsidP="008224C0">
      <w:pPr>
        <w:pStyle w:val="H1Non-Chapters"/>
      </w:pPr>
      <w:bookmarkStart w:id="7" w:name="_Toc499894609"/>
      <w:r>
        <w:t>Other Publications</w:t>
      </w:r>
      <w:bookmarkEnd w:id="7"/>
    </w:p>
    <w:p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r w:rsidR="00937D36">
        <w:t xml:space="preserve">peer-reviewed </w:t>
      </w:r>
      <w:r w:rsidR="000144A8">
        <w:t xml:space="preserve">conference presentations, and three </w:t>
      </w:r>
      <w:r w:rsidR="00937D36">
        <w:t xml:space="preserve">peer-reviewed </w:t>
      </w:r>
      <w:r w:rsidR="000144A8">
        <w:t>co-authored conference presentations.</w:t>
      </w:r>
    </w:p>
    <w:p w:rsidR="00004770" w:rsidRDefault="00700487" w:rsidP="002B2290">
      <w:pPr>
        <w:pStyle w:val="ListParagraph"/>
        <w:numPr>
          <w:ilvl w:val="0"/>
          <w:numId w:val="23"/>
        </w:numPr>
        <w:spacing w:line="360" w:lineRule="auto"/>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r w:rsidR="00954B25" w:rsidRPr="00954B25">
        <w:t>doi:10.1016/j.neuroimage.2017.08.038</w:t>
      </w:r>
      <w:r w:rsidRPr="00700487">
        <w:t xml:space="preserve"> (2017)</w:t>
      </w:r>
      <w:r w:rsidR="00954B25">
        <w:t>.</w:t>
      </w:r>
    </w:p>
    <w:p w:rsidR="00700487" w:rsidRDefault="00700487" w:rsidP="002B2290">
      <w:pPr>
        <w:pStyle w:val="ListParagraph"/>
        <w:numPr>
          <w:ilvl w:val="0"/>
          <w:numId w:val="23"/>
        </w:numPr>
        <w:spacing w:line="360" w:lineRule="auto"/>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rsidR="00700487" w:rsidRDefault="00700487" w:rsidP="002B2290">
      <w:pPr>
        <w:pStyle w:val="ListParagraph"/>
        <w:numPr>
          <w:ilvl w:val="0"/>
          <w:numId w:val="23"/>
        </w:numPr>
        <w:spacing w:line="360" w:lineRule="auto"/>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rsidR="00700487" w:rsidRDefault="00700487" w:rsidP="002B2290">
      <w:pPr>
        <w:pStyle w:val="ListParagraph"/>
        <w:numPr>
          <w:ilvl w:val="0"/>
          <w:numId w:val="23"/>
        </w:numPr>
        <w:spacing w:line="360" w:lineRule="auto"/>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rsidR="00700487" w:rsidRDefault="00700487" w:rsidP="002B2290">
      <w:pPr>
        <w:pStyle w:val="ListParagraph"/>
        <w:numPr>
          <w:ilvl w:val="0"/>
          <w:numId w:val="23"/>
        </w:numPr>
        <w:spacing w:line="360" w:lineRule="auto"/>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rsidR="00700487" w:rsidRDefault="00700487" w:rsidP="002B2290">
      <w:pPr>
        <w:pStyle w:val="ListParagraph"/>
        <w:numPr>
          <w:ilvl w:val="0"/>
          <w:numId w:val="23"/>
        </w:numPr>
        <w:spacing w:line="360" w:lineRule="auto"/>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rsidR="00700487" w:rsidRDefault="00700487" w:rsidP="002B2290">
      <w:pPr>
        <w:pStyle w:val="ListParagraph"/>
        <w:numPr>
          <w:ilvl w:val="0"/>
          <w:numId w:val="23"/>
        </w:numPr>
        <w:spacing w:line="360" w:lineRule="auto"/>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rsidR="00954B25" w:rsidRPr="00954B25" w:rsidRDefault="00954B25" w:rsidP="002B2290">
      <w:pPr>
        <w:pStyle w:val="ListParagraph"/>
        <w:numPr>
          <w:ilvl w:val="0"/>
          <w:numId w:val="23"/>
        </w:numPr>
        <w:spacing w:line="360" w:lineRule="auto"/>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rsidR="00700487" w:rsidRPr="00954B25" w:rsidRDefault="00700487" w:rsidP="002B2290">
      <w:pPr>
        <w:pStyle w:val="ListParagraph"/>
        <w:numPr>
          <w:ilvl w:val="0"/>
          <w:numId w:val="23"/>
        </w:numPr>
        <w:spacing w:line="360" w:lineRule="auto"/>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rsidR="00954B25" w:rsidRPr="00954B25" w:rsidRDefault="00954B25" w:rsidP="002B2290">
      <w:pPr>
        <w:pStyle w:val="ListParagraph"/>
        <w:numPr>
          <w:ilvl w:val="0"/>
          <w:numId w:val="23"/>
        </w:numPr>
        <w:spacing w:line="360" w:lineRule="auto"/>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rsidR="00954B25" w:rsidRPr="00954B25" w:rsidRDefault="00954B25" w:rsidP="002B2290">
      <w:pPr>
        <w:pStyle w:val="ListParagraph"/>
        <w:numPr>
          <w:ilvl w:val="0"/>
          <w:numId w:val="23"/>
        </w:numPr>
        <w:spacing w:line="360" w:lineRule="auto"/>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rsidR="00954B25" w:rsidRPr="00954B25" w:rsidRDefault="00954B25" w:rsidP="002B2290">
      <w:pPr>
        <w:pStyle w:val="ListParagraph"/>
        <w:numPr>
          <w:ilvl w:val="0"/>
          <w:numId w:val="23"/>
        </w:numPr>
        <w:spacing w:line="360" w:lineRule="auto"/>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rsidR="00954B25" w:rsidRPr="00954B25" w:rsidRDefault="00954B25" w:rsidP="002B2290">
      <w:pPr>
        <w:pStyle w:val="ListParagraph"/>
        <w:numPr>
          <w:ilvl w:val="0"/>
          <w:numId w:val="23"/>
        </w:numPr>
        <w:spacing w:line="360" w:lineRule="auto"/>
        <w:rPr>
          <w:iCs/>
        </w:rPr>
      </w:pPr>
      <w:r w:rsidRPr="00954B25">
        <w:rPr>
          <w:b/>
          <w:bCs/>
          <w:iCs/>
        </w:rPr>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rsidR="007870F1" w:rsidRDefault="007870F1">
      <w:pPr>
        <w:spacing w:line="240" w:lineRule="auto"/>
      </w:pPr>
      <w:r>
        <w:br w:type="page"/>
      </w:r>
    </w:p>
    <w:p w:rsidR="007870F1" w:rsidRDefault="007870F1" w:rsidP="008224C0">
      <w:pPr>
        <w:pStyle w:val="H1Non-Chapters"/>
      </w:pPr>
      <w:bookmarkStart w:id="8" w:name="_Toc499894610"/>
      <w:r>
        <w:t>Abstract</w:t>
      </w:r>
      <w:bookmarkEnd w:id="8"/>
    </w:p>
    <w:p w:rsidR="00635FB9" w:rsidRDefault="0094558F" w:rsidP="00FE2802">
      <w:r>
        <w:t>Quantitative magnetization transfer (qM</w:t>
      </w:r>
      <w:r w:rsidR="00FE2802">
        <w:t xml:space="preserve">T) imaging is a </w:t>
      </w:r>
      <w:del w:id="9" w:author="G. Bruce Pike" w:date="2017-12-05T16:50:00Z">
        <w:r w:rsidR="00FE2802" w:rsidDel="00206DE0">
          <w:delText xml:space="preserve">quantitative </w:delText>
        </w:r>
      </w:del>
      <w:r w:rsidR="00FE2802">
        <w:t>magnetic resonance imaging (MRI)</w:t>
      </w:r>
      <w:r>
        <w:t xml:space="preserve"> technique that has demonstrated considerable promise for </w:t>
      </w:r>
      <w:r w:rsidR="00FE2802">
        <w:t>multiple sclerosis (</w:t>
      </w:r>
      <w:r>
        <w:t>MS</w:t>
      </w:r>
      <w:r w:rsidR="00FE2802">
        <w:t>)</w:t>
      </w:r>
      <w:r>
        <w:t xml:space="preserve"> research. qMT improves on conventional </w:t>
      </w:r>
      <w:r w:rsidR="00057CF1">
        <w:t>MRI</w:t>
      </w:r>
      <w:r>
        <w:t xml:space="preserve"> by probing the macromolecules present in myelin, providing a quantitative </w:t>
      </w:r>
      <w:r w:rsidR="005F6496">
        <w:t>estimate</w:t>
      </w:r>
      <w:r>
        <w:t xml:space="preserve"> </w:t>
      </w:r>
      <w:r w:rsidR="005F6496">
        <w:t>called</w:t>
      </w:r>
      <w:r>
        <w:t xml:space="preserve"> the pool-size ratio</w:t>
      </w:r>
      <w:ins w:id="10" w:author="G. Bruce Pike" w:date="2017-12-05T16:51:00Z">
        <w:r w:rsidR="00185CF2">
          <w:t>,</w:t>
        </w:r>
      </w:ins>
      <w:r>
        <w:t xml:space="preserve"> which correlate</w:t>
      </w:r>
      <w:ins w:id="11" w:author="G. Bruce Pike" w:date="2017-12-05T16:51:00Z">
        <w:r w:rsidR="00185CF2">
          <w:t>s</w:t>
        </w:r>
      </w:ins>
      <w:r>
        <w:t xml:space="preserve"> strongly with myelin density</w:t>
      </w:r>
      <w:ins w:id="12" w:author="G. Bruce Pike" w:date="2017-12-05T16:51:00Z">
        <w:r w:rsidR="00185CF2">
          <w:t xml:space="preserve"> in brain white matter</w:t>
        </w:r>
      </w:ins>
      <w:r>
        <w:t>. qMT</w:t>
      </w:r>
      <w:r w:rsidR="00E44EA1">
        <w:t xml:space="preserve"> </w:t>
      </w:r>
      <w:r w:rsidR="009550AF">
        <w:t>requires</w:t>
      </w:r>
      <w:r w:rsidR="00124DD3">
        <w:t xml:space="preserve"> </w:t>
      </w:r>
      <w:r w:rsidR="00E44EA1">
        <w:t xml:space="preserve">several other quantitative MRI </w:t>
      </w:r>
      <w:r w:rsidR="00790305">
        <w:t>maps</w:t>
      </w:r>
      <w:r w:rsidR="00124DD3">
        <w:t xml:space="preserve"> for calibration purposes</w:t>
      </w:r>
      <w:r w:rsidR="00E44EA1">
        <w:t>: the main magnetic field (B</w:t>
      </w:r>
      <w:r w:rsidR="00E44EA1">
        <w:rPr>
          <w:vertAlign w:val="subscript"/>
        </w:rPr>
        <w:t>0</w:t>
      </w:r>
      <w:r w:rsidR="00E44EA1">
        <w:t xml:space="preserve">), </w:t>
      </w:r>
      <w:del w:id="13" w:author="G. Bruce Pike" w:date="2017-12-05T16:51:00Z">
        <w:r w:rsidR="00E44EA1" w:rsidDel="00185CF2">
          <w:delText xml:space="preserve">of </w:delText>
        </w:r>
      </w:del>
      <w:r w:rsidR="00E44EA1">
        <w:t>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w:t>
      </w:r>
      <w:commentRangeStart w:id="14"/>
      <w:r w:rsidR="00FE2802">
        <w:t>optimize</w:t>
      </w:r>
      <w:commentRangeEnd w:id="14"/>
      <w:r w:rsidR="00185CF2">
        <w:rPr>
          <w:rStyle w:val="CommentReference"/>
        </w:rPr>
        <w:commentReference w:id="14"/>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xml:space="preserve">, and their impact on a </w:t>
      </w:r>
      <w:ins w:id="15" w:author="G. Bruce Pike" w:date="2017-12-05T16:53:00Z">
        <w:r w:rsidR="003E3F47">
          <w:t xml:space="preserve">widely used, </w:t>
        </w:r>
      </w:ins>
      <w:r w:rsidR="00BA5EE3">
        <w:t>B</w:t>
      </w:r>
      <w:r w:rsidR="00BA5EE3">
        <w:rPr>
          <w:vertAlign w:val="subscript"/>
        </w:rPr>
        <w:t>1</w:t>
      </w:r>
      <w:r w:rsidR="00BA5EE3">
        <w:t>-sensitive</w:t>
      </w:r>
      <w:ins w:id="16" w:author="G. Bruce Pike" w:date="2017-12-05T16:53:00Z">
        <w:r w:rsidR="003E3F47">
          <w:t>,</w:t>
        </w:r>
      </w:ins>
      <w:r w:rsidR="00BA5EE3">
        <w:t xml:space="preser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w:t>
      </w:r>
      <w:r w:rsidR="002B198C">
        <w:t xml:space="preserve"> and comparing it</w:t>
      </w:r>
      <w:r w:rsidR="00BA5EE3">
        <w:t xml:space="preserve"> against two other advanced </w:t>
      </w:r>
      <w:ins w:id="17" w:author="G. Bruce Pike" w:date="2017-12-05T16:53:00Z">
        <w:r w:rsidR="003E3F47">
          <w:t>B</w:t>
        </w:r>
        <w:r w:rsidR="003E3F47" w:rsidRPr="003E3F47">
          <w:rPr>
            <w:vertAlign w:val="subscript"/>
            <w:rPrChange w:id="18" w:author="G. Bruce Pike" w:date="2017-12-05T16:53:00Z">
              <w:rPr/>
            </w:rPrChange>
          </w:rPr>
          <w:t>1</w:t>
        </w:r>
        <w:r w:rsidR="003E3F47">
          <w:t xml:space="preserve">-mapping </w:t>
        </w:r>
      </w:ins>
      <w:r w:rsidR="00BA5EE3">
        <w:t>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rsidRPr="003E3F47">
        <w:rPr>
          <w:i/>
          <w:rPrChange w:id="19" w:author="G. Bruce Pike" w:date="2017-12-05T16:54:00Z">
            <w:rPr/>
          </w:rPrChange>
        </w:rPr>
        <w:t>in vivo</w:t>
      </w:r>
      <w:r w:rsidR="00DE172C">
        <w:t xml:space="preserve"> qMT</w:t>
      </w:r>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w:t>
      </w:r>
      <w:ins w:id="20" w:author="G. Bruce Pike" w:date="2017-12-05T16:55:00Z">
        <w:r w:rsidR="004E650B">
          <w:t>,</w:t>
        </w:r>
      </w:ins>
      <w:del w:id="21" w:author="G. Bruce Pike" w:date="2017-12-05T16:55:00Z">
        <w:r w:rsidR="003E7EEE" w:rsidDel="004E650B">
          <w:delText xml:space="preserve"> and</w:delText>
        </w:r>
      </w:del>
      <w:r w:rsidR="003E7EEE">
        <w:t xml:space="preserve"> </w:t>
      </w:r>
      <w:r w:rsidR="002B198C">
        <w:t>along with multiple</w:t>
      </w:r>
      <w:r w:rsidR="003E7EEE">
        <w:t xml:space="preserve">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developed </w:t>
      </w:r>
      <w:r w:rsidR="002B198C">
        <w:t xml:space="preserve">theoretically </w:t>
      </w:r>
      <w:r w:rsidR="003E7EEE">
        <w:t xml:space="preserve">as an iterative optimization condition, and </w:t>
      </w:r>
      <w:r w:rsidR="002B198C">
        <w:t xml:space="preserve">the iteratively optimized protocols </w:t>
      </w:r>
      <w:r w:rsidR="003E7EEE">
        <w:t>w</w:t>
      </w:r>
      <w:r w:rsidR="002B198C">
        <w:t>ere</w:t>
      </w:r>
      <w:r w:rsidR="003E7EEE">
        <w:t xml:space="preserve"> </w:t>
      </w:r>
      <w:r w:rsidR="002B198C">
        <w:t>tested</w:t>
      </w:r>
      <w:r w:rsidR="003E7EEE">
        <w:t xml:space="preserve">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2B198C">
        <w:t>concludes</w:t>
      </w:r>
      <w:r w:rsidR="00B24087">
        <w:t xml:space="preserve"> that it may</w:t>
      </w:r>
      <w:r w:rsidR="005F6496">
        <w:t xml:space="preserve"> </w:t>
      </w:r>
      <w:r w:rsidR="00B24087">
        <w:t>be</w:t>
      </w:r>
      <w:r w:rsidR="002B198C">
        <w:t xml:space="preserve"> even</w:t>
      </w:r>
      <w:r w:rsidR="00B24087">
        <w:t xml:space="preserv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w:t>
      </w:r>
      <w:ins w:id="22" w:author="G. Bruce Pike" w:date="2017-12-05T16:57:00Z">
        <w:r w:rsidR="004E650B">
          <w:t xml:space="preserve">accuracy of the </w:t>
        </w:r>
      </w:ins>
      <w:r w:rsidR="00B24087">
        <w:t>pool-size ratio estimate</w:t>
      </w:r>
      <w:r w:rsidR="005F6496">
        <w:t>s</w:t>
      </w:r>
      <w:r w:rsidR="00B24087">
        <w:t>.</w:t>
      </w:r>
    </w:p>
    <w:p w:rsidR="007870F1" w:rsidRDefault="007870F1">
      <w:pPr>
        <w:spacing w:line="240" w:lineRule="auto"/>
      </w:pPr>
      <w:r>
        <w:br w:type="page"/>
      </w:r>
    </w:p>
    <w:p w:rsidR="007870F1" w:rsidRDefault="007870F1" w:rsidP="008224C0">
      <w:pPr>
        <w:pStyle w:val="H1Non-Chapters"/>
      </w:pPr>
      <w:bookmarkStart w:id="23" w:name="_Toc499894611"/>
      <w:r>
        <w:t>Résumé</w:t>
      </w:r>
      <w:bookmarkEnd w:id="23"/>
    </w:p>
    <w:p w:rsidR="007870F1" w:rsidRDefault="00D82578" w:rsidP="00D82578">
      <w:pPr>
        <w:pStyle w:val="ListParagraph"/>
        <w:numPr>
          <w:ilvl w:val="0"/>
          <w:numId w:val="28"/>
        </w:numPr>
      </w:pPr>
      <w:r>
        <w:t>Traduction française.</w:t>
      </w:r>
      <w:r w:rsidR="00C72F4F">
        <w:t xml:space="preserve"> (To be translated only after the English abstract is finalized)</w:t>
      </w:r>
    </w:p>
    <w:p w:rsidR="007870F1" w:rsidRDefault="007870F1">
      <w:pPr>
        <w:spacing w:line="240" w:lineRule="auto"/>
      </w:pPr>
      <w:r>
        <w:br w:type="page"/>
      </w:r>
    </w:p>
    <w:p w:rsidR="007870F1" w:rsidRDefault="007870F1" w:rsidP="008224C0">
      <w:pPr>
        <w:pStyle w:val="H1Non-Chapters"/>
      </w:pPr>
      <w:bookmarkStart w:id="24" w:name="_Toc499894612"/>
      <w:r>
        <w:t>Original Contributions</w:t>
      </w:r>
      <w:bookmarkEnd w:id="24"/>
    </w:p>
    <w:p w:rsidR="000144A8" w:rsidRPr="000144A8" w:rsidRDefault="000144A8" w:rsidP="000144A8">
      <w:r w:rsidRPr="000144A8">
        <w:t>The original contributions of the thesis are:</w:t>
      </w:r>
    </w:p>
    <w:p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w:t>
      </w:r>
      <w:ins w:id="25" w:author="G. Bruce Pike" w:date="2017-12-05T16:57:00Z">
        <w:r w:rsidR="00603209">
          <w:t xml:space="preserve">imaging </w:t>
        </w:r>
      </w:ins>
      <w:r w:rsidRPr="000144A8">
        <w:t>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w:t>
      </w:r>
      <w:ins w:id="26" w:author="G. Bruce Pike" w:date="2017-12-05T16:57:00Z">
        <w:r w:rsidR="00603209">
          <w:t xml:space="preserve">advanced </w:t>
        </w:r>
      </w:ins>
      <w:r w:rsidRPr="000144A8">
        <w:t>pulse sequence programming</w:t>
      </w:r>
      <w:ins w:id="27" w:author="G. Bruce Pike" w:date="2017-12-05T16:57:00Z">
        <w:r w:rsidR="00603209">
          <w:t>.</w:t>
        </w:r>
      </w:ins>
      <w:del w:id="28" w:author="G. Bruce Pike" w:date="2017-12-05T16:57:00Z">
        <w:r w:rsidRPr="000144A8" w:rsidDel="00603209">
          <w:delText xml:space="preserve"> implementations.</w:delText>
        </w:r>
      </w:del>
    </w:p>
    <w:p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rsidR="007870F1" w:rsidRPr="000005D7" w:rsidRDefault="000005D7" w:rsidP="000005D7">
      <w:pPr>
        <w:pStyle w:val="Heading1"/>
        <w:rPr>
          <w:i/>
        </w:rPr>
      </w:pPr>
      <w:r>
        <w:rPr>
          <w:i/>
        </w:rPr>
        <w:br/>
      </w:r>
      <w:bookmarkStart w:id="29" w:name="_Toc499894613"/>
      <w:r w:rsidR="008B662F" w:rsidRPr="008B662F">
        <w:rPr>
          <w:b w:val="0"/>
          <w:i/>
          <w:sz w:val="40"/>
          <w:szCs w:val="40"/>
        </w:rPr>
        <w:t>Introduction</w:t>
      </w:r>
      <w:bookmarkEnd w:id="29"/>
    </w:p>
    <w:p w:rsidR="008224C0" w:rsidRDefault="00D737BC" w:rsidP="008224C0">
      <w:pPr>
        <w:pStyle w:val="Heading2"/>
      </w:pPr>
      <w:bookmarkStart w:id="30" w:name="_Toc499894614"/>
      <w:r>
        <w:t>Motivation</w:t>
      </w:r>
      <w:bookmarkEnd w:id="30"/>
    </w:p>
    <w:p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 xml:space="preserve">Unlike qualitative </w:t>
      </w:r>
      <w:del w:id="31" w:author="G. Bruce Pike" w:date="2017-12-05T16:59:00Z">
        <w:r w:rsidR="00E73CF7" w:rsidDel="00AC1341">
          <w:delText xml:space="preserve">or clinical </w:delText>
        </w:r>
      </w:del>
      <w:r w:rsidR="00E73CF7">
        <w:t>MRI</w:t>
      </w:r>
      <w:ins w:id="32" w:author="G. Bruce Pike" w:date="2017-12-05T16:59:00Z">
        <w:r w:rsidR="00AC1341">
          <w:t xml:space="preserve"> techniques that are commonly used in </w:t>
        </w:r>
      </w:ins>
      <w:ins w:id="33" w:author="G. Bruce Pike" w:date="2017-12-05T17:02:00Z">
        <w:r w:rsidR="00882369">
          <w:t xml:space="preserve">clinical </w:t>
        </w:r>
      </w:ins>
      <w:ins w:id="34" w:author="G. Bruce Pike" w:date="2017-12-05T16:59:00Z">
        <w:r w:rsidR="00AC1341">
          <w:t>diagnostic radiology</w:t>
        </w:r>
      </w:ins>
      <w:r w:rsidR="00F12F2C">
        <w:t xml:space="preserve">, </w:t>
      </w:r>
      <w:r w:rsidR="00E73CF7">
        <w:t>in which</w:t>
      </w:r>
      <w:r w:rsidR="00F12F2C">
        <w:t xml:space="preserve"> the signal intensity of a pixel </w:t>
      </w:r>
      <w:del w:id="35" w:author="G. Bruce Pike" w:date="2017-12-05T16:59:00Z">
        <w:r w:rsidR="00F12F2C" w:rsidDel="00AC1341">
          <w:delText>is due to</w:delText>
        </w:r>
      </w:del>
      <w:ins w:id="36" w:author="G. Bruce Pike" w:date="2017-12-05T16:59:00Z">
        <w:r w:rsidR="00AC1341">
          <w:t>reflects</w:t>
        </w:r>
      </w:ins>
      <w:r w:rsidR="00F12F2C">
        <w:t xml:space="preserve"> a combination of several factors that aren’t all precisely known and likely vary between scanners or subjects, quantitative MRI promises more specificity, accuracy, and reproducibility for estimates of biological or system properties</w:t>
      </w:r>
      <w:ins w:id="37" w:author="G. Bruce Pike" w:date="2017-12-05T17:02:00Z">
        <w:r w:rsidR="00882369">
          <w:t xml:space="preserve">.  </w:t>
        </w:r>
      </w:ins>
      <w:ins w:id="38" w:author="G. Bruce Pike" w:date="2017-12-05T17:03:00Z">
        <w:r w:rsidR="00882369">
          <w:t xml:space="preserve">These techniques are therefore of </w:t>
        </w:r>
      </w:ins>
      <w:del w:id="39" w:author="G. Bruce Pike" w:date="2017-12-05T17:02:00Z">
        <w:r w:rsidR="00F12F2C" w:rsidDel="00882369">
          <w:delText>,</w:delText>
        </w:r>
      </w:del>
      <w:del w:id="40" w:author="G. Bruce Pike" w:date="2017-12-05T17:03:00Z">
        <w:r w:rsidR="00F12F2C" w:rsidDel="00882369">
          <w:delText xml:space="preserve"> which is </w:delText>
        </w:r>
      </w:del>
      <w:r w:rsidR="00F12F2C">
        <w:t>particularl</w:t>
      </w:r>
      <w:del w:id="41" w:author="G. Bruce Pike" w:date="2017-12-05T17:03:00Z">
        <w:r w:rsidR="00F12F2C" w:rsidDel="00882369">
          <w:delText>y</w:delText>
        </w:r>
      </w:del>
      <w:r w:rsidR="00F12F2C">
        <w:t xml:space="preserve"> </w:t>
      </w:r>
      <w:del w:id="42" w:author="G. Bruce Pike" w:date="2017-12-05T17:03:00Z">
        <w:r w:rsidR="00F12F2C" w:rsidDel="00882369">
          <w:delText xml:space="preserve">of </w:delText>
        </w:r>
      </w:del>
      <w:r w:rsidR="00F12F2C">
        <w:t xml:space="preserve">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w:t>
      </w:r>
      <w:commentRangeStart w:id="43"/>
      <w:r w:rsidRPr="00882369">
        <w:rPr>
          <w:i/>
          <w:rPrChange w:id="44" w:author="G. Bruce Pike" w:date="2017-12-05T17:04:00Z">
            <w:rPr/>
          </w:rPrChange>
        </w:rPr>
        <w:t>in vivo</w:t>
      </w:r>
      <w:r w:rsidR="00A66480">
        <w:t xml:space="preserve"> </w:t>
      </w:r>
      <w:commentRangeEnd w:id="43"/>
      <w:r w:rsidR="00882369">
        <w:rPr>
          <w:rStyle w:val="CommentReference"/>
        </w:rPr>
        <w:commentReference w:id="43"/>
      </w:r>
      <w:r w:rsidR="00A66480">
        <w:t>their biological origin</w:t>
      </w:r>
      <w:r>
        <w:t>/properties</w:t>
      </w:r>
      <w:r w:rsidR="00A66480">
        <w:t xml:space="preserve">, progression, and treatments. </w:t>
      </w:r>
      <w:r w:rsidR="00AF2322">
        <w:t>In particular, one</w:t>
      </w:r>
      <w:r w:rsidR="00A66480">
        <w:t xml:space="preserve"> </w:t>
      </w:r>
      <w:ins w:id="45" w:author="G. Bruce Pike" w:date="2017-12-05T17:04:00Z">
        <w:r w:rsidR="00882369">
          <w:t xml:space="preserve">neurological </w:t>
        </w:r>
      </w:ins>
      <w:r w:rsidR="00A66480">
        <w:t xml:space="preserve">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xml:space="preserve">, inhibits </w:t>
      </w:r>
      <w:ins w:id="46" w:author="G. Bruce Pike" w:date="2017-12-05T17:06:00Z">
        <w:r w:rsidR="00D42CCE">
          <w:t xml:space="preserve">efficient </w:t>
        </w:r>
      </w:ins>
      <w:r w:rsidR="00A66480">
        <w:t>signal transmissio</w:t>
      </w:r>
      <w:r w:rsidR="00AF2322">
        <w:t>n between neurons</w:t>
      </w:r>
      <w:r w:rsidR="00BD32F1">
        <w:t>,</w:t>
      </w:r>
      <w:r w:rsidR="00AF2322">
        <w:t xml:space="preserve"> resulting</w:t>
      </w:r>
      <w:r w:rsidR="00A66480">
        <w:t xml:space="preserve"> </w:t>
      </w:r>
      <w:ins w:id="47" w:author="G. Bruce Pike" w:date="2017-12-05T17:06:00Z">
        <w:r w:rsidR="00D42CCE">
          <w:t xml:space="preserve">in </w:t>
        </w:r>
      </w:ins>
      <w:r w:rsidR="00A66480">
        <w:t>physical and</w:t>
      </w:r>
      <w:ins w:id="48" w:author="G. Bruce Pike" w:date="2017-12-05T17:06:00Z">
        <w:r w:rsidR="00D42CCE">
          <w:t>/or</w:t>
        </w:r>
      </w:ins>
      <w:r w:rsidR="00A66480">
        <w:t xml:space="preserve">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w:t>
      </w:r>
      <w:ins w:id="49" w:author="G. Bruce Pike" w:date="2017-12-05T17:07:00Z">
        <w:r w:rsidR="00D42CCE">
          <w:t xml:space="preserve">MRI protocols </w:t>
        </w:r>
      </w:ins>
      <w:del w:id="50" w:author="G. Bruce Pike" w:date="2017-12-05T17:07:00Z">
        <w:r w:rsidR="00967EEA" w:rsidDel="00D42CCE">
          <w:delText>imaging techniques of</w:delText>
        </w:r>
      </w:del>
      <w:ins w:id="51" w:author="G. Bruce Pike" w:date="2017-12-05T17:07:00Z">
        <w:r w:rsidR="00D42CCE">
          <w:t>for</w:t>
        </w:r>
      </w:ins>
      <w:r w:rsidR="00967EEA">
        <w:t xml:space="preserve"> MS are</w:t>
      </w:r>
      <w:r w:rsidR="006544FE">
        <w:t xml:space="preserve"> not specific </w:t>
      </w:r>
      <w:del w:id="52" w:author="G. Bruce Pike" w:date="2017-12-05T17:07:00Z">
        <w:r w:rsidR="00967EEA" w:rsidDel="00D42CCE">
          <w:delText xml:space="preserve">only </w:delText>
        </w:r>
      </w:del>
      <w:r w:rsidR="00967EEA">
        <w:t>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myelin density, </w:t>
      </w:r>
      <w:r w:rsidR="00F06D9B">
        <w:t>one of which is called quantitative magnetization transfer (MT) imaging</w:t>
      </w:r>
      <w:r w:rsidR="00B87BE6">
        <w:t xml:space="preserve">. </w:t>
      </w:r>
      <w:r w:rsidR="00F06D9B">
        <w:t xml:space="preserve">Quantitative MT (qMT) improves on clinical MRI techniques by probing the </w:t>
      </w:r>
      <w:ins w:id="53" w:author="G. Bruce Pike" w:date="2017-12-05T17:08:00Z">
        <w:r w:rsidR="00D42CCE">
          <w:t xml:space="preserve">macromolecules of </w:t>
        </w:r>
      </w:ins>
      <w:r w:rsidR="00F06D9B">
        <w:t>myelin</w:t>
      </w:r>
      <w:ins w:id="54" w:author="G. Bruce Pike" w:date="2017-12-05T17:08:00Z">
        <w:r w:rsidR="00D42CCE">
          <w:t>,</w:t>
        </w:r>
      </w:ins>
      <w:r w:rsidR="00F06D9B">
        <w:t xml:space="preserve"> </w:t>
      </w:r>
      <w:del w:id="55" w:author="G. Bruce Pike" w:date="2017-12-05T17:08:00Z">
        <w:r w:rsidR="00F06D9B" w:rsidDel="00D42CCE">
          <w:delText xml:space="preserve">content </w:delText>
        </w:r>
      </w:del>
      <w:r w:rsidR="00F06D9B">
        <w:t xml:space="preserve">which is typically unobservable using conventional </w:t>
      </w:r>
      <w:ins w:id="56" w:author="G. Bruce Pike" w:date="2017-12-05T17:08:00Z">
        <w:r w:rsidR="00D42CCE">
          <w:t xml:space="preserve">clinical </w:t>
        </w:r>
      </w:ins>
      <w:r w:rsidR="00F06D9B">
        <w:t xml:space="preserve">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w:t>
      </w:r>
      <w:ins w:id="57" w:author="G. Bruce Pike" w:date="2017-12-05T17:09:00Z">
        <w:r w:rsidR="0048266A">
          <w:t>healthy white matter</w:t>
        </w:r>
      </w:ins>
      <w:del w:id="58" w:author="G. Bruce Pike" w:date="2017-12-05T17:09:00Z">
        <w:r w:rsidR="00BD32F1" w:rsidDel="0048266A">
          <w:delText>co</w:delText>
        </w:r>
      </w:del>
      <w:ins w:id="59" w:author="G. Bruce Pike" w:date="2017-12-05T17:09:00Z">
        <w:r w:rsidR="0048266A">
          <w:t xml:space="preserve"> in control subjects</w:t>
        </w:r>
      </w:ins>
      <w:del w:id="60" w:author="G. Bruce Pike" w:date="2017-12-05T17:09:00Z">
        <w:r w:rsidR="00BD32F1" w:rsidDel="0048266A">
          <w:delText>ntrols</w:delText>
        </w:r>
      </w:del>
      <w:r w:rsidR="00BD32F1">
        <w:t>, de-/re-myelin</w:t>
      </w:r>
      <w:ins w:id="61" w:author="G. Bruce Pike" w:date="2017-12-05T17:09:00Z">
        <w:r w:rsidR="0048266A">
          <w:t xml:space="preserve">ated </w:t>
        </w:r>
      </w:ins>
      <w:del w:id="62" w:author="G. Bruce Pike" w:date="2017-12-05T17:09:00Z">
        <w:r w:rsidR="00BD32F1" w:rsidDel="0048266A">
          <w:delText xml:space="preserve">ation </w:delText>
        </w:r>
      </w:del>
      <w:r w:rsidR="00BD32F1">
        <w:t>MS lesions, and normal appearing white matter</w:t>
      </w:r>
      <w:ins w:id="63" w:author="G. Bruce Pike" w:date="2017-12-05T17:09:00Z">
        <w:r w:rsidR="0048266A">
          <w:t xml:space="preserve"> in MS patients</w:t>
        </w:r>
      </w:ins>
      <w:r w:rsidR="00F06D9B">
        <w:t>.</w:t>
      </w:r>
    </w:p>
    <w:p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w:t>
      </w:r>
      <w:ins w:id="64" w:author="G. Bruce Pike" w:date="2017-12-05T17:10:00Z">
        <w:r w:rsidR="00CE36B7">
          <w:t>and/</w:t>
        </w:r>
      </w:ins>
      <w:r w:rsidR="00B848CC">
        <w:t>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w:t>
      </w:r>
      <w:ins w:id="65" w:author="G. Bruce Pike" w:date="2017-12-05T17:10:00Z">
        <w:r w:rsidR="00CE36B7">
          <w:t xml:space="preserve">lipid and protein </w:t>
        </w:r>
      </w:ins>
      <w:r w:rsidR="00947783">
        <w:t xml:space="preserve">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xml:space="preserve">), it </w:t>
      </w:r>
      <w:del w:id="66" w:author="G. Bruce Pike" w:date="2017-12-05T17:11:00Z">
        <w:r w:rsidR="00EF37DC" w:rsidDel="00CE36B7">
          <w:delText>should be</w:delText>
        </w:r>
      </w:del>
      <w:ins w:id="67" w:author="G. Bruce Pike" w:date="2017-12-05T17:11:00Z">
        <w:r w:rsidR="00CE36B7">
          <w:t>is</w:t>
        </w:r>
      </w:ins>
      <w:r w:rsidR="00EF37DC">
        <w:t xml:space="preserve"> desirable to reduce the sensitivity of the qMT</w:t>
      </w:r>
      <w:r w:rsidR="00650785">
        <w:t xml:space="preserve"> </w:t>
      </w:r>
      <w:del w:id="68" w:author="G. Bruce Pike" w:date="2017-12-05T17:11:00Z">
        <w:r w:rsidR="00650785" w:rsidDel="00CE36B7">
          <w:delText xml:space="preserve">against </w:delText>
        </w:r>
      </w:del>
      <w:ins w:id="69" w:author="G. Bruce Pike" w:date="2017-12-05T17:11:00Z">
        <w:r w:rsidR="00CE36B7">
          <w:t xml:space="preserve">to </w:t>
        </w:r>
      </w:ins>
      <w:r w:rsidR="00650785">
        <w:t xml:space="preserve">inaccuracies of the </w:t>
      </w:r>
      <w:r w:rsidR="00EF37DC">
        <w:t xml:space="preserve">calibration </w:t>
      </w:r>
      <w:r w:rsidR="00650785">
        <w:t>measurements</w:t>
      </w:r>
      <w:r w:rsidR="00EF37DC">
        <w:t xml:space="preserve"> (e.g. from noise or </w:t>
      </w:r>
      <w:del w:id="70" w:author="G. Bruce Pike" w:date="2017-12-05T17:12:00Z">
        <w:r w:rsidR="00EF37DC" w:rsidDel="00CE36B7">
          <w:delText xml:space="preserve">small </w:delText>
        </w:r>
      </w:del>
      <w:r w:rsidR="00EF37DC">
        <w:t>artifacts).</w:t>
      </w:r>
      <w:r w:rsidR="00317A5C">
        <w:t xml:space="preserve"> However, some of the calibration methods required for qMT </w:t>
      </w:r>
      <w:r w:rsidR="00B378F7">
        <w:t xml:space="preserve">can </w:t>
      </w:r>
      <w:ins w:id="71" w:author="G. Bruce Pike" w:date="2017-12-05T17:12:00Z">
        <w:r w:rsidR="00CE36B7">
          <w:t xml:space="preserve">themselves </w:t>
        </w:r>
      </w:ins>
      <w:r w:rsidR="00B378F7">
        <w:t>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 xml:space="preserve">Variable Flip Angle (VFA) also </w:t>
      </w:r>
      <w:del w:id="72" w:author="G. Bruce Pike" w:date="2017-12-05T17:12:00Z">
        <w:r w:rsidR="00317A5C" w:rsidDel="00CE36B7">
          <w:delText>depends on</w:delText>
        </w:r>
      </w:del>
      <w:ins w:id="73" w:author="G. Bruce Pike" w:date="2017-12-05T17:12:00Z">
        <w:r w:rsidR="00CE36B7">
          <w:t>requires a</w:t>
        </w:r>
      </w:ins>
      <w:r w:rsidR="00317A5C">
        <w:t xml:space="preserve"> B</w:t>
      </w:r>
      <w:r w:rsidR="00317A5C">
        <w:rPr>
          <w:vertAlign w:val="subscript"/>
        </w:rPr>
        <w:t>1</w:t>
      </w:r>
      <w:r w:rsidR="00317A5C">
        <w:t xml:space="preserve"> map</w:t>
      </w:r>
      <w:del w:id="74" w:author="G. Bruce Pike" w:date="2017-12-05T17:12:00Z">
        <w:r w:rsidR="00317A5C" w:rsidDel="00CE36B7">
          <w:delText>s</w:delText>
        </w:r>
      </w:del>
      <w:r w:rsidR="00317A5C">
        <w:t xml:space="preserve"> as a calibration measurement, unlike </w:t>
      </w:r>
      <w:r w:rsidR="00650785">
        <w:t xml:space="preserve">several </w:t>
      </w:r>
      <w:r w:rsidR="00B378F7">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rsidR="00D737BC" w:rsidRDefault="00D737BC" w:rsidP="00D737BC">
      <w:pPr>
        <w:pStyle w:val="Heading2"/>
      </w:pPr>
      <w:bookmarkStart w:id="75" w:name="_Toc499894615"/>
      <w:r>
        <w:t>Objectives</w:t>
      </w:r>
      <w:bookmarkEnd w:id="75"/>
    </w:p>
    <w:p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w:t>
      </w:r>
      <w:del w:id="76" w:author="G. Bruce Pike" w:date="2017-12-05T17:13:00Z">
        <w:r w:rsidDel="004E7232">
          <w:rPr>
            <w:b/>
          </w:rPr>
          <w:delText>s</w:delText>
        </w:r>
      </w:del>
      <w:r>
        <w:rPr>
          <w:b/>
        </w:rPr>
        <w:t>,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w:t>
      </w:r>
      <w:del w:id="77" w:author="G. Bruce Pike" w:date="2017-12-05T17:14:00Z">
        <w:r w:rsidR="0062536C" w:rsidDel="004E7232">
          <w:delText>such as</w:delText>
        </w:r>
      </w:del>
      <w:ins w:id="78" w:author="G. Bruce Pike" w:date="2017-12-05T17:14:00Z">
        <w:r w:rsidR="004E7232">
          <w:t>and</w:t>
        </w:r>
      </w:ins>
      <w:r w:rsidR="0062536C">
        <w:t xml:space="preserve"> artifacts, and could </w:t>
      </w:r>
      <w:del w:id="79" w:author="G. Bruce Pike" w:date="2017-12-05T17:14:00Z">
        <w:r w:rsidR="0062536C" w:rsidDel="004E7232">
          <w:delText xml:space="preserve">also </w:delText>
        </w:r>
      </w:del>
      <w:r w:rsidR="0062536C">
        <w:t>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 xml:space="preserve">-sensitivity of the pool-size ratio is sufficiently </w:t>
      </w:r>
      <w:del w:id="80" w:author="G. Bruce Pike" w:date="2017-12-05T17:14:00Z">
        <w:r w:rsidR="0062536C" w:rsidDel="004E7232">
          <w:delText>lowered</w:delText>
        </w:r>
      </w:del>
      <w:ins w:id="81" w:author="G. Bruce Pike" w:date="2017-12-05T17:14:00Z">
        <w:r w:rsidR="004E7232">
          <w:t>decreased</w:t>
        </w:r>
      </w:ins>
      <w:r w:rsidR="0062536C">
        <w:t xml:space="preserve">, it </w:t>
      </w:r>
      <w:del w:id="82" w:author="G. Bruce Pike" w:date="2017-12-05T17:14:00Z">
        <w:r w:rsidR="0062536C" w:rsidDel="004E7232">
          <w:delText xml:space="preserve">could </w:delText>
        </w:r>
      </w:del>
      <w:ins w:id="83" w:author="G. Bruce Pike" w:date="2017-12-05T17:14:00Z">
        <w:r w:rsidR="004E7232">
          <w:t xml:space="preserve">might </w:t>
        </w:r>
      </w:ins>
      <w:r w:rsidR="0062536C">
        <w:t>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w:t>
      </w:r>
      <w:ins w:id="84" w:author="G. Bruce Pike" w:date="2017-12-05T17:15:00Z">
        <w:r w:rsidR="004E7232">
          <w:t xml:space="preserve">specific aims of </w:t>
        </w:r>
      </w:ins>
      <w:del w:id="85" w:author="G. Bruce Pike" w:date="2017-12-05T17:15:00Z">
        <w:r w:rsidR="002E30A0" w:rsidDel="004E7232">
          <w:delText xml:space="preserve">core objectives of </w:delText>
        </w:r>
      </w:del>
      <w:r w:rsidR="002E30A0">
        <w:t>this thesis are:</w:t>
      </w:r>
    </w:p>
    <w:p w:rsidR="00697F87" w:rsidRDefault="00E94159" w:rsidP="002E30A0">
      <w:pPr>
        <w:pStyle w:val="ListParagraph"/>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w:t>
      </w:r>
      <w:del w:id="86" w:author="G. Bruce Pike" w:date="2017-12-05T17:16:00Z">
        <w:r w:rsidR="0002375D" w:rsidDel="00F5043F">
          <w:delText>an</w:delText>
        </w:r>
        <w:r w:rsidR="00852699" w:rsidDel="00F5043F">
          <w:delText xml:space="preserve"> unavailability</w:delText>
        </w:r>
      </w:del>
      <w:ins w:id="87" w:author="G. Bruce Pike" w:date="2017-12-05T17:16:00Z">
        <w:r w:rsidR="00F5043F">
          <w:t>a lack of access to</w:t>
        </w:r>
      </w:ins>
      <w:del w:id="88" w:author="G. Bruce Pike" w:date="2017-12-05T17:16:00Z">
        <w:r w:rsidR="00852699" w:rsidDel="00F5043F">
          <w:delText xml:space="preserve"> of</w:delText>
        </w:r>
      </w:del>
      <w:r w:rsidR="00852699">
        <w:t xml:space="preserve"> </w:t>
      </w:r>
      <w:r w:rsidR="0002375D">
        <w:t>advanced</w:t>
      </w:r>
      <w:r w:rsidR="00852699">
        <w:t xml:space="preserve"> whole-brain B</w:t>
      </w:r>
      <w:r w:rsidR="00852699">
        <w:rPr>
          <w:vertAlign w:val="subscript"/>
        </w:rPr>
        <w:t>1</w:t>
      </w:r>
      <w:r w:rsidR="00852699">
        <w:t xml:space="preserve"> mapping pulse sequences.</w:t>
      </w:r>
    </w:p>
    <w:p w:rsidR="00736B84" w:rsidRDefault="000E1F8D" w:rsidP="002E30A0">
      <w:pPr>
        <w:pStyle w:val="ListParagraph"/>
        <w:numPr>
          <w:ilvl w:val="0"/>
          <w:numId w:val="50"/>
        </w:numPr>
      </w:pPr>
      <w:r>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w:t>
      </w:r>
      <w:ins w:id="89" w:author="G. Bruce Pike" w:date="2017-12-05T17:17:00Z">
        <w:r w:rsidR="00511CA5">
          <w:t xml:space="preserve">RF </w:t>
        </w:r>
      </w:ins>
      <w:r w:rsidR="00202B02">
        <w:t xml:space="preserve">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rsidR="00736B84" w:rsidRDefault="00A060EE" w:rsidP="002E30A0">
      <w:pPr>
        <w:pStyle w:val="ListParagraph"/>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w:t>
      </w:r>
      <w:ins w:id="90" w:author="G. Bruce Pike" w:date="2017-12-05T17:18:00Z">
        <w:r w:rsidR="00511CA5">
          <w:t xml:space="preserve"> and </w:t>
        </w:r>
      </w:ins>
      <w:del w:id="91" w:author="G. Bruce Pike" w:date="2017-12-05T17:18:00Z">
        <w:r w:rsidDel="00511CA5">
          <w:delText xml:space="preserve">, </w:delText>
        </w:r>
      </w:del>
      <w:r>
        <w:t>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-insensitivity will be developed</w:t>
      </w:r>
      <w:del w:id="92" w:author="G. Bruce Pike" w:date="2017-12-05T17:18:00Z">
        <w:r w:rsidR="000078D3" w:rsidDel="00511CA5">
          <w:delText>,</w:delText>
        </w:r>
      </w:del>
      <w:r w:rsidR="000078D3">
        <w:t xml:space="preserve">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rsidR="00D737BC" w:rsidRDefault="00D737BC" w:rsidP="00D737BC">
      <w:pPr>
        <w:pStyle w:val="Heading2"/>
      </w:pPr>
      <w:bookmarkStart w:id="93" w:name="_Toc499894616"/>
      <w:r>
        <w:t>Thesis Outline</w:t>
      </w:r>
      <w:bookmarkEnd w:id="93"/>
    </w:p>
    <w:p w:rsidR="008B662F" w:rsidRDefault="005B5068" w:rsidP="00276885">
      <w:r>
        <w:t xml:space="preserve">This </w:t>
      </w:r>
      <w:r w:rsidR="00BA7B15">
        <w:t xml:space="preserve">thesis is written in a manuscript-style format and contains three completed manuscripts </w:t>
      </w:r>
      <w:ins w:id="94" w:author="G. Bruce Pike" w:date="2017-12-05T17:19:00Z">
        <w:r w:rsidR="00E528C0">
          <w:t xml:space="preserve">of </w:t>
        </w:r>
      </w:ins>
      <w:r w:rsidR="00BA7B15">
        <w:t>which</w:t>
      </w:r>
      <w:r w:rsidR="00766899">
        <w:t>,</w:t>
      </w:r>
      <w:r w:rsidR="00BA7B15">
        <w:t xml:space="preserve"> as of the time of initial submission</w:t>
      </w:r>
      <w:r w:rsidR="00D93FA1">
        <w:t xml:space="preserve">, two have been </w:t>
      </w:r>
      <w:del w:id="95" w:author="G. Bruce Pike" w:date="2017-12-05T17:19:00Z">
        <w:r w:rsidR="00D93FA1" w:rsidDel="00841333">
          <w:delText xml:space="preserve">accepted </w:delText>
        </w:r>
      </w:del>
      <w:ins w:id="96" w:author="G. Bruce Pike" w:date="2017-12-05T17:19:00Z">
        <w:r w:rsidR="00841333">
          <w:t xml:space="preserve">published </w:t>
        </w:r>
      </w:ins>
      <w:r w:rsidR="00D93FA1">
        <w:t xml:space="preserve">and one has been submitted </w:t>
      </w:r>
      <w:del w:id="97" w:author="G. Bruce Pike" w:date="2017-12-05T17:20:00Z">
        <w:r w:rsidR="00D93FA1" w:rsidDel="00841333">
          <w:delText>t</w:delText>
        </w:r>
      </w:del>
      <w:ins w:id="98" w:author="G. Bruce Pike" w:date="2017-12-05T17:20:00Z">
        <w:r w:rsidR="00841333">
          <w:t>and is under review</w:t>
        </w:r>
        <w:r w:rsidR="003724A6">
          <w:t>, all</w:t>
        </w:r>
        <w:r w:rsidR="00841333">
          <w:t xml:space="preserve"> </w:t>
        </w:r>
      </w:ins>
      <w:del w:id="99" w:author="G. Bruce Pike" w:date="2017-12-05T17:20:00Z">
        <w:r w:rsidR="00D93FA1" w:rsidDel="00841333">
          <w:delText>o</w:delText>
        </w:r>
      </w:del>
      <w:ins w:id="100" w:author="G. Bruce Pike" w:date="2017-12-05T17:20:00Z">
        <w:r w:rsidR="00841333">
          <w:t>in</w:t>
        </w:r>
      </w:ins>
      <w:r w:rsidR="00D93FA1">
        <w:t xml:space="preserve"> peer-reviewed international scientific journals. Chapter 2 contains a brief review of relevant background material </w:t>
      </w:r>
      <w:del w:id="101" w:author="G. Bruce Pike" w:date="2017-12-05T17:21:00Z">
        <w:r w:rsidR="00D93FA1" w:rsidDel="003724A6">
          <w:delText xml:space="preserve">about </w:delText>
        </w:r>
      </w:del>
      <w:ins w:id="102" w:author="G. Bruce Pike" w:date="2017-12-05T17:21:00Z">
        <w:r w:rsidR="003724A6">
          <w:t xml:space="preserve">on </w:t>
        </w:r>
      </w:ins>
      <w:r w:rsidR="00D93FA1">
        <w:t xml:space="preserve">MS and </w:t>
      </w:r>
      <w:r w:rsidR="00766899">
        <w:t xml:space="preserve">all the </w:t>
      </w:r>
      <w:r w:rsidR="00D93FA1">
        <w:t xml:space="preserve">quantitative MRI techniques relevant to the later chapters. </w:t>
      </w:r>
      <w:commentRangeStart w:id="103"/>
      <w:r w:rsidR="00D93FA1">
        <w:t xml:space="preserve">This thesis is written with the assumption the reader has a solid foundation in the basics of MRI physics, and this chapter looks to bridge the </w:t>
      </w:r>
      <w:r w:rsidR="00276885">
        <w:t xml:space="preserve">potential </w:t>
      </w:r>
      <w:r w:rsidR="00D93FA1">
        <w:t xml:space="preserve">knowledge gap required to understand the </w:t>
      </w:r>
      <w:ins w:id="104" w:author="G. Bruce Pike" w:date="2017-12-05T17:21:00Z">
        <w:r w:rsidR="003724A6">
          <w:t xml:space="preserve">specifics of the </w:t>
        </w:r>
      </w:ins>
      <w:r w:rsidR="00D93FA1">
        <w:t xml:space="preserve">manuscripts, which deals with more advanced MRI techniques. </w:t>
      </w:r>
      <w:commentRangeEnd w:id="103"/>
      <w:r w:rsidR="00B41327">
        <w:rPr>
          <w:rStyle w:val="CommentReference"/>
        </w:rPr>
        <w:commentReference w:id="103"/>
      </w:r>
      <w:r w:rsidR="00D93FA1">
        <w:t>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ins w:id="105" w:author="G. Bruce Pike" w:date="2017-12-05T17:21:00Z">
        <w:r w:rsidR="003724A6">
          <w:rPr>
            <w:i/>
          </w:rPr>
          <w:t xml:space="preserve"> </w:t>
        </w:r>
      </w:ins>
      <w:ins w:id="106" w:author="G. Bruce Pike" w:date="2017-12-05T17:23:00Z">
        <w:r w:rsidR="003724A6" w:rsidRPr="003724A6">
          <w:rPr>
            <w:rPrChange w:id="107" w:author="G. Bruce Pike" w:date="2017-12-05T17:23:00Z">
              <w:rPr>
                <w:i/>
              </w:rPr>
            </w:rPrChange>
          </w:rPr>
          <w:t>(</w:t>
        </w:r>
      </w:ins>
      <w:ins w:id="108" w:author="G. Bruce Pike" w:date="2017-12-05T17:22:00Z">
        <w:r w:rsidR="003724A6" w:rsidRPr="003724A6">
          <w:rPr>
            <w:rPrChange w:id="109" w:author="G. Bruce Pike" w:date="2017-12-05T17:23:00Z">
              <w:rPr>
                <w:i/>
              </w:rPr>
            </w:rPrChange>
          </w:rPr>
          <w:t>2017, 46(6):1673-1682</w:t>
        </w:r>
      </w:ins>
      <w:ins w:id="110" w:author="G. Bruce Pike" w:date="2017-12-05T17:23:00Z">
        <w:r w:rsidR="003724A6" w:rsidRPr="003724A6">
          <w:rPr>
            <w:rPrChange w:id="111" w:author="G. Bruce Pike" w:date="2017-12-05T17:23:00Z">
              <w:rPr>
                <w:i/>
              </w:rPr>
            </w:rPrChange>
          </w:rPr>
          <w:t>)</w:t>
        </w:r>
      </w:ins>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w:t>
      </w:r>
      <w:del w:id="112" w:author="G. Bruce Pike" w:date="2017-12-05T17:23:00Z">
        <w:r w:rsidR="001F46DF" w:rsidDel="003724A6">
          <w:delText xml:space="preserve">conventionally </w:delText>
        </w:r>
      </w:del>
      <w:r w:rsidR="001F46DF">
        <w:t xml:space="preserve">available on most </w:t>
      </w:r>
      <w:ins w:id="113" w:author="G. Bruce Pike" w:date="2017-12-05T17:23:00Z">
        <w:r w:rsidR="003724A6">
          <w:t xml:space="preserve">clinical </w:t>
        </w:r>
      </w:ins>
      <w:r w:rsidR="001F46DF">
        <w:t xml:space="preserve">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ins w:id="114" w:author="G. Bruce Pike" w:date="2017-12-05T17:23:00Z">
        <w:r w:rsidR="003724A6">
          <w:rPr>
            <w:i/>
          </w:rPr>
          <w:t xml:space="preserve"> </w:t>
        </w:r>
      </w:ins>
      <w:ins w:id="115" w:author="G. Bruce Pike" w:date="2017-12-05T17:24:00Z">
        <w:r w:rsidR="003724A6">
          <w:t>(Epub ahead of Print, PMID: 283</w:t>
        </w:r>
      </w:ins>
      <w:ins w:id="116" w:author="G. Bruce Pike" w:date="2017-12-05T17:25:00Z">
        <w:r w:rsidR="003724A6">
          <w:t>49596</w:t>
        </w:r>
      </w:ins>
      <w:ins w:id="117" w:author="G. Bruce Pike" w:date="2017-12-05T17:24:00Z">
        <w:r w:rsidR="003724A6">
          <w:t>)</w:t>
        </w:r>
      </w:ins>
      <w:r w:rsidR="009C2542">
        <w:t>.</w:t>
      </w:r>
      <w:r w:rsidR="003F11A3">
        <w:t xml:space="preserve"> This work presents a characterization of the B</w:t>
      </w:r>
      <w:r w:rsidR="003F11A3">
        <w:rPr>
          <w:vertAlign w:val="subscript"/>
        </w:rPr>
        <w:t>1</w:t>
      </w:r>
      <w:r w:rsidR="003F11A3">
        <w:t xml:space="preserve">-sensitivity of qMT fitted parameters using simulations and </w:t>
      </w:r>
      <w:r w:rsidR="003F11A3" w:rsidRPr="00B65FEC">
        <w:rPr>
          <w:i/>
          <w:rPrChange w:id="118" w:author="G. Bruce Pike" w:date="2017-12-05T17:25:00Z">
            <w:rPr/>
          </w:rPrChange>
        </w:rPr>
        <w:t>in vivo</w:t>
      </w:r>
      <w:r w:rsidR="003F11A3">
        <w:t xml:space="preserve">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t>
      </w:r>
      <w:del w:id="119" w:author="G. Bruce Pike" w:date="2017-12-05T17:25:00Z">
        <w:r w:rsidR="00910975" w:rsidDel="00B65FEC">
          <w:delText xml:space="preserve">was submitted and </w:delText>
        </w:r>
      </w:del>
      <w:r w:rsidR="00910975">
        <w:t xml:space="preserve">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w:t>
      </w:r>
      <w:del w:id="120" w:author="G. Bruce Pike" w:date="2017-12-05T17:26:00Z">
        <w:r w:rsidR="00FC4991" w:rsidDel="00B65FEC">
          <w:delText>three manuscripts</w:delText>
        </w:r>
      </w:del>
      <w:ins w:id="121" w:author="G. Bruce Pike" w:date="2017-12-05T17:26:00Z">
        <w:r w:rsidR="00B65FEC">
          <w:t>thesis research</w:t>
        </w:r>
      </w:ins>
      <w:del w:id="122" w:author="G. Bruce Pike" w:date="2017-12-05T17:26:00Z">
        <w:r w:rsidR="00FC4991" w:rsidDel="00B65FEC">
          <w:delText>,</w:delText>
        </w:r>
      </w:del>
      <w:r w:rsidR="00FC4991">
        <w:t xml:space="preserve"> and briefly explores potential </w:t>
      </w:r>
      <w:del w:id="123" w:author="G. Bruce Pike" w:date="2017-12-05T17:26:00Z">
        <w:r w:rsidR="00276885" w:rsidDel="00B65FEC">
          <w:delText xml:space="preserve">topics </w:delText>
        </w:r>
      </w:del>
      <w:ins w:id="124" w:author="G. Bruce Pike" w:date="2017-12-05T17:26:00Z">
        <w:r w:rsidR="00B65FEC">
          <w:t xml:space="preserve">avenues of </w:t>
        </w:r>
      </w:ins>
      <w:del w:id="125" w:author="G. Bruce Pike" w:date="2017-12-05T17:26:00Z">
        <w:r w:rsidR="00276885" w:rsidDel="00B65FEC">
          <w:delText xml:space="preserve">for </w:delText>
        </w:r>
      </w:del>
      <w:r w:rsidR="00FC4991">
        <w:t>future work.</w:t>
      </w:r>
      <w:r w:rsidR="008B662F">
        <w:br w:type="page"/>
      </w:r>
    </w:p>
    <w:p w:rsidR="008B662F" w:rsidRPr="00DC00CE" w:rsidRDefault="00DC00CE" w:rsidP="00DC00CE">
      <w:pPr>
        <w:pStyle w:val="Heading1"/>
        <w:rPr>
          <w:i/>
        </w:rPr>
      </w:pPr>
      <w:r>
        <w:rPr>
          <w:i/>
        </w:rPr>
        <w:br/>
      </w:r>
      <w:bookmarkStart w:id="126" w:name="_Toc499894617"/>
      <w:r w:rsidR="008B662F">
        <w:rPr>
          <w:b w:val="0"/>
          <w:i/>
          <w:sz w:val="40"/>
          <w:szCs w:val="40"/>
        </w:rPr>
        <w:t>Background</w:t>
      </w:r>
      <w:bookmarkEnd w:id="126"/>
    </w:p>
    <w:p w:rsidR="008B662F" w:rsidRDefault="00C64937" w:rsidP="00D737BC">
      <w:pPr>
        <w:pStyle w:val="Heading2"/>
      </w:pPr>
      <w:bookmarkStart w:id="127" w:name="_Toc499894618"/>
      <w:r w:rsidRPr="001F2190">
        <w:rPr>
          <w:rFonts w:cs="Times New Roman"/>
          <w:noProof/>
        </w:rPr>
        <w:t>Multiple Sclerosis</w:t>
      </w:r>
      <w:bookmarkEnd w:id="127"/>
    </w:p>
    <w:p w:rsidR="00403A11" w:rsidRDefault="009D3961" w:rsidP="00403A11">
      <w:pPr>
        <w:pStyle w:val="Heading3"/>
      </w:pPr>
      <w:bookmarkStart w:id="128" w:name="_Toc499894619"/>
      <w:r>
        <w:rPr>
          <w:rFonts w:cs="Times New Roman"/>
          <w:noProof/>
        </w:rPr>
        <w:t>Overview</w:t>
      </w:r>
      <w:bookmarkEnd w:id="128"/>
    </w:p>
    <w:p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BE351E">
        <w:t>, where</w:t>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aXRsZXM+PHRpdGxlPlNvbWUgQ29tbWVudHMgb24gdGhlIFJlbGF0aW9uc2hpcCBvZiB0aGUgRGlz
dHJpYnV0aW9uIG9mIE11bHRpcGxlIFNjbGVyb3NpcyB0byBMYXRpdHVkZSwgU29sYXIgUmFkaWF0
aW9uLCBhbmQgT3RoZXIgVmFyaWFibGVzPC90aXRsZT48c2Vjb25kYXJ5LXRpdGxlPkFjdGEgUHN5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dm9sdW1lPjM1PC92b2x1bWU+PG51bWJlcj5TMTQ3PC9udW1iZXI+PHNlY3Rpb24+MTMyPC9zZWN0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</w:fldData>
        </w:fldChar>
      </w:r>
      <w:r w:rsidR="00704E40">
        <w:instrText xml:space="preserve"> ADDIN EN.CITE </w:instrText>
      </w:r>
      <w:r w:rsidR="00704E40">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aXRsZXM+PHRpdGxlPlNvbWUgQ29tbWVudHMgb24gdGhlIFJlbGF0aW9uc2hpcCBvZiB0aGUgRGlz
dHJpYnV0aW9uIG9mIE11bHRpcGxlIFNjbGVyb3NpcyB0byBMYXRpdHVkZSwgU29sYXIgUmFkaWF0
aW9uLCBhbmQgT3RoZXIgVmFyaWFibGVzPC90aXRsZT48c2Vjb25kYXJ5LXRpdGxlPkFjdGEgUHN5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dm9sdW1lPjM1PC92b2x1bWU+PG51bWJlcj5TMTQ3PC9udW1iZXI+PHNlY3Rpb24+MTMyPC9zZWN0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</w:fldData>
        </w:fldChar>
      </w:r>
      <w:r w:rsidR="00704E40">
        <w:instrText xml:space="preserve"> ADDIN EN.CITE.DATA </w:instrText>
      </w:r>
      <w:r w:rsidR="00704E40">
        <w:fldChar w:fldCharType="end"/>
      </w:r>
      <w:r w:rsidR="006416E1">
        <w:fldChar w:fldCharType="separate"/>
      </w:r>
      <w:r w:rsidR="00353F3C">
        <w:rPr>
          <w:noProof/>
        </w:rPr>
        <w:t>[7-9]</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w:t>
      </w:r>
      <w:r w:rsidR="00E26271">
        <w:t>One</w:t>
      </w:r>
      <w:r w:rsidR="005E4F44">
        <w:t xml:space="preserve"> particularly promising recent Canadian 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 xml:space="preserve">this field is accurately quantifying the myelin regeneration </w:t>
      </w:r>
      <w:r w:rsidR="00B05DB3" w:rsidRPr="00823149">
        <w:rPr>
          <w:i/>
          <w:rPrChange w:id="129" w:author="G. Bruce Pike" w:date="2017-12-07T11:00:00Z">
            <w:rPr/>
          </w:rPrChange>
        </w:rPr>
        <w:t>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local oligodendrocytes are still present, some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w:t>
      </w:r>
      <w:ins w:id="130" w:author="G. Bruce Pike" w:date="2017-12-07T11:01:00Z">
        <w:r w:rsidR="00823149">
          <w:t xml:space="preserve">transection and </w:t>
        </w:r>
      </w:ins>
      <w:r w:rsidR="00841943">
        <w:t>degeneration</w:t>
      </w:r>
      <w:del w:id="131" w:author="G. Bruce Pike" w:date="2017-12-07T11:02:00Z">
        <w:r w:rsidR="00841943" w:rsidDel="00823149">
          <w:delText xml:space="preserve"> and</w:delText>
        </w:r>
        <w:r w:rsidR="00503BF8" w:rsidDel="00823149">
          <w:delText xml:space="preserve"> axon</w:delText>
        </w:r>
        <w:r w:rsidR="002B0A03" w:rsidDel="00823149">
          <w:delText xml:space="preserve"> b</w:delText>
        </w:r>
      </w:del>
      <w:del w:id="132" w:author="G. Bruce Pike" w:date="2017-12-07T11:01:00Z">
        <w:r w:rsidR="002B0A03" w:rsidDel="00823149">
          <w:delText>isection</w:delText>
        </w:r>
      </w:del>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ies in the non-lesion WM (</w:t>
      </w:r>
      <w:ins w:id="133" w:author="G. Bruce Pike" w:date="2017-12-07T11:02:00Z">
        <w:r w:rsidR="00823149">
          <w:t xml:space="preserve">a.k.a. </w:t>
        </w:r>
      </w:ins>
      <w:r w:rsidR="00C06EC1">
        <w:t xml:space="preserve">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rsidR="00403A11" w:rsidRDefault="00C64937" w:rsidP="00403A11">
      <w:pPr>
        <w:pStyle w:val="Heading3"/>
      </w:pPr>
      <w:bookmarkStart w:id="134" w:name="_Toc499894620"/>
      <w:r w:rsidRPr="001F2190">
        <w:rPr>
          <w:rFonts w:cs="Times New Roman"/>
          <w:noProof/>
        </w:rPr>
        <w:t>Role of MRI in MS</w:t>
      </w:r>
      <w:bookmarkEnd w:id="134"/>
    </w:p>
    <w:p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 xml:space="preserve">-weighted MRI images be observed to </w:t>
      </w:r>
      <w:r w:rsidR="00446048">
        <w:t>dissiminate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w:t>
      </w:r>
      <w:ins w:id="135" w:author="G. Bruce Pike" w:date="2017-12-07T11:08:00Z">
        <w:r w:rsidR="00B41327">
          <w:t>,</w:t>
        </w:r>
      </w:ins>
      <w:r w:rsidR="0006678B">
        <w:t xml:space="preserve">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rsidR="00403A11" w:rsidRDefault="00DD0B26" w:rsidP="00403A11">
      <w:pPr>
        <w:pStyle w:val="Heading2"/>
        <w:rPr>
          <w:rFonts w:cs="Times New Roman"/>
          <w:noProof/>
        </w:rPr>
      </w:pPr>
      <w:bookmarkStart w:id="136" w:name="_Toc499894621"/>
      <w:r w:rsidRPr="001F2190">
        <w:rPr>
          <w:rFonts w:cs="Times New Roman"/>
          <w:noProof/>
        </w:rPr>
        <w:t>Quantitative MR Imaging</w:t>
      </w:r>
      <w:bookmarkEnd w:id="136"/>
    </w:p>
    <w:p w:rsidR="00B90A35" w:rsidRPr="00B90A35" w:rsidRDefault="00715841" w:rsidP="00B90A35">
      <w:r>
        <w:t>Prior to presenting the theory behind q</w:t>
      </w:r>
      <w:r w:rsidR="003E04B0">
        <w:t xml:space="preserve">uantitative </w:t>
      </w:r>
      <w:r>
        <w:t>MT</w:t>
      </w:r>
      <w:r w:rsidR="003E04B0">
        <w:t xml:space="preserve"> (qMT)</w:t>
      </w:r>
      <w:r>
        <w:t xml:space="preserve"> imaging, which is the focus of this thesis, several other quantitative imaging techniques must be discussed, as qMT requires these measurements for calibration and to constrain fitting parameters. The following section briefly presents the relevant tissue and field properties of</w:t>
      </w:r>
      <w:r w:rsidR="003E04B0">
        <w:t xml:space="preserve"> interest for qMT,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rsidR="00403A11" w:rsidRDefault="00DD0B26" w:rsidP="00403A11">
      <w:pPr>
        <w:pStyle w:val="Heading3"/>
      </w:pPr>
      <w:bookmarkStart w:id="137" w:name="_Toc499894622"/>
      <w:r w:rsidRPr="001F2190">
        <w:rPr>
          <w:rFonts w:cs="Times New Roman"/>
          <w:noProof/>
        </w:rPr>
        <w:t xml:space="preserve">Tissue </w:t>
      </w:r>
      <w:ins w:id="138" w:author="G. Bruce Pike" w:date="2017-12-07T11:16:00Z">
        <w:r w:rsidR="00F415D8">
          <w:rPr>
            <w:rFonts w:cs="Times New Roman"/>
            <w:noProof/>
          </w:rPr>
          <w:t xml:space="preserve">Relaxation </w:t>
        </w:r>
      </w:ins>
      <w:r w:rsidRPr="001F2190">
        <w:rPr>
          <w:rFonts w:cs="Times New Roman"/>
          <w:noProof/>
        </w:rPr>
        <w:t>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37"/>
    </w:p>
    <w:p w:rsidR="00403A11" w:rsidRDefault="00F03384" w:rsidP="001B3EE1">
      <w:pPr>
        <w:spacing w:after="0"/>
      </w:pPr>
      <w:r>
        <w:rPr>
          <w:i/>
        </w:rPr>
        <w:t>Longitudinal Relaxation Time (T</w:t>
      </w:r>
      <w:r>
        <w:rPr>
          <w:i/>
          <w:vertAlign w:val="subscript"/>
        </w:rPr>
        <w:t>1</w:t>
      </w:r>
      <w:r>
        <w:rPr>
          <w:i/>
        </w:rPr>
        <w:t>)</w:t>
      </w:r>
    </w:p>
    <w:p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 xml:space="preserve">is a value that describes </w:t>
      </w:r>
      <w:ins w:id="139" w:author="G. Bruce Pike" w:date="2017-12-07T11:16:00Z">
        <w:r w:rsidR="00A53569">
          <w:t xml:space="preserve">the time constant </w:t>
        </w:r>
      </w:ins>
      <w:ins w:id="140" w:author="G. Bruce Pike" w:date="2017-12-07T11:17:00Z">
        <w:r w:rsidR="00A53569">
          <w:t xml:space="preserve">of the </w:t>
        </w:r>
      </w:ins>
      <w:del w:id="141" w:author="G. Bruce Pike" w:date="2017-12-07T11:17:00Z">
        <w:r w:rsidR="003110DB" w:rsidDel="00A53569">
          <w:delText>how rapidly l</w:delText>
        </w:r>
      </w:del>
      <w:ins w:id="142" w:author="G. Bruce Pike" w:date="2017-12-07T11:17:00Z">
        <w:r w:rsidR="00A53569">
          <w:t>l</w:t>
        </w:r>
      </w:ins>
      <w:r w:rsidR="003110DB">
        <w:t>ongitudinal magnetization</w:t>
      </w:r>
      <w:ins w:id="143" w:author="G. Bruce Pike" w:date="2017-12-07T11:17:00Z">
        <w:r w:rsidR="00A53569">
          <w:t>’s</w:t>
        </w:r>
      </w:ins>
      <w:r w:rsidR="003110DB">
        <w:t xml:space="preserve"> (M</w:t>
      </w:r>
      <w:r w:rsidR="003110DB">
        <w:rPr>
          <w:vertAlign w:val="subscript"/>
        </w:rPr>
        <w:t>z</w:t>
      </w:r>
      <w:r w:rsidR="003110DB">
        <w:t>) return</w:t>
      </w:r>
      <w:del w:id="144" w:author="G. Bruce Pike" w:date="2017-12-07T11:17:00Z">
        <w:r w:rsidR="003110DB" w:rsidDel="00A53569">
          <w:delText>s</w:delText>
        </w:r>
      </w:del>
      <w:r w:rsidR="003110DB">
        <w:t xml:space="preserve">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850EAF">
        <w:instrText xml:space="preserve"> ADDIN EN.CITE &lt;EndNote&gt;&lt;Cite&gt;&lt;Author&gt;Narayanan&lt;/Author&gt;&lt;Year&gt;1995&lt;/Year&gt;&lt;RecNum&gt;8442&lt;/RecNum&gt;&lt;DisplayText&gt;[47]&lt;/DisplayText&gt;&lt;record&gt;&lt;rec-number&gt;8442&lt;/rec-number&gt;&lt;foreign-keys&gt;&lt;key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850EAF">
        <w:rPr>
          <w:noProof/>
        </w:rPr>
        <w:t>[47]</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dependen</w:t>
      </w:r>
      <w:r w:rsidR="00850EAF">
        <w:t>cy</w:t>
      </w:r>
      <w:r w:rsidR="00FC1D36">
        <w:t xml:space="preserve"> on field strength</w:t>
      </w:r>
      <w:r w:rsidR="00384A23">
        <w:t xml:space="preserve"> (proportionally)</w:t>
      </w:r>
      <w:r w:rsidR="00FC1D36">
        <w:t xml:space="preserve"> for the range commonly </w:t>
      </w:r>
      <w:ins w:id="145" w:author="G. Bruce Pike" w:date="2017-12-07T11:20:00Z">
        <w:r w:rsidR="00C77C1C">
          <w:t xml:space="preserve">used </w:t>
        </w:r>
      </w:ins>
      <w:r w:rsidR="00FC1D36">
        <w:t>to image humans (</w:t>
      </w:r>
      <w:ins w:id="146" w:author="G. Bruce Pike" w:date="2017-12-07T11:20:00Z">
        <w:r w:rsidR="00C77C1C">
          <w:t>0.</w:t>
        </w:r>
      </w:ins>
      <w:r w:rsidR="00FC1D36">
        <w:t>1</w:t>
      </w:r>
      <w:r w:rsidR="00850EAF">
        <w:t xml:space="preserve"> </w:t>
      </w:r>
      <w:r w:rsidR="00FC1D36">
        <w:t xml:space="preserve">to </w:t>
      </w:r>
      <w:del w:id="147" w:author="G. Bruce Pike" w:date="2017-12-07T11:20:00Z">
        <w:r w:rsidR="00850EAF" w:rsidDel="00C77C1C">
          <w:delText>9</w:delText>
        </w:r>
        <w:r w:rsidR="00FC1D36" w:rsidDel="00C77C1C">
          <w:delText xml:space="preserve"> </w:delText>
        </w:r>
      </w:del>
      <w:ins w:id="148" w:author="G. Bruce Pike" w:date="2017-12-07T11:20:00Z">
        <w:r w:rsidR="00C77C1C">
          <w:t xml:space="preserve">10 </w:t>
        </w:r>
      </w:ins>
      <w:r w:rsidR="00FC1D36">
        <w:t>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w:t>
      </w:r>
      <w:del w:id="149" w:author="G. Bruce Pike" w:date="2017-12-07T11:20:00Z">
        <w:r w:rsidR="0015531D" w:rsidDel="00C77C1C">
          <w:delText>,</w:delText>
        </w:r>
      </w:del>
      <w:r w:rsidR="0015531D">
        <w:t>130 ms for WM and 1200/1600/1940 ms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 </w:instrText>
      </w:r>
      <w:r w:rsidR="00850EAF">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EN.CITE.DATA </w:instrText>
      </w:r>
      <w:r w:rsidR="00850EAF">
        <w:fldChar w:fldCharType="end"/>
      </w:r>
      <w:r w:rsidR="007537C0">
        <w:fldChar w:fldCharType="separate"/>
      </w:r>
      <w:r w:rsidR="00850EAF">
        <w:rPr>
          <w:noProof/>
        </w:rPr>
        <w:t>[48,49]</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w:t>
      </w:r>
      <w:ins w:id="150" w:author="G. Bruce Pike" w:date="2017-12-07T11:21:00Z">
        <w:r w:rsidR="00F66698">
          <w:t xml:space="preserve">two-pool tissue </w:t>
        </w:r>
      </w:ins>
      <w:r w:rsidR="00E048C4">
        <w:t>model</w:t>
      </w:r>
      <w:ins w:id="151" w:author="G. Bruce Pike" w:date="2017-12-07T11:21:00Z">
        <w:r w:rsidR="00F66698">
          <w:t>,</w:t>
        </w:r>
      </w:ins>
      <w:r w:rsidR="00E048C4">
        <w:t xml:space="preserve"> which will be discussed later</w:t>
      </w:r>
      <w:r w:rsidR="00A70733">
        <w:t>.</w:t>
      </w:r>
    </w:p>
    <w:p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850EAF">
        <w:instrText xml:space="preserve"> ADDIN EN.CITE &lt;EndNote&gt;&lt;Cite&gt;&lt;Author&gt;Drain&lt;/Author&gt;&lt;Year&gt;1949&lt;/Year&gt;&lt;RecNum&gt;8342&lt;/RecNum&gt;&lt;DisplayText&gt;[50,51]&lt;/DisplayText&gt;&lt;record&gt;&lt;rec-number&gt;8342&lt;/rec-number&gt;&lt;foreign-keys&gt;&lt;key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850EAF">
        <w:rPr>
          <w:noProof/>
        </w:rPr>
        <w:t>[50,51]</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time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w:t>
      </w:r>
      <w:ins w:id="152" w:author="G. Bruce Pike" w:date="2017-12-07T11:22:00Z">
        <w:r w:rsidR="0026567D">
          <w:t>magnetization is sampled</w:t>
        </w:r>
      </w:ins>
      <w:del w:id="153" w:author="G. Bruce Pike" w:date="2017-12-07T11:22:00Z">
        <w:r w:rsidR="00A22ECE" w:rsidDel="0026567D">
          <w:delText>k-space data is acqu</w:delText>
        </w:r>
      </w:del>
      <w:del w:id="154" w:author="G. Bruce Pike" w:date="2017-12-07T11:23:00Z">
        <w:r w:rsidR="00A22ECE" w:rsidDel="0026567D">
          <w:delText>ired</w:delText>
        </w:r>
      </w:del>
      <w:r w:rsidR="00A22ECE">
        <w:t xml:space="preserve">. By repeating this experiment for several TI values (allowing for a wide range of </w:t>
      </w:r>
      <w:del w:id="155" w:author="G. Bruce Pike" w:date="2017-12-07T11:23:00Z">
        <w:r w:rsidR="00A22ECE" w:rsidDel="0026567D">
          <w:delText xml:space="preserve">different </w:delText>
        </w:r>
      </w:del>
      <w:r w:rsidR="00A22ECE">
        <w:t xml:space="preserve">longitudinal relaxation </w:t>
      </w:r>
      <w:del w:id="156" w:author="G. Bruce Pike" w:date="2017-12-07T11:23:00Z">
        <w:r w:rsidR="00A22ECE" w:rsidDel="0026567D">
          <w:delText xml:space="preserve">amounts </w:delText>
        </w:r>
      </w:del>
      <w:r w:rsidR="00A22ECE">
        <w:t>to occur), an estimate of T</w:t>
      </w:r>
      <w:r w:rsidR="00A22ECE">
        <w:rPr>
          <w:vertAlign w:val="subscript"/>
        </w:rPr>
        <w:t>1</w:t>
      </w:r>
      <w:r w:rsidR="00A22ECE">
        <w:t xml:space="preserve"> can be determined by fitting the </w:t>
      </w:r>
      <w:r w:rsidR="006744F8">
        <w:t xml:space="preserve">image </w:t>
      </w:r>
      <w:r w:rsidR="00A22ECE">
        <w:t>data voxel-</w:t>
      </w:r>
      <w:ins w:id="157" w:author="G. Bruce Pike" w:date="2017-12-07T11:23:00Z">
        <w:r w:rsidR="0026567D">
          <w:t>by-voxel</w:t>
        </w:r>
      </w:ins>
      <w:del w:id="158" w:author="G. Bruce Pike" w:date="2017-12-07T11:23:00Z">
        <w:r w:rsidR="00A22ECE" w:rsidDel="0026567D">
          <w:delText>wise</w:delText>
        </w:r>
      </w:del>
      <w:r w:rsidR="00A22ECE">
        <w:t xml:space="preserv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A44BA8">
        <w:fldChar w:fldCharType="separate"/>
      </w:r>
      <w:r w:rsidR="00850EAF">
        <w:rPr>
          <w:noProof/>
        </w:rPr>
        <w:t>[52]</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rsidR="00917325">
        <w:fldChar w:fldCharType="separate"/>
      </w:r>
      <w:r w:rsidR="00850EAF">
        <w:rPr>
          <w:noProof/>
        </w:rPr>
        <w:t>[52,53]</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w:t>
      </w:r>
      <w:del w:id="159" w:author="G. Bruce Pike" w:date="2017-12-07T11:24:00Z">
        <w:r w:rsidR="00854E78" w:rsidDel="0026567D">
          <w:delText xml:space="preserve">the </w:delText>
        </w:r>
      </w:del>
      <w:ins w:id="160" w:author="G. Bruce Pike" w:date="2017-12-07T11:24:00Z">
        <w:r w:rsidR="0026567D">
          <w:t xml:space="preserve">each </w:t>
        </w:r>
      </w:ins>
      <w:r w:rsidR="00854E78">
        <w:t>voxel</w:t>
      </w:r>
      <w:r w:rsidR="00A44BA8">
        <w:t>:</w:t>
      </w:r>
    </w:p>
    <w:tbl>
      <w:tblPr>
        <w:tblW w:w="9454" w:type="dxa"/>
        <w:tblLook w:val="04A0" w:firstRow="1" w:lastRow="0" w:firstColumn="1" w:lastColumn="0" w:noHBand="0" w:noVBand="1"/>
      </w:tblPr>
      <w:tblGrid>
        <w:gridCol w:w="8397"/>
        <w:gridCol w:w="1057"/>
      </w:tblGrid>
      <w:tr w:rsidR="004F162E" w:rsidRPr="007B5704" w:rsidTr="00A44BA8">
        <w:trPr>
          <w:trHeight w:val="951"/>
        </w:trPr>
        <w:tc>
          <w:tcPr>
            <w:tcW w:w="8397" w:type="dxa"/>
          </w:tcPr>
          <w:p w:rsidR="004F162E" w:rsidRDefault="00823149"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rsidR="004F162E" w:rsidRPr="00A87AF2" w:rsidRDefault="004F162E" w:rsidP="00D01BB2">
            <w:pPr>
              <w:spacing w:after="0" w:line="240" w:lineRule="auto"/>
              <w:rPr>
                <w:sz w:val="4"/>
                <w:szCs w:val="4"/>
              </w:rPr>
            </w:pPr>
          </w:p>
          <w:p w:rsidR="004F162E" w:rsidRPr="003A39F9" w:rsidRDefault="004F162E" w:rsidP="00D01BB2">
            <w:pPr>
              <w:jc w:val="right"/>
              <w:rPr>
                <w:b/>
              </w:rPr>
            </w:pPr>
            <w:r w:rsidRPr="003A39F9">
              <w:rPr>
                <w:b/>
              </w:rPr>
              <w:t>(</w:t>
            </w:r>
            <w:r>
              <w:rPr>
                <w:b/>
              </w:rPr>
              <w:t>2-1</w:t>
            </w:r>
            <w:r w:rsidRPr="003A39F9">
              <w:rPr>
                <w:b/>
              </w:rPr>
              <w:t>)</w:t>
            </w:r>
          </w:p>
        </w:tc>
      </w:tr>
    </w:tbl>
    <w:p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(TI</w:t>
      </w:r>
      <w:r w:rsidR="00996559">
        <w:rPr>
          <w:vertAlign w:val="subscript"/>
        </w:rPr>
        <w:t>n</w:t>
      </w:r>
      <w:r w:rsidR="00996559">
        <w:t>)</w:t>
      </w:r>
      <w:r>
        <w:t>. If only magnitude data is available, a modified version of Eq. (2-1) must be used</w:t>
      </w:r>
      <w:del w:id="161" w:author="G. Bruce Pike" w:date="2017-12-07T11:25:00Z">
        <w:r w:rsidR="00996559" w:rsidDel="0025442E">
          <w:delText>,</w:delText>
        </w:r>
        <w:r w:rsidDel="0025442E">
          <w:delText xml:space="preserve"> </w:delText>
        </w:r>
        <w:r w:rsidR="00996559" w:rsidDel="0025442E">
          <w:delText>which is</w:delText>
        </w:r>
        <w:r w:rsidR="00917325" w:rsidDel="0025442E">
          <w:delText xml:space="preserve"> too cumbersome to be explained here</w:delText>
        </w:r>
      </w:del>
      <w:r w:rsidR="00917325">
        <w:t xml:space="preserve"> </w:t>
      </w:r>
      <w:r>
        <w:t>(</w:t>
      </w:r>
      <w:r w:rsidR="00581985">
        <w:t xml:space="preserve">see Eqs. 20-24 of Ref. </w:t>
      </w:r>
      <w:r w:rsidR="00581985">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581985">
        <w:fldChar w:fldCharType="separate"/>
      </w:r>
      <w:r w:rsidR="00850EAF">
        <w:rPr>
          <w:noProof/>
        </w:rPr>
        <w:t>[52]</w:t>
      </w:r>
      <w:r w:rsidR="00581985">
        <w:fldChar w:fldCharType="end"/>
      </w:r>
      <w:r w:rsidR="00581985">
        <w:t xml:space="preserve"> </w:t>
      </w:r>
      <w:r>
        <w:t>).</w:t>
      </w:r>
      <w:r w:rsidR="00854E78">
        <w:t xml:space="preserve"> Note that IR </w:t>
      </w:r>
      <w:del w:id="162" w:author="G. Bruce Pike" w:date="2017-12-07T11:25:00Z">
        <w:r w:rsidR="00854E78" w:rsidDel="0025442E">
          <w:delText xml:space="preserve">fitted </w:delText>
        </w:r>
      </w:del>
      <w:ins w:id="163" w:author="G. Bruce Pike" w:date="2017-12-07T11:25:00Z">
        <w:r w:rsidR="0025442E">
          <w:t xml:space="preserve">fitting </w:t>
        </w:r>
      </w:ins>
      <w:r w:rsidR="00854E78">
        <w:t xml:space="preserve">using this </w:t>
      </w:r>
      <w:del w:id="164" w:author="G. Bruce Pike" w:date="2017-12-07T11:25:00Z">
        <w:r w:rsidR="00854E78" w:rsidDel="0025442E">
          <w:delText>form</w:delText>
        </w:r>
      </w:del>
      <w:ins w:id="165" w:author="G. Bruce Pike" w:date="2017-12-07T11:25:00Z">
        <w:r w:rsidR="0025442E">
          <w:t>equation</w:t>
        </w:r>
      </w:ins>
      <w:r w:rsidR="00854E78">
        <w:t xml:space="preserve">, unlike </w:t>
      </w:r>
      <w:r w:rsidR="00996559">
        <w:t xml:space="preserve">some other </w:t>
      </w:r>
      <w:r w:rsidR="00854E78">
        <w:t>forms of Eq. 2-1, is very robust against flip angle</w:t>
      </w:r>
      <w:ins w:id="166" w:author="G. Bruce Pike" w:date="2017-12-07T11:25:00Z">
        <w:r w:rsidR="0025442E">
          <w:t xml:space="preserve"> (i.e. B</w:t>
        </w:r>
        <w:r w:rsidR="0025442E" w:rsidRPr="0025442E">
          <w:rPr>
            <w:vertAlign w:val="subscript"/>
            <w:rPrChange w:id="167" w:author="G. Bruce Pike" w:date="2017-12-07T11:26:00Z">
              <w:rPr/>
            </w:rPrChange>
          </w:rPr>
          <w:t>1</w:t>
        </w:r>
        <w:r w:rsidR="0025442E">
          <w:t xml:space="preserve">) </w:t>
        </w:r>
      </w:ins>
      <w:del w:id="168" w:author="G. Bruce Pike" w:date="2017-12-07T11:25:00Z">
        <w:r w:rsidR="00854E78" w:rsidDel="0025442E">
          <w:delText>-</w:delText>
        </w:r>
      </w:del>
      <w:r w:rsidR="00854E78">
        <w:t>inaccuracies</w:t>
      </w:r>
      <w:del w:id="169" w:author="G. Bruce Pike" w:date="2017-12-07T11:25:00Z">
        <w:r w:rsidR="00854E78" w:rsidDel="0025442E">
          <w:delText>/B</w:delText>
        </w:r>
        <w:r w:rsidR="00854E78" w:rsidDel="0025442E">
          <w:rPr>
            <w:vertAlign w:val="subscript"/>
          </w:rPr>
          <w:delText>1</w:delText>
        </w:r>
        <w:r w:rsidR="00854E78" w:rsidDel="0025442E">
          <w:delText>-inaccuracies</w:delText>
        </w:r>
      </w:del>
      <w:r w:rsidR="00996559">
        <w:t xml:space="preserve"> </w:t>
      </w:r>
      <w:r w:rsidR="00996559">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 </w:instrText>
      </w:r>
      <w:r w:rsidR="00655DB6">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EN.CITE.DATA </w:instrText>
      </w:r>
      <w:r w:rsidR="00655DB6">
        <w:fldChar w:fldCharType="end"/>
      </w:r>
      <w:r w:rsidR="00996559">
        <w:fldChar w:fldCharType="separate"/>
      </w:r>
      <w:r w:rsidR="00655DB6">
        <w:rPr>
          <w:noProof/>
        </w:rPr>
        <w:t>[52,53]</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 </w:instrText>
      </w:r>
      <w:r w:rsidR="00850EAF">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EN.CITE.DATA </w:instrText>
      </w:r>
      <w:r w:rsidR="00850EAF">
        <w:fldChar w:fldCharType="end"/>
      </w:r>
      <w:r w:rsidR="005D021E">
        <w:fldChar w:fldCharType="separate"/>
      </w:r>
      <w:r w:rsidR="00850EAF">
        <w:rPr>
          <w:noProof/>
        </w:rPr>
        <w:t>[54,55]</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that has become increasingly used</w:t>
      </w:r>
      <w:ins w:id="170" w:author="G. Bruce Pike" w:date="2017-12-07T11:27:00Z">
        <w:r w:rsidR="001268AE">
          <w:t>,</w:t>
        </w:r>
      </w:ins>
      <w:r w:rsidR="0007295A">
        <w:t xml:space="preserve"> due to its </w:t>
      </w:r>
      <w:ins w:id="171" w:author="G. Bruce Pike" w:date="2017-12-07T11:28:00Z">
        <w:r w:rsidR="00B72817">
          <w:t xml:space="preserve">increasing </w:t>
        </w:r>
      </w:ins>
      <w:r w:rsidR="0007295A">
        <w:t xml:space="preserve">availability </w:t>
      </w:r>
      <w:ins w:id="172" w:author="G. Bruce Pike" w:date="2017-12-07T11:27:00Z">
        <w:r w:rsidR="001268AE">
          <w:t xml:space="preserve">on most </w:t>
        </w:r>
      </w:ins>
      <w:del w:id="173" w:author="G. Bruce Pike" w:date="2017-12-07T11:27:00Z">
        <w:r w:rsidR="0007295A" w:rsidDel="001268AE">
          <w:delText xml:space="preserve">as a standard </w:delText>
        </w:r>
      </w:del>
      <w:r w:rsidR="0007295A">
        <w:t>MRI scanner</w:t>
      </w:r>
      <w:ins w:id="174" w:author="G. Bruce Pike" w:date="2017-12-07T11:27:00Z">
        <w:r w:rsidR="001268AE">
          <w:t>s,</w:t>
        </w:r>
      </w:ins>
      <w:r w:rsidR="0007295A">
        <w:t xml:space="preserve"> </w:t>
      </w:r>
      <w:del w:id="175" w:author="G. Bruce Pike" w:date="2017-12-07T11:27:00Z">
        <w:r w:rsidR="0007295A" w:rsidDel="001268AE">
          <w:delText xml:space="preserve">pulse sequence over the course of this thesis work </w:delText>
        </w:r>
      </w:del>
      <w:r w:rsidR="0007295A">
        <w:t xml:space="preserve">is </w:t>
      </w:r>
      <w:commentRangeStart w:id="176"/>
      <w:r w:rsidR="009D0553">
        <w:t xml:space="preserve">Magnetization Prepared 2 </w:t>
      </w:r>
      <w:ins w:id="177" w:author="G. Bruce Pike" w:date="2017-12-07T11:27:00Z">
        <w:r w:rsidR="001268AE">
          <w:t xml:space="preserve">Rapid </w:t>
        </w:r>
      </w:ins>
      <w:r w:rsidR="009D0553">
        <w:t xml:space="preserve">Acquisition </w:t>
      </w:r>
      <w:ins w:id="178" w:author="G. Bruce Pike" w:date="2017-12-07T11:28:00Z">
        <w:r w:rsidR="001268AE">
          <w:t xml:space="preserve">of </w:t>
        </w:r>
      </w:ins>
      <w:r w:rsidR="009D0553">
        <w:t xml:space="preserve">Gradient Echo </w:t>
      </w:r>
      <w:commentRangeEnd w:id="176"/>
      <w:r w:rsidR="001268AE">
        <w:rPr>
          <w:rStyle w:val="CommentReference"/>
        </w:rPr>
        <w:commentReference w:id="176"/>
      </w:r>
      <w:r w:rsidR="009D0553">
        <w:t>(</w:t>
      </w:r>
      <w:r w:rsidR="0007295A">
        <w:t>MP2RAGE</w:t>
      </w:r>
      <w:r w:rsidR="009D0553">
        <w:t>)</w:t>
      </w:r>
      <w:r w:rsidR="0007295A">
        <w:t xml:space="preserve"> </w:t>
      </w:r>
      <w:r w:rsidR="0007295A">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850EAF">
        <w:rPr>
          <w:noProof/>
        </w:rPr>
        <w:t>[56]</w:t>
      </w:r>
      <w:r w:rsidR="0007295A">
        <w:fldChar w:fldCharType="end"/>
      </w:r>
      <w:r w:rsidR="0007295A">
        <w:t>.</w:t>
      </w:r>
      <w:r w:rsidR="009D0553">
        <w:t xml:space="preserve"> MP2RAGE simultaneously acquires a T</w:t>
      </w:r>
      <w:r w:rsidR="009D0553">
        <w:rPr>
          <w:vertAlign w:val="subscript"/>
        </w:rPr>
        <w:t>1</w:t>
      </w:r>
      <w:r w:rsidR="009D0553">
        <w:t xml:space="preserve">-weighted </w:t>
      </w:r>
      <w:del w:id="179" w:author="G. Bruce Pike" w:date="2017-12-07T11:28:00Z">
        <w:r w:rsidR="009D0553" w:rsidDel="00B72817">
          <w:delText xml:space="preserve">map </w:delText>
        </w:r>
      </w:del>
      <w:ins w:id="180" w:author="G. Bruce Pike" w:date="2017-12-07T11:28:00Z">
        <w:r w:rsidR="00B72817">
          <w:t xml:space="preserve">image </w:t>
        </w:r>
      </w:ins>
      <w:r w:rsidR="009D0553">
        <w:t xml:space="preserve">and a </w:t>
      </w:r>
      <w:ins w:id="181" w:author="G. Bruce Pike" w:date="2017-12-07T11:29:00Z">
        <w:r w:rsidR="00B72817">
          <w:t xml:space="preserve">parametric </w:t>
        </w:r>
      </w:ins>
      <w:r w:rsidR="009D0553">
        <w:t>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850EAF">
        <w:instrText xml:space="preserve"> ADDIN EN.CITE &lt;EndNote&gt;&lt;Cite&gt;&lt;Author&gt;Kober&lt;/Author&gt;&lt;Year&gt;2012&lt;/Year&gt;&lt;RecNum&gt;8346&lt;/RecNum&gt;&lt;DisplayText&gt;[57]&lt;/DisplayText&gt;&lt;record&gt;&lt;rec-number&gt;8346&lt;/rec-number&gt;&lt;foreign-keys&gt;&lt;key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850EAF">
        <w:rPr>
          <w:noProof/>
        </w:rPr>
        <w:t>[57]</w:t>
      </w:r>
      <w:r w:rsidR="00C138B3">
        <w:fldChar w:fldCharType="end"/>
      </w:r>
      <w:r w:rsidR="002C0202">
        <w:t>.</w:t>
      </w:r>
    </w:p>
    <w:p w:rsidR="0052421C" w:rsidRDefault="006A05A2" w:rsidP="00A27985">
      <w:pPr>
        <w:spacing w:after="120" w:line="240" w:lineRule="auto"/>
        <w:jc w:val="center"/>
      </w:pPr>
      <w:r>
        <w:rPr>
          <w:noProof/>
        </w:rPr>
        <w:drawing>
          <wp:inline distT="0" distB="0" distL="0" distR="0" wp14:anchorId="3BFF1023" wp14:editId="231CCC99">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rsidR="0052421C" w:rsidRDefault="0052421C" w:rsidP="00E43429">
      <w:pPr>
        <w:pStyle w:val="Caption"/>
      </w:pPr>
      <w:bookmarkStart w:id="182" w:name="_Ref499118040"/>
      <w:bookmarkStart w:id="183" w:name="_Toc499894577"/>
      <w:r>
        <w:t xml:space="preserve">Figure </w:t>
      </w:r>
      <w:fldSimple w:instr=" STYLEREF 1 \s ">
        <w:r w:rsidR="008B2764">
          <w:rPr>
            <w:noProof/>
          </w:rPr>
          <w:t>2</w:t>
        </w:r>
      </w:fldSimple>
      <w:r>
        <w:noBreakHyphen/>
      </w:r>
      <w:fldSimple w:instr=" SEQ Figure \* ARABIC \s 1 ">
        <w:r w:rsidR="008B2764">
          <w:rPr>
            <w:noProof/>
          </w:rPr>
          <w:t>1</w:t>
        </w:r>
      </w:fldSimple>
      <w:bookmarkEnd w:id="182"/>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183"/>
    </w:p>
    <w:p w:rsidR="00E43429" w:rsidRDefault="00826894" w:rsidP="00826894">
      <w:r>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w:t>
      </w:r>
      <w:del w:id="184" w:author="G. Bruce Pike" w:date="2017-12-07T11:30:00Z">
        <w:r w:rsidR="0078246D" w:rsidDel="00B72817">
          <w:delText>imaging</w:delText>
        </w:r>
        <w:r w:rsidR="001234DA" w:rsidDel="00B72817">
          <w:delText xml:space="preserve"> </w:delText>
        </w:r>
      </w:del>
      <w:r w:rsidR="001234DA">
        <w:t xml:space="preserve">spoiled gradient echo (SPGR) </w:t>
      </w:r>
      <w:ins w:id="185" w:author="G. Bruce Pike" w:date="2017-12-07T11:30:00Z">
        <w:r w:rsidR="00B72817">
          <w:t>imaging</w:t>
        </w:r>
      </w:ins>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 </w:instrText>
      </w:r>
      <w:r w:rsidR="00850EAF">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EN.CITE.DATA </w:instrText>
      </w:r>
      <w:r w:rsidR="00850EAF">
        <w:fldChar w:fldCharType="end"/>
      </w:r>
      <w:r w:rsidR="007C51B3">
        <w:fldChar w:fldCharType="separate"/>
      </w:r>
      <w:r w:rsidR="00850EAF">
        <w:rPr>
          <w:noProof/>
        </w:rPr>
        <w:t>[58,59]</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850EAF">
        <w:instrText xml:space="preserve"> ADDIN EN.CITE &lt;EndNote&gt;&lt;Cite&gt;&lt;Author&gt;Deoni&lt;/Author&gt;&lt;Year&gt;2003&lt;/Year&gt;&lt;RecNum&gt;446&lt;/RecNum&gt;&lt;DisplayText&gt;[60]&lt;/DisplayText&gt;&lt;record&gt;&lt;rec-number&gt;446&lt;/rec-number&gt;&lt;foreign-keys&gt;&lt;key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850EAF">
        <w:rPr>
          <w:noProof/>
        </w:rPr>
        <w:t>[60]</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 xml:space="preserve">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rsidTr="00B946CA">
        <w:trPr>
          <w:trHeight w:val="720"/>
        </w:trPr>
        <w:tc>
          <w:tcPr>
            <w:tcW w:w="8397" w:type="dxa"/>
          </w:tcPr>
          <w:p w:rsidR="00590947" w:rsidRDefault="00823149"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rsidR="00590947" w:rsidRPr="00A87AF2" w:rsidRDefault="00590947" w:rsidP="00B946CA">
            <w:pPr>
              <w:spacing w:after="0" w:line="240" w:lineRule="auto"/>
              <w:rPr>
                <w:sz w:val="4"/>
                <w:szCs w:val="4"/>
              </w:rPr>
            </w:pPr>
          </w:p>
          <w:p w:rsidR="00590947" w:rsidRPr="003A39F9" w:rsidRDefault="00590947" w:rsidP="00B946CA">
            <w:pPr>
              <w:jc w:val="right"/>
              <w:rPr>
                <w:b/>
              </w:rPr>
            </w:pPr>
            <w:r w:rsidRPr="003A39F9">
              <w:rPr>
                <w:b/>
              </w:rPr>
              <w:t>(</w:t>
            </w:r>
            <w:r w:rsidR="001318BC">
              <w:rPr>
                <w:b/>
              </w:rPr>
              <w:t>2-2</w:t>
            </w:r>
            <w:r w:rsidRPr="003A39F9">
              <w:rPr>
                <w:b/>
              </w:rPr>
              <w:t>)</w:t>
            </w:r>
          </w:p>
        </w:tc>
      </w:tr>
    </w:tbl>
    <w:p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 </w:instrTex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EN.CITE.DATA </w:instrText>
      </w:r>
      <w:r w:rsidR="00BA57DF">
        <w:fldChar w:fldCharType="end"/>
      </w:r>
      <w:r w:rsidR="00BA57DF">
        <w:fldChar w:fldCharType="separate"/>
      </w:r>
      <w:r w:rsidR="00BA57DF">
        <w:rPr>
          <w:noProof/>
        </w:rPr>
        <w:t>[53]</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rsidTr="00B946CA">
        <w:trPr>
          <w:trHeight w:val="720"/>
        </w:trPr>
        <w:tc>
          <w:tcPr>
            <w:tcW w:w="8397" w:type="dxa"/>
          </w:tcPr>
          <w:p w:rsidR="001318BC" w:rsidRDefault="00823149"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rsidR="001318BC" w:rsidRPr="00A87AF2" w:rsidRDefault="001318BC" w:rsidP="00B946CA">
            <w:pPr>
              <w:spacing w:after="0" w:line="240" w:lineRule="auto"/>
              <w:rPr>
                <w:sz w:val="4"/>
                <w:szCs w:val="4"/>
              </w:rPr>
            </w:pPr>
          </w:p>
          <w:p w:rsidR="001318BC" w:rsidRPr="003A39F9" w:rsidRDefault="001318BC" w:rsidP="00B946CA">
            <w:pPr>
              <w:jc w:val="right"/>
              <w:rPr>
                <w:b/>
              </w:rPr>
            </w:pPr>
            <w:r w:rsidRPr="003A39F9">
              <w:rPr>
                <w:b/>
              </w:rPr>
              <w:t>(</w:t>
            </w:r>
            <w:r>
              <w:rPr>
                <w:b/>
              </w:rPr>
              <w:t>2-3</w:t>
            </w:r>
            <w:r w:rsidRPr="003A39F9">
              <w:rPr>
                <w:b/>
              </w:rPr>
              <w:t>)</w:t>
            </w:r>
          </w:p>
        </w:tc>
      </w:tr>
    </w:tbl>
    <w:p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002857">
        <w:rPr>
          <w:rFonts w:eastAsiaTheme="minorEastAsia"/>
        </w:rPr>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002857">
        <w:rPr>
          <w:rFonts w:eastAsiaTheme="minorEastAsia"/>
          <w:noProof/>
        </w:rPr>
        <w:t>[58]</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flip angle</w:t>
      </w:r>
      <w:del w:id="186" w:author="G. Bruce Pike" w:date="2017-12-07T11:32:00Z">
        <w:r w:rsidR="00F57B85" w:rsidDel="00F80476">
          <w:rPr>
            <w:rFonts w:eastAsiaTheme="minorEastAsia"/>
          </w:rPr>
          <w:delText>s</w:delText>
        </w:r>
      </w:del>
      <w:r w:rsidR="00BA57DF">
        <w:rPr>
          <w:rFonts w:eastAsiaTheme="minorEastAsia"/>
        </w:rPr>
        <w:t xml:space="preserve"> to its correct value</w:t>
      </w:r>
      <w:r w:rsidR="00F57B85">
        <w:rPr>
          <w:rFonts w:eastAsiaTheme="minorEastAsia"/>
        </w:rPr>
        <w:t xml:space="preserve"> </w:t>
      </w:r>
      <w:ins w:id="187" w:author="G. Bruce Pike" w:date="2017-12-07T11:32:00Z">
        <w:r w:rsidR="00F80476">
          <w:rPr>
            <w:rFonts w:eastAsiaTheme="minorEastAsia"/>
          </w:rPr>
          <w:t xml:space="preserve">at every voxel </w:t>
        </w:r>
      </w:ins>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w:t>
      </w:r>
      <w:ins w:id="188" w:author="G. Bruce Pike" w:date="2017-12-07T11:33:00Z">
        <w:r w:rsidR="009D0342">
          <w:rPr>
            <w:rFonts w:eastAsiaTheme="minorEastAsia"/>
          </w:rPr>
          <w:t xml:space="preserve">.  </w:t>
        </w:r>
        <w:commentRangeStart w:id="189"/>
        <w:r w:rsidR="009D0342">
          <w:rPr>
            <w:rFonts w:eastAsiaTheme="minorEastAsia"/>
          </w:rPr>
          <w:t>However, the requirement for a B</w:t>
        </w:r>
        <w:r w:rsidR="009D0342" w:rsidRPr="009D0342">
          <w:rPr>
            <w:rFonts w:eastAsiaTheme="minorEastAsia"/>
            <w:vertAlign w:val="subscript"/>
            <w:rPrChange w:id="190" w:author="G. Bruce Pike" w:date="2017-12-07T11:33:00Z">
              <w:rPr>
                <w:rFonts w:eastAsiaTheme="minorEastAsia"/>
              </w:rPr>
            </w:rPrChange>
          </w:rPr>
          <w:t>1</w:t>
        </w:r>
        <w:r w:rsidR="009D0342">
          <w:rPr>
            <w:rFonts w:eastAsiaTheme="minorEastAsia"/>
          </w:rPr>
          <w:t xml:space="preserve"> mapping sequence</w:t>
        </w:r>
      </w:ins>
      <w:del w:id="191" w:author="G. Bruce Pike" w:date="2017-12-07T11:33:00Z">
        <w:r w:rsidR="00F3781A" w:rsidDel="009D0342">
          <w:rPr>
            <w:rFonts w:eastAsiaTheme="minorEastAsia"/>
          </w:rPr>
          <w:delText xml:space="preserve"> </w:delText>
        </w:r>
        <w:r w:rsidR="005564D5" w:rsidDel="009D0342">
          <w:rPr>
            <w:rFonts w:eastAsiaTheme="minorEastAsia"/>
          </w:rPr>
          <w:delText xml:space="preserve">contingent on </w:delText>
        </w:r>
        <w:r w:rsidR="00F3781A" w:rsidDel="009D0342">
          <w:rPr>
            <w:rFonts w:eastAsiaTheme="minorEastAsia"/>
          </w:rPr>
          <w:delText>if they also acquire a B</w:delText>
        </w:r>
        <w:r w:rsidR="00F3781A" w:rsidDel="009D0342">
          <w:rPr>
            <w:rFonts w:eastAsiaTheme="minorEastAsia"/>
            <w:vertAlign w:val="subscript"/>
          </w:rPr>
          <w:delText>1</w:delText>
        </w:r>
        <w:r w:rsidR="00F3781A" w:rsidDel="009D0342">
          <w:rPr>
            <w:rFonts w:eastAsiaTheme="minorEastAsia"/>
          </w:rPr>
          <w:delText xml:space="preserve"> map</w:delText>
        </w:r>
      </w:del>
      <w:r w:rsidR="00F3781A">
        <w:rPr>
          <w:rFonts w:eastAsiaTheme="minorEastAsia"/>
        </w:rPr>
        <w:t xml:space="preserve">, which is not always </w:t>
      </w:r>
      <w:ins w:id="192" w:author="G. Bruce Pike" w:date="2017-12-07T11:33:00Z">
        <w:r w:rsidR="009D0342">
          <w:rPr>
            <w:rFonts w:eastAsiaTheme="minorEastAsia"/>
          </w:rPr>
          <w:t xml:space="preserve">available, </w:t>
        </w:r>
      </w:ins>
      <w:ins w:id="193" w:author="G. Bruce Pike" w:date="2017-12-07T11:34:00Z">
        <w:r w:rsidR="009D0342">
          <w:rPr>
            <w:rFonts w:eastAsiaTheme="minorEastAsia"/>
          </w:rPr>
          <w:t xml:space="preserve">limits its accuracy in practice </w:t>
        </w:r>
      </w:ins>
      <w:del w:id="194" w:author="G. Bruce Pike" w:date="2017-12-07T11:34:00Z">
        <w:r w:rsidR="00F3781A" w:rsidDel="009D0342">
          <w:rPr>
            <w:rFonts w:eastAsiaTheme="minorEastAsia"/>
          </w:rPr>
          <w:delText>the case</w:delText>
        </w:r>
        <w:r w:rsidR="00CE2A02" w:rsidDel="009D0342">
          <w:rPr>
            <w:rFonts w:eastAsiaTheme="minorEastAsia"/>
          </w:rPr>
          <w:delText xml:space="preserve"> </w:delText>
        </w:r>
      </w:del>
      <w:r w:rsidR="00CE2A02">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CE2A02">
        <w:rPr>
          <w:rFonts w:eastAsiaTheme="minorEastAsia"/>
        </w:rPr>
      </w:r>
      <w:r w:rsidR="00CE2A02">
        <w:rPr>
          <w:rFonts w:eastAsiaTheme="minorEastAsia"/>
        </w:rPr>
        <w:fldChar w:fldCharType="separate"/>
      </w:r>
      <w:r w:rsidR="00850EAF">
        <w:rPr>
          <w:rFonts w:eastAsiaTheme="minorEastAsia"/>
          <w:noProof/>
        </w:rPr>
        <w:t>[61]</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F3781A">
        <w:rPr>
          <w:rFonts w:eastAsiaTheme="minorEastAsia"/>
        </w:rPr>
      </w:r>
      <w:r w:rsidR="00F3781A">
        <w:rPr>
          <w:rFonts w:eastAsiaTheme="minorEastAsia"/>
        </w:rPr>
        <w:fldChar w:fldCharType="separate"/>
      </w:r>
      <w:r w:rsidR="00850EAF">
        <w:rPr>
          <w:rFonts w:eastAsiaTheme="minorEastAsia"/>
          <w:noProof/>
        </w:rPr>
        <w:t>[49,62,63]</w:t>
      </w:r>
      <w:r w:rsidR="00F3781A">
        <w:rPr>
          <w:rFonts w:eastAsiaTheme="minorEastAsia"/>
        </w:rPr>
        <w:fldChar w:fldCharType="end"/>
      </w:r>
      <w:r w:rsidR="00F3781A">
        <w:rPr>
          <w:rFonts w:eastAsiaTheme="minorEastAsia"/>
        </w:rPr>
        <w:t>.</w:t>
      </w:r>
      <w:commentRangeEnd w:id="189"/>
      <w:r w:rsidR="009D0342">
        <w:rPr>
          <w:rStyle w:val="CommentReference"/>
        </w:rPr>
        <w:commentReference w:id="189"/>
      </w:r>
    </w:p>
    <w:p w:rsidR="004F162E" w:rsidRPr="004F162E" w:rsidRDefault="004F162E" w:rsidP="001B3EE1">
      <w:pPr>
        <w:spacing w:after="0"/>
        <w:rPr>
          <w:i/>
        </w:rPr>
      </w:pPr>
      <w:r w:rsidRPr="004F162E">
        <w:rPr>
          <w:i/>
        </w:rPr>
        <w:t>Transversal Relaxation Time (T</w:t>
      </w:r>
      <w:r w:rsidRPr="004F162E">
        <w:rPr>
          <w:i/>
          <w:vertAlign w:val="subscript"/>
        </w:rPr>
        <w:t>2</w:t>
      </w:r>
      <w:r w:rsidRPr="004F162E">
        <w:rPr>
          <w:i/>
        </w:rPr>
        <w:t>)</w:t>
      </w:r>
    </w:p>
    <w:p w:rsidR="00697958" w:rsidRDefault="00425536" w:rsidP="00697958">
      <w:r>
        <w:t>The transverse (or spin-spin) relaxation time (T</w:t>
      </w:r>
      <w:r w:rsidR="00ED344B">
        <w:rPr>
          <w:vertAlign w:val="subscript"/>
        </w:rPr>
        <w:t>2</w:t>
      </w:r>
      <w:r>
        <w:t xml:space="preserve">) is a </w:t>
      </w:r>
      <w:ins w:id="195" w:author="G. Bruce Pike" w:date="2017-12-07T11:56:00Z">
        <w:r w:rsidR="009200FD">
          <w:t xml:space="preserve">time constant that describes the decay of the </w:t>
        </w:r>
      </w:ins>
      <w:del w:id="196" w:author="G. Bruce Pike" w:date="2017-12-07T11:56:00Z">
        <w:r w:rsidDel="009200FD">
          <w:delText xml:space="preserve">value that describes how rapidly </w:delText>
        </w:r>
      </w:del>
      <w:r>
        <w:t>transverse magnetization (M</w:t>
      </w:r>
      <w:r>
        <w:rPr>
          <w:vertAlign w:val="subscript"/>
        </w:rPr>
        <w:t>xy</w:t>
      </w:r>
      <w:r>
        <w:t xml:space="preserve">) </w:t>
      </w:r>
      <w:del w:id="197" w:author="G. Bruce Pike" w:date="2017-12-07T11:56:00Z">
        <w:r w:rsidDel="009200FD">
          <w:delText xml:space="preserve">returns </w:delText>
        </w:r>
      </w:del>
      <w:r>
        <w:t>to its thermal equilibrium value</w:t>
      </w:r>
      <w:del w:id="198" w:author="G. Bruce Pike" w:date="2017-12-07T11:57:00Z">
        <w:r w:rsidDel="009200FD">
          <w:delText>s</w:delText>
        </w:r>
      </w:del>
      <w:r>
        <w:t xml:space="preserve"> (</w:t>
      </w:r>
      <w:r w:rsidR="001E04B8">
        <w:t>zero</w:t>
      </w:r>
      <w:r>
        <w:t xml:space="preserve">) in the absence of </w:t>
      </w:r>
      <w:r w:rsidR="001E04B8">
        <w:t>static magnetic field inhomogeneities</w:t>
      </w:r>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commentRangeStart w:id="199"/>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 </w:instrText>
      </w:r>
      <w:r w:rsidR="004174AC">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EN.CITE.DATA </w:instrText>
      </w:r>
      <w:r w:rsidR="004174AC">
        <w:fldChar w:fldCharType="end"/>
      </w:r>
      <w:r w:rsidR="00ED5C7E">
        <w:fldChar w:fldCharType="separate"/>
      </w:r>
      <w:r w:rsidR="004174AC">
        <w:rPr>
          <w:noProof/>
        </w:rPr>
        <w:t>[64-67]</w:t>
      </w:r>
      <w:r w:rsidR="00ED5C7E">
        <w:fldChar w:fldCharType="end"/>
      </w:r>
      <w:commentRangeEnd w:id="199"/>
      <w:r w:rsidR="009200FD">
        <w:rPr>
          <w:rStyle w:val="CommentReference"/>
        </w:rPr>
        <w:commentReference w:id="199"/>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4174AC">
        <w:instrText xml:space="preserve"> ADDIN EN.CITE &lt;EndNote&gt;&lt;Cite&gt;&lt;Author&gt;Bojorquez&lt;/Author&gt;&lt;Year&gt;2017&lt;/Year&gt;&lt;RecNum&gt;8354&lt;/RecNum&gt;&lt;DisplayText&gt;[68]&lt;/DisplayText&gt;&lt;record&gt;&lt;rec-number&gt;8354&lt;/rec-number&gt;&lt;foreign-keys&gt;&lt;key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4174AC">
        <w:rPr>
          <w:noProof/>
        </w:rPr>
        <w:t>[68]</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4174AC">
        <w:instrText xml:space="preserve"> ADDIN EN.CITE &lt;EndNote&gt;&lt;Cite&gt;&lt;Author&gt;Fullerton&lt;/Author&gt;&lt;Year&gt;1982&lt;/Year&gt;&lt;RecNum&gt;8348&lt;/RecNum&gt;&lt;DisplayText&gt;[69]&lt;/DisplayText&gt;&lt;record&gt;&lt;rec-number&gt;8348&lt;/rec-number&gt;&lt;foreign-keys&gt;&lt;key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4174AC">
        <w:rPr>
          <w:noProof/>
        </w:rPr>
        <w:t>[69]</w:t>
      </w:r>
      <w:r w:rsidR="00C32667">
        <w:fldChar w:fldCharType="end"/>
      </w:r>
      <w:r w:rsidR="00C32667">
        <w:t xml:space="preserve">, due to a longer rotational correlation time of hydrogen in these molecules </w:t>
      </w:r>
      <w:r w:rsidR="00C32667">
        <w:fldChar w:fldCharType="begin"/>
      </w:r>
      <w:r w:rsidR="004174AC">
        <w:instrText xml:space="preserve"> ADDIN EN.CITE &lt;EndNote&gt;&lt;Cite&gt;&lt;Author&gt;Bloembergen&lt;/Author&gt;&lt;Year&gt;1948&lt;/Year&gt;&lt;RecNum&gt;8350&lt;/RecNum&gt;&lt;DisplayText&gt;[70]&lt;/DisplayText&gt;&lt;record&gt;&lt;rec-number&gt;8350&lt;/rec-number&gt;&lt;foreign-keys&gt;&lt;key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4174AC">
        <w:rPr>
          <w:noProof/>
        </w:rPr>
        <w:t>[70]</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 </w:instrText>
      </w:r>
      <w:r w:rsidR="004174AC">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EN.CITE.DATA </w:instrText>
      </w:r>
      <w:r w:rsidR="004174AC">
        <w:fldChar w:fldCharType="end"/>
      </w:r>
      <w:r w:rsidR="00176B70">
        <w:fldChar w:fldCharType="separate"/>
      </w:r>
      <w:r w:rsidR="004174AC">
        <w:rPr>
          <w:noProof/>
        </w:rPr>
        <w:t>[71]</w:t>
      </w:r>
      <w:r w:rsidR="00176B70">
        <w:fldChar w:fldCharType="end"/>
      </w:r>
      <w:r w:rsidR="006A5DEE">
        <w:t>.</w:t>
      </w:r>
    </w:p>
    <w:p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w:t>
      </w:r>
      <w:del w:id="200" w:author="G. Bruce Pike" w:date="2017-12-07T12:00:00Z">
        <w:r w:rsidDel="00270FA6">
          <w:delText>qMT</w:delText>
        </w:r>
        <w:r w:rsidR="00657929" w:rsidDel="00270FA6">
          <w:delText xml:space="preserve"> models typically</w:delText>
        </w:r>
        <w:r w:rsidDel="00270FA6">
          <w:delText xml:space="preserve"> </w:delText>
        </w:r>
        <w:r w:rsidR="00657929" w:rsidDel="00270FA6">
          <w:delText xml:space="preserve">have </w:delText>
        </w:r>
      </w:del>
      <w:r>
        <w:t>two different T</w:t>
      </w:r>
      <w:r>
        <w:rPr>
          <w:vertAlign w:val="subscript"/>
        </w:rPr>
        <w:t>2</w:t>
      </w:r>
      <w:r>
        <w:t xml:space="preserve"> </w:t>
      </w:r>
      <w:r w:rsidR="00657929">
        <w:t>fitting parameters</w:t>
      </w:r>
      <w:ins w:id="201" w:author="G. Bruce Pike" w:date="2017-12-07T12:00:00Z">
        <w:r w:rsidR="00270FA6">
          <w:t xml:space="preserve"> are used</w:t>
        </w:r>
      </w:ins>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 </w:instrText>
      </w:r>
      <w:r w:rsidR="004174AC">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EN.CITE.DATA </w:instrText>
      </w:r>
      <w:r w:rsidR="004174AC">
        <w:fldChar w:fldCharType="end"/>
      </w:r>
      <w:r w:rsidR="00F879C3">
        <w:fldChar w:fldCharType="separate"/>
      </w:r>
      <w:r w:rsidR="004174AC">
        <w:rPr>
          <w:noProof/>
        </w:rPr>
        <w:t>[72]</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w:t>
      </w:r>
      <w:ins w:id="202" w:author="G. Bruce Pike" w:date="2017-12-07T12:01:00Z">
        <w:r w:rsidR="00270FA6">
          <w:t xml:space="preserve">in and of itself </w:t>
        </w:r>
      </w:ins>
      <w:r w:rsidR="00B31AA5">
        <w:t>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 </w:instrText>
      </w:r>
      <w:r w:rsidR="004174AC">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EN.CITE.DATA </w:instrText>
      </w:r>
      <w:r w:rsidR="004174AC">
        <w:fldChar w:fldCharType="end"/>
      </w:r>
      <w:r w:rsidR="008D01E2">
        <w:fldChar w:fldCharType="separate"/>
      </w:r>
      <w:r w:rsidR="004174AC">
        <w:rPr>
          <w:noProof/>
        </w:rPr>
        <w:t>[73,74]</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 </w:instrText>
      </w:r>
      <w:r w:rsidR="004174AC">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EN.CITE.DATA </w:instrText>
      </w:r>
      <w:r w:rsidR="004174AC">
        <w:fldChar w:fldCharType="end"/>
      </w:r>
      <w:r w:rsidR="00A90702">
        <w:fldChar w:fldCharType="separate"/>
      </w:r>
      <w:r w:rsidR="004174AC">
        <w:rPr>
          <w:noProof/>
        </w:rPr>
        <w:t>[75,76]</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ins w:id="203" w:author="G. Bruce Pike" w:date="2017-12-07T12:02:00Z">
        <w:r w:rsidR="00A05C0F">
          <w:t xml:space="preserve">total water content (myelin water and </w:t>
        </w:r>
      </w:ins>
      <w:del w:id="204" w:author="G. Bruce Pike" w:date="2017-12-07T12:02:00Z">
        <w:r w:rsidR="00511C56" w:rsidDel="00A05C0F">
          <w:delText>T</w:delText>
        </w:r>
        <w:r w:rsidR="00511C56" w:rsidDel="00A05C0F">
          <w:rPr>
            <w:vertAlign w:val="subscript"/>
          </w:rPr>
          <w:delText>2</w:delText>
        </w:r>
        <w:r w:rsidR="00511C56" w:rsidDel="00A05C0F">
          <w:delText xml:space="preserve"> distribution of </w:delText>
        </w:r>
      </w:del>
      <w:r w:rsidR="00511C56">
        <w:t>intra/extracellular water</w:t>
      </w:r>
      <w:ins w:id="205" w:author="G. Bruce Pike" w:date="2017-12-07T12:03:00Z">
        <w:r w:rsidR="00A05C0F">
          <w:t>, having a T</w:t>
        </w:r>
        <w:r w:rsidR="00A05C0F" w:rsidRPr="00A05C0F">
          <w:rPr>
            <w:vertAlign w:val="subscript"/>
            <w:rPrChange w:id="206" w:author="G. Bruce Pike" w:date="2017-12-07T12:03:00Z">
              <w:rPr/>
            </w:rPrChange>
          </w:rPr>
          <w:t>2</w:t>
        </w:r>
        <w:r w:rsidR="00A05C0F">
          <w:t xml:space="preserve"> </w:t>
        </w:r>
      </w:ins>
      <w:del w:id="207" w:author="G. Bruce Pike" w:date="2017-12-07T12:03:00Z">
        <w:r w:rsidR="00511C56" w:rsidDel="00A05C0F">
          <w:delText xml:space="preserve"> (</w:delText>
        </w:r>
      </w:del>
      <w:r w:rsidR="00511C56">
        <w:t xml:space="preserve">~100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4174AC">
        <w:instrText xml:space="preserve"> ADDIN EN.CITE &lt;EndNote&gt;&lt;Cite&gt;&lt;Author&gt;Alonso-Ortiz&lt;/Author&gt;&lt;Year&gt;2015&lt;/Year&gt;&lt;RecNum&gt;8352&lt;/RecNum&gt;&lt;DisplayText&gt;[77]&lt;/DisplayText&gt;&lt;record&gt;&lt;rec-number&gt;8352&lt;/rec-number&gt;&lt;foreign-keys&gt;&lt;key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4174AC">
        <w:rPr>
          <w:noProof/>
        </w:rPr>
        <w:t>[77]</w:t>
      </w:r>
      <w:r w:rsidR="00881C32">
        <w:fldChar w:fldCharType="end"/>
      </w:r>
      <w:r w:rsidR="00511C56">
        <w:t>.</w:t>
      </w:r>
    </w:p>
    <w:p w:rsidR="00403A11" w:rsidRDefault="00DD0B26" w:rsidP="00403A11">
      <w:pPr>
        <w:pStyle w:val="Heading3"/>
      </w:pPr>
      <w:bookmarkStart w:id="208" w:name="_Toc499894623"/>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08"/>
    </w:p>
    <w:p w:rsidR="00B946CA" w:rsidRPr="00B946CA" w:rsidRDefault="00B946CA" w:rsidP="001B3EE1">
      <w:pPr>
        <w:spacing w:after="0"/>
        <w:rPr>
          <w:i/>
        </w:rPr>
      </w:pPr>
      <w:r>
        <w:rPr>
          <w:i/>
        </w:rPr>
        <w:t>B</w:t>
      </w:r>
      <w:r>
        <w:rPr>
          <w:i/>
          <w:vertAlign w:val="subscript"/>
        </w:rPr>
        <w:t>1</w:t>
      </w:r>
      <w:r>
        <w:rPr>
          <w:i/>
        </w:rPr>
        <w:t xml:space="preserve"> Mapping</w:t>
      </w:r>
    </w:p>
    <w:p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w:t>
      </w:r>
      <w:del w:id="209" w:author="G. Bruce Pike" w:date="2017-12-07T12:05:00Z">
        <w:r w:rsidR="001820B2" w:rsidDel="000C31A5">
          <w:delText xml:space="preserve">an </w:delText>
        </w:r>
      </w:del>
      <w:r w:rsidR="001820B2">
        <w:t>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w:t>
      </w:r>
      <w:ins w:id="210" w:author="G. Bruce Pike" w:date="2017-12-07T12:05:00Z">
        <w:r w:rsidR="000C31A5">
          <w:t>-T</w:t>
        </w:r>
      </w:ins>
      <w:del w:id="211" w:author="G. Bruce Pike" w:date="2017-12-07T12:05:00Z">
        <w:r w:rsidR="00F41CE9" w:rsidDel="000C31A5">
          <w:delText>t</w:delText>
        </w:r>
      </w:del>
      <w:r w:rsidR="00F41CE9">
        <w:t>esla</w:t>
      </w:r>
      <w:ins w:id="212" w:author="G. Bruce Pike" w:date="2017-12-07T12:05:00Z">
        <w:r w:rsidR="000C31A5">
          <w:t>s</w:t>
        </w:r>
      </w:ins>
      <w:del w:id="213" w:author="G. Bruce Pike" w:date="2017-12-07T12:05:00Z">
        <w:r w:rsidR="00CB603F" w:rsidDel="000C31A5">
          <w:delText>s</w:delText>
        </w:r>
      </w:del>
      <w:r w:rsidR="00DA3569">
        <w:t xml:space="preserve"> </w:t>
      </w:r>
      <w:r w:rsidR="00DA3569">
        <w:fldChar w:fldCharType="begin"/>
      </w:r>
      <w:r w:rsidR="004174AC">
        <w:instrText xml:space="preserve"> ADDIN EN.CITE &lt;EndNote&gt;&lt;Cite&gt;&lt;Author&gt;Collins&lt;/Author&gt;&lt;Year&gt;2011&lt;/Year&gt;&lt;RecNum&gt;8362&lt;/RecNum&gt;&lt;DisplayText&gt;[78]&lt;/DisplayText&gt;&lt;record&gt;&lt;rec-number&gt;8362&lt;/rec-number&gt;&lt;foreign-keys&gt;&lt;key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4174AC">
        <w:rPr>
          <w:noProof/>
        </w:rPr>
        <w:t>[78]</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w:t>
      </w:r>
      <w:ins w:id="214" w:author="G. Bruce Pike" w:date="2017-12-07T12:06:00Z">
        <w:r w:rsidR="000C31A5" w:rsidRPr="000C31A5">
          <w:rPr>
            <w:vertAlign w:val="subscript"/>
            <w:rPrChange w:id="215" w:author="G. Bruce Pike" w:date="2017-12-07T12:06:00Z">
              <w:rPr/>
            </w:rPrChange>
          </w:rPr>
          <w:t>actual</w:t>
        </w:r>
      </w:ins>
      <w:r w:rsidR="00E50C99">
        <w:t xml:space="preserve">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4174AC">
        <w:rPr>
          <w:noProof/>
        </w:rPr>
        <w:t>[79]</w:t>
      </w:r>
      <w:r w:rsidR="00CB603F">
        <w:fldChar w:fldCharType="end"/>
      </w:r>
      <w:r w:rsidR="008B3819">
        <w:t xml:space="preserve"> and the local </w:t>
      </w:r>
      <w:del w:id="216" w:author="G. Bruce Pike" w:date="2017-12-07T12:06:00Z">
        <w:r w:rsidR="008B3819" w:rsidDel="000C31A5">
          <w:delText xml:space="preserve">spectral </w:delText>
        </w:r>
      </w:del>
      <w:ins w:id="217" w:author="G. Bruce Pike" w:date="2017-12-07T12:06:00Z">
        <w:r w:rsidR="000C31A5">
          <w:t xml:space="preserve">specific </w:t>
        </w:r>
      </w:ins>
      <w:r w:rsidR="008B3819">
        <w:t xml:space="preserve">absorption rate (SAR) </w:t>
      </w:r>
      <w:r w:rsidR="00DA3569">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4174AC">
        <w:rPr>
          <w:noProof/>
        </w:rPr>
        <w:t>[80]</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w:t>
      </w:r>
      <w:ins w:id="218" w:author="G. Bruce Pike" w:date="2017-12-07T12:07:00Z">
        <w:r w:rsidR="000C31A5">
          <w:t xml:space="preserve">RF transmit </w:t>
        </w:r>
      </w:ins>
      <w:r w:rsidR="004C6E10">
        <w:t>coil design optimization)</w:t>
      </w:r>
      <w:r w:rsidR="00DA3569">
        <w:t>, electrodynamic 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4174AC">
        <w:instrText xml:space="preserve"> ADDIN EN.CITE &lt;EndNote&gt;&lt;Cite&gt;&lt;Author&gt;Jin&lt;/Author&gt;&lt;Year&gt;1997&lt;/Year&gt;&lt;RecNum&gt;8261&lt;/RecNum&gt;&lt;DisplayText&gt;[81]&lt;/DisplayText&gt;&lt;record&gt;&lt;rec-number&gt;8261&lt;/rec-number&gt;&lt;foreign-keys&gt;&lt;key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4174AC">
        <w:rPr>
          <w:noProof/>
        </w:rPr>
        <w:t>[81]</w:t>
      </w:r>
      <w:r w:rsidR="00D26C55">
        <w:fldChar w:fldCharType="end"/>
      </w:r>
      <w:r w:rsidR="00DA3569">
        <w:t xml:space="preserve">. For a human head, this pattern is generally elliptical </w:t>
      </w:r>
      <w:r w:rsidR="00DA3569">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4174AC">
        <w:rPr>
          <w:noProof/>
        </w:rPr>
        <w:t>[82]</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w:t>
      </w:r>
      <w:ins w:id="219" w:author="G. Bruce Pike" w:date="2017-12-07T12:08:00Z">
        <w:r w:rsidR="000C31A5">
          <w:t xml:space="preserve"> and higher</w:t>
        </w:r>
      </w:ins>
      <w:del w:id="220" w:author="G. Bruce Pike" w:date="2017-12-07T12:08:00Z">
        <w:r w:rsidR="008F2ECE" w:rsidDel="000C31A5">
          <w:delText>+</w:delText>
        </w:r>
      </w:del>
      <w:r w:rsidR="008F2ECE">
        <w:t xml:space="preserve">)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4174AC">
        <w:instrText xml:space="preserve"> ADDIN EN.CITE &lt;EndNote&gt;&lt;Cite&gt;&lt;Author&gt;Van de Moortele&lt;/Author&gt;&lt;Year&gt;2005&lt;/Year&gt;&lt;RecNum&gt;8364&lt;/RecNum&gt;&lt;DisplayText&gt;[83]&lt;/DisplayText&gt;&lt;record&gt;&lt;rec-number&gt;8364&lt;/rec-number&gt;&lt;foreign-keys&gt;&lt;key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4174AC">
        <w:rPr>
          <w:noProof/>
        </w:rPr>
        <w:t>[83]</w:t>
      </w:r>
      <w:r w:rsidR="00881C9F">
        <w:fldChar w:fldCharType="end"/>
      </w:r>
      <w:r w:rsidR="008F2ECE">
        <w:t>.</w:t>
      </w:r>
    </w:p>
    <w:p w:rsidR="001D6AA1" w:rsidRDefault="00343E96" w:rsidP="001B3EE1">
      <w:pPr>
        <w:spacing w:after="120" w:line="240" w:lineRule="auto"/>
        <w:jc w:val="center"/>
      </w:pPr>
      <w:r>
        <w:rPr>
          <w:noProof/>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rsidR="00BB68B0" w:rsidRDefault="00BB68B0" w:rsidP="00BB68B0">
      <w:pPr>
        <w:pStyle w:val="Caption"/>
      </w:pPr>
      <w:bookmarkStart w:id="221" w:name="_Ref499282379"/>
      <w:bookmarkStart w:id="222" w:name="_Toc499894578"/>
      <w:r>
        <w:t xml:space="preserve">Figure </w:t>
      </w:r>
      <w:fldSimple w:instr=" STYLEREF 1 \s ">
        <w:r w:rsidR="008B2764">
          <w:rPr>
            <w:noProof/>
          </w:rPr>
          <w:t>2</w:t>
        </w:r>
      </w:fldSimple>
      <w:r>
        <w:noBreakHyphen/>
      </w:r>
      <w:fldSimple w:instr=" SEQ Figure \* ARABIC \s 1 ">
        <w:r w:rsidR="008B2764">
          <w:rPr>
            <w:noProof/>
          </w:rPr>
          <w:t>2</w:t>
        </w:r>
      </w:fldSimple>
      <w:bookmarkEnd w:id="221"/>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Double Angle (DA), Actual Flip angle Imaging (AFI), and Bloch-Siegert shift (BS). TR: repetition time, α: excitation flip angle, Δ: off-resonance frequency, IMG: image acquisition (k-space readout), SPOIL: spoiler gradient.</w:t>
      </w:r>
      <w:bookmarkEnd w:id="222"/>
    </w:p>
    <w:p w:rsidR="006812EB" w:rsidRDefault="00F0414F" w:rsidP="00CC1D99">
      <w:r>
        <w:t>One of the simplest ways to map B</w:t>
      </w:r>
      <w:r>
        <w:rPr>
          <w:vertAlign w:val="subscript"/>
        </w:rPr>
        <w:t>1</w:t>
      </w:r>
      <w:r>
        <w:t xml:space="preserve"> </w:t>
      </w:r>
      <w:r w:rsidRPr="00436B75">
        <w:rPr>
          <w:i/>
          <w:rPrChange w:id="223" w:author="G. Bruce Pike" w:date="2017-12-07T12:08:00Z">
            <w:rPr/>
          </w:rPrChange>
        </w:rPr>
        <w:t>in vivo</w:t>
      </w:r>
      <w:r>
        <w:t xml:space="preserve"> is to acquire two </w:t>
      </w:r>
      <w:ins w:id="224" w:author="G. Bruce Pike" w:date="2017-12-07T12:08:00Z">
        <w:r w:rsidR="00436B75">
          <w:t xml:space="preserve">otherwise identical </w:t>
        </w:r>
      </w:ins>
      <w:r>
        <w:t>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EN.CITE.DATA </w:instrText>
      </w:r>
      <w:r w:rsidR="004174AC">
        <w:fldChar w:fldCharType="end"/>
      </w:r>
      <w:r w:rsidR="00FB58FF">
        <w:fldChar w:fldCharType="separate"/>
      </w:r>
      <w:r w:rsidR="004174AC">
        <w:rPr>
          <w:noProof/>
        </w:rPr>
        <w:t>[84,85]</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rsidTr="00B946CA">
        <w:trPr>
          <w:trHeight w:val="720"/>
        </w:trPr>
        <w:tc>
          <w:tcPr>
            <w:tcW w:w="8397" w:type="dxa"/>
          </w:tcPr>
          <w:p w:rsidR="00B946CA" w:rsidRDefault="00823149"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rsidR="00B946CA" w:rsidRPr="00A87AF2" w:rsidRDefault="00B946CA" w:rsidP="00B946CA">
            <w:pPr>
              <w:spacing w:after="0" w:line="240" w:lineRule="auto"/>
              <w:rPr>
                <w:sz w:val="4"/>
                <w:szCs w:val="4"/>
              </w:rPr>
            </w:pPr>
          </w:p>
          <w:p w:rsidR="00B946CA" w:rsidRPr="003A39F9" w:rsidRDefault="00B946CA" w:rsidP="00B946CA">
            <w:pPr>
              <w:jc w:val="right"/>
              <w:rPr>
                <w:b/>
              </w:rPr>
            </w:pPr>
            <w:r w:rsidRPr="003A39F9">
              <w:rPr>
                <w:b/>
              </w:rPr>
              <w:t>(</w:t>
            </w:r>
            <w:r>
              <w:rPr>
                <w:b/>
              </w:rPr>
              <w:t>2-4</w:t>
            </w:r>
            <w:r w:rsidRPr="003A39F9">
              <w:rPr>
                <w:b/>
              </w:rPr>
              <w:t>)</w:t>
            </w:r>
          </w:p>
        </w:tc>
      </w:tr>
    </w:tbl>
    <w:p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w:t>
      </w:r>
      <w:ins w:id="225" w:author="G. Bruce Pike" w:date="2017-12-07T12:09:00Z">
        <w:r w:rsidR="00436B75">
          <w:t>TE/2-</w:t>
        </w:r>
      </w:ins>
      <w:r>
        <w:t>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4174AC">
        <w:instrText xml:space="preserve"> ADDIN EN.CITE &lt;EndNote&gt;&lt;Cite&gt;&lt;Author&gt;Stollberger&lt;/Author&gt;&lt;Year&gt;1996&lt;/Year&gt;&lt;RecNum&gt;8287&lt;/RecNum&gt;&lt;DisplayText&gt;[85]&lt;/DisplayText&gt;&lt;record&gt;&lt;rec-number&gt;8287&lt;/rec-number&gt;&lt;foreign-keys&gt;&lt;key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4174AC">
        <w:rPr>
          <w:noProof/>
        </w:rPr>
        <w:t>[85]</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 </w:instrText>
      </w:r>
      <w:r w:rsidR="004174AC">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EN.CITE.DATA </w:instrText>
      </w:r>
      <w:r w:rsidR="004174AC">
        <w:fldChar w:fldCharType="end"/>
      </w:r>
      <w:r w:rsidR="008B6E80">
        <w:fldChar w:fldCharType="separate"/>
      </w:r>
      <w:r w:rsidR="004174AC">
        <w:rPr>
          <w:noProof/>
        </w:rPr>
        <w:t>[86,87]</w:t>
      </w:r>
      <w:r w:rsidR="008B6E80">
        <w:fldChar w:fldCharType="end"/>
      </w:r>
      <w:r w:rsidR="008B6E80">
        <w:t xml:space="preserve"> and slice profile effects </w:t>
      </w:r>
      <w:r w:rsidR="008B6E80">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4174AC">
        <w:rPr>
          <w:noProof/>
        </w:rPr>
        <w:t>[88]</w:t>
      </w:r>
      <w:r w:rsidR="008B6E80">
        <w:fldChar w:fldCharType="end"/>
      </w:r>
      <w:r w:rsidR="008F086D">
        <w:t>.</w:t>
      </w:r>
    </w:p>
    <w:p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w:t>
      </w:r>
      <w:del w:id="226" w:author="G. Bruce Pike" w:date="2017-12-07T12:10:00Z">
        <w:r w:rsidDel="004E1E67">
          <w:delText xml:space="preserve">is </w:delText>
        </w:r>
      </w:del>
      <w:ins w:id="227" w:author="G. Bruce Pike" w:date="2017-12-07T12:10:00Z">
        <w:r w:rsidR="004E1E67">
          <w:t xml:space="preserve">are </w:t>
        </w:r>
      </w:ins>
      <w:r>
        <w:t>Actual Flip angle Imaging (AFI)</w:t>
      </w:r>
      <w:r w:rsidR="0025359E">
        <w:t xml:space="preserve"> </w:t>
      </w:r>
      <w:r w:rsidR="0025359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4174AC">
        <w:rPr>
          <w:noProof/>
        </w:rPr>
        <w:t>[89]</w:t>
      </w:r>
      <w:r w:rsidR="0025359E">
        <w:fldChar w:fldCharType="end"/>
      </w:r>
      <w:r>
        <w:t xml:space="preserve"> and Bloch-Siegert (BS) shift</w:t>
      </w:r>
      <w:r w:rsidR="0025359E">
        <w:t xml:space="preserve"> </w:t>
      </w:r>
      <w:r w:rsidR="0025359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4174AC">
        <w:rPr>
          <w:noProof/>
        </w:rPr>
        <w:t>[90]</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w:t>
      </w:r>
      <w:ins w:id="228" w:author="G. Bruce Pike" w:date="2017-12-07T12:11:00Z">
        <w:r w:rsidR="00F05B5E">
          <w:t>,</w:t>
        </w:r>
      </w:ins>
      <w:r w:rsidR="0025359E">
        <w:t xml:space="preserve"> </w:t>
      </w:r>
      <w:r w:rsidR="00A20DBB">
        <w:t xml:space="preserve">within </w:t>
      </w:r>
      <w:r w:rsidR="0025359E">
        <w:t>a single TR</w:t>
      </w:r>
      <w:r w:rsidR="00A20DBB">
        <w:t>,</w:t>
      </w:r>
      <w:r w:rsidR="0025359E">
        <w:t xml:space="preserve"> two acquisitions occur with different delays before the </w:t>
      </w:r>
      <w:del w:id="229" w:author="G. Bruce Pike" w:date="2017-12-07T12:11:00Z">
        <w:r w:rsidR="00A20DBB" w:rsidDel="00F05B5E">
          <w:delText xml:space="preserve">following </w:delText>
        </w:r>
      </w:del>
      <w:ins w:id="230" w:author="G. Bruce Pike" w:date="2017-12-07T12:11:00Z">
        <w:r w:rsidR="00F05B5E">
          <w:t xml:space="preserve">next </w:t>
        </w:r>
      </w:ins>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4174AC">
        <w:rPr>
          <w:noProof/>
        </w:rPr>
        <w:t>[89]</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rsidTr="006260F4">
        <w:trPr>
          <w:trHeight w:val="1229"/>
        </w:trPr>
        <w:tc>
          <w:tcPr>
            <w:tcW w:w="8397" w:type="dxa"/>
          </w:tcPr>
          <w:p w:rsidR="006260F4" w:rsidRDefault="00823149"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rsidR="006260F4" w:rsidRPr="00A87AF2" w:rsidRDefault="006260F4" w:rsidP="00870260">
            <w:pPr>
              <w:spacing w:after="0" w:line="240" w:lineRule="auto"/>
              <w:rPr>
                <w:sz w:val="4"/>
                <w:szCs w:val="4"/>
              </w:rPr>
            </w:pPr>
          </w:p>
          <w:p w:rsidR="006260F4" w:rsidRPr="003A39F9" w:rsidRDefault="006260F4" w:rsidP="00870260">
            <w:pPr>
              <w:jc w:val="right"/>
              <w:rPr>
                <w:b/>
              </w:rPr>
            </w:pPr>
            <w:r w:rsidRPr="003A39F9">
              <w:rPr>
                <w:b/>
              </w:rPr>
              <w:t>(</w:t>
            </w:r>
            <w:r w:rsidR="00483A4D">
              <w:rPr>
                <w:b/>
              </w:rPr>
              <w:t>2-5</w:t>
            </w:r>
            <w:r w:rsidRPr="003A39F9">
              <w:rPr>
                <w:b/>
              </w:rPr>
              <w:t>)</w:t>
            </w:r>
          </w:p>
        </w:tc>
      </w:tr>
    </w:tbl>
    <w:p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4174AC">
        <w:rPr>
          <w:rFonts w:eastAsiaTheme="minorEastAsia"/>
        </w:rPr>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4174AC">
        <w:rPr>
          <w:rFonts w:eastAsiaTheme="minorEastAsia"/>
          <w:noProof/>
        </w:rPr>
        <w:t>[89]</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7B7FB7">
        <w:rPr>
          <w:rFonts w:eastAsiaTheme="minorEastAsia"/>
        </w:rPr>
      </w:r>
      <w:r w:rsidR="007B7FB7">
        <w:rPr>
          <w:rFonts w:eastAsiaTheme="minorEastAsia"/>
        </w:rPr>
        <w:fldChar w:fldCharType="separate"/>
      </w:r>
      <w:r w:rsidR="004174AC">
        <w:rPr>
          <w:rFonts w:eastAsiaTheme="minorEastAsia"/>
          <w:noProof/>
        </w:rPr>
        <w:t>[91,92]</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w:t>
      </w:r>
      <w:del w:id="231" w:author="G. Bruce Pike" w:date="2017-12-07T12:12:00Z">
        <w:r w:rsidR="00065135" w:rsidDel="0053587B">
          <w:rPr>
            <w:rFonts w:eastAsiaTheme="minorEastAsia"/>
          </w:rPr>
          <w:delText xml:space="preserve">by default </w:delText>
        </w:r>
      </w:del>
      <w:r w:rsidR="00065135">
        <w:rPr>
          <w:rFonts w:eastAsiaTheme="minorEastAsia"/>
        </w:rPr>
        <w:t>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xml:space="preserve">, it is used in a wide array of </w:t>
      </w:r>
      <w:ins w:id="232" w:author="G. Bruce Pike" w:date="2017-12-07T12:12:00Z">
        <w:r w:rsidR="0053587B">
          <w:rPr>
            <w:rFonts w:eastAsiaTheme="minorEastAsia"/>
          </w:rPr>
          <w:t xml:space="preserve">research </w:t>
        </w:r>
      </w:ins>
      <w:r w:rsidR="001B318E">
        <w:rPr>
          <w:rFonts w:eastAsiaTheme="minorEastAsia"/>
        </w:rPr>
        <w:t>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853C61">
        <w:rPr>
          <w:rFonts w:eastAsiaTheme="minorEastAsia"/>
        </w:rPr>
      </w:r>
      <w:r w:rsidR="00853C61">
        <w:rPr>
          <w:rFonts w:eastAsiaTheme="minorEastAsia"/>
        </w:rPr>
        <w:fldChar w:fldCharType="separate"/>
      </w:r>
      <w:r w:rsidR="004174AC">
        <w:rPr>
          <w:rFonts w:eastAsiaTheme="minorEastAsia"/>
          <w:noProof/>
        </w:rPr>
        <w:t>[93-96]</w:t>
      </w:r>
      <w:r w:rsidR="00853C61">
        <w:rPr>
          <w:rFonts w:eastAsiaTheme="minorEastAsia"/>
        </w:rPr>
        <w:fldChar w:fldCharType="end"/>
      </w:r>
      <w:r w:rsidR="00853C61">
        <w:rPr>
          <w:rFonts w:eastAsiaTheme="minorEastAsia"/>
        </w:rPr>
        <w:t>.</w:t>
      </w:r>
    </w:p>
    <w:p w:rsidR="00675EC6" w:rsidRPr="006260F4" w:rsidRDefault="009A21D2" w:rsidP="003A5E87">
      <w:r>
        <w:t>BS is a phase-based B</w:t>
      </w:r>
      <w:r>
        <w:rPr>
          <w:vertAlign w:val="subscript"/>
        </w:rPr>
        <w:t>1</w:t>
      </w:r>
      <w:r>
        <w:t xml:space="preserve"> mapping technique that uses the Bloch-Siegert shift </w:t>
      </w:r>
      <w:r w:rsidR="00721831">
        <w:t>phenomenon</w:t>
      </w:r>
      <w:ins w:id="233" w:author="G. Bruce Pike" w:date="2017-12-07T12:13:00Z">
        <w:r w:rsidR="003B1DD0">
          <w:t xml:space="preserve"> </w:t>
        </w:r>
        <w:commentRangeStart w:id="234"/>
        <w:r w:rsidR="003B1DD0">
          <w:t>[ref]</w:t>
        </w:r>
      </w:ins>
      <w:r>
        <w:t>.</w:t>
      </w:r>
      <w:r w:rsidR="00453DA9">
        <w:t xml:space="preserve"> </w:t>
      </w:r>
      <w:commentRangeEnd w:id="234"/>
      <w:r w:rsidR="003B1DD0">
        <w:rPr>
          <w:rStyle w:val="CommentReference"/>
        </w:rPr>
        <w:commentReference w:id="234"/>
      </w:r>
      <w:r w:rsidR="00453DA9">
        <w:t xml:space="preserve">The Bloch-Siegert shift is a change in </w:t>
      </w:r>
      <w:del w:id="235" w:author="G. Bruce Pike" w:date="2017-12-07T12:13:00Z">
        <w:r w:rsidR="00453DA9" w:rsidDel="003B1DD0">
          <w:delText xml:space="preserve">experienced </w:delText>
        </w:r>
      </w:del>
      <w:r w:rsidR="00453DA9">
        <w:t>precession frequency of spins in the presence of an off-resonance RF</w:t>
      </w:r>
      <w:r w:rsidR="00A55872">
        <w:t xml:space="preserve"> field</w:t>
      </w:r>
      <w:r w:rsidR="00453DA9">
        <w:t xml:space="preserve">, sufficiently </w:t>
      </w:r>
      <w:r w:rsidR="00A55872">
        <w:t>off-resonance</w:t>
      </w:r>
      <w:r w:rsidR="00453DA9">
        <w:t xml:space="preserve"> so that no </w:t>
      </w:r>
      <w:r w:rsidR="00A55872">
        <w:t>longitudinal↔transversal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4174AC">
        <w:rPr>
          <w:noProof/>
        </w:rPr>
        <w:t>[90]</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rsidTr="00483A4D">
        <w:trPr>
          <w:trHeight w:val="1229"/>
        </w:trPr>
        <w:tc>
          <w:tcPr>
            <w:tcW w:w="8397" w:type="dxa"/>
          </w:tcPr>
          <w:p w:rsidR="006260F4" w:rsidRDefault="00823149"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rsidR="006260F4" w:rsidRPr="00A87AF2" w:rsidRDefault="006260F4" w:rsidP="00870260">
            <w:pPr>
              <w:spacing w:after="0" w:line="240" w:lineRule="auto"/>
              <w:rPr>
                <w:sz w:val="4"/>
                <w:szCs w:val="4"/>
              </w:rPr>
            </w:pPr>
          </w:p>
          <w:p w:rsidR="006260F4" w:rsidRPr="003A39F9" w:rsidRDefault="006260F4" w:rsidP="00870260">
            <w:pPr>
              <w:jc w:val="right"/>
              <w:rPr>
                <w:b/>
              </w:rPr>
            </w:pPr>
            <w:r w:rsidRPr="003A39F9">
              <w:rPr>
                <w:b/>
              </w:rPr>
              <w:t>(</w:t>
            </w:r>
            <w:r w:rsidR="00483A4D">
              <w:rPr>
                <w:b/>
              </w:rPr>
              <w:t>2-6</w:t>
            </w:r>
            <w:r w:rsidRPr="003A39F9">
              <w:rPr>
                <w:b/>
              </w:rPr>
              <w:t>)</w:t>
            </w:r>
          </w:p>
        </w:tc>
      </w:tr>
      <w:tr w:rsidR="00483A4D" w:rsidRPr="007B5704" w:rsidTr="003A5E87">
        <w:trPr>
          <w:trHeight w:val="1327"/>
        </w:trPr>
        <w:tc>
          <w:tcPr>
            <w:tcW w:w="8397" w:type="dxa"/>
          </w:tcPr>
          <w:p w:rsidR="00483A4D" w:rsidRPr="00483A4D" w:rsidRDefault="00823149"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rsidR="00483A4D" w:rsidRPr="00A87AF2" w:rsidRDefault="00483A4D" w:rsidP="00483A4D">
            <w:pPr>
              <w:spacing w:after="0" w:line="240" w:lineRule="auto"/>
              <w:jc w:val="right"/>
              <w:rPr>
                <w:sz w:val="4"/>
                <w:szCs w:val="4"/>
              </w:rPr>
            </w:pPr>
          </w:p>
          <w:p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10 ms)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4174AC">
        <w:rPr>
          <w:rFonts w:eastAsiaTheme="minorEastAsia"/>
        </w:rPr>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4174AC">
        <w:rPr>
          <w:rFonts w:eastAsiaTheme="minorEastAsia"/>
          <w:noProof/>
        </w:rPr>
        <w:t>[90]</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0244E">
        <w:rPr>
          <w:rFonts w:eastAsiaTheme="minorEastAsia"/>
        </w:rPr>
      </w:r>
      <w:r w:rsidR="00E0244E">
        <w:rPr>
          <w:rFonts w:eastAsiaTheme="minorEastAsia"/>
        </w:rPr>
        <w:fldChar w:fldCharType="separate"/>
      </w:r>
      <w:r w:rsidR="004174AC">
        <w:rPr>
          <w:rFonts w:eastAsiaTheme="minorEastAsia"/>
          <w:noProof/>
        </w:rPr>
        <w:t>[97]</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201BB">
        <w:rPr>
          <w:rFonts w:eastAsiaTheme="minorEastAsia"/>
        </w:rPr>
      </w:r>
      <w:r w:rsidR="00E201BB">
        <w:rPr>
          <w:rFonts w:eastAsiaTheme="minorEastAsia"/>
        </w:rPr>
        <w:fldChar w:fldCharType="separate"/>
      </w:r>
      <w:r w:rsidR="004174AC">
        <w:rPr>
          <w:rFonts w:eastAsiaTheme="minorEastAsia"/>
          <w:noProof/>
        </w:rPr>
        <w:t>[93,98]</w:t>
      </w:r>
      <w:r w:rsidR="00E201BB">
        <w:rPr>
          <w:rFonts w:eastAsiaTheme="minorEastAsia"/>
        </w:rPr>
        <w:fldChar w:fldCharType="end"/>
      </w:r>
      <w:r w:rsidR="00601AEB">
        <w:rPr>
          <w:rFonts w:eastAsiaTheme="minorEastAsia"/>
        </w:rPr>
        <w:t>.</w:t>
      </w:r>
    </w:p>
    <w:p w:rsidR="006260F4" w:rsidRPr="00233AA1" w:rsidRDefault="00233AA1" w:rsidP="001B3EE1">
      <w:pPr>
        <w:spacing w:after="0"/>
      </w:pPr>
      <w:r>
        <w:rPr>
          <w:i/>
        </w:rPr>
        <w:t>B</w:t>
      </w:r>
      <w:r>
        <w:rPr>
          <w:i/>
          <w:vertAlign w:val="subscript"/>
        </w:rPr>
        <w:t>0</w:t>
      </w:r>
      <w:r>
        <w:rPr>
          <w:i/>
        </w:rPr>
        <w:t xml:space="preserve"> Mapping</w:t>
      </w:r>
    </w:p>
    <w:p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ins w:id="236" w:author="G. Bruce Pike" w:date="2017-12-07T12:16:00Z">
        <w:r w:rsidR="00CA77CB">
          <w:t xml:space="preserve">is </w:t>
        </w:r>
      </w:ins>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 xml:space="preserve">acquire </w:t>
      </w:r>
      <w:ins w:id="237" w:author="G. Bruce Pike" w:date="2017-12-07T12:16:00Z">
        <w:r w:rsidR="00CA77CB">
          <w:t xml:space="preserve">a </w:t>
        </w:r>
      </w:ins>
      <w:r>
        <w:t>B</w:t>
      </w:r>
      <w:r>
        <w:rPr>
          <w:vertAlign w:val="subscript"/>
        </w:rPr>
        <w:t>0</w:t>
      </w:r>
      <w:r>
        <w:t xml:space="preserve"> </w:t>
      </w:r>
      <w:ins w:id="238" w:author="G. Bruce Pike" w:date="2017-12-07T12:16:00Z">
        <w:r w:rsidR="00CA77CB">
          <w:t>map (a.k.a. field map)</w:t>
        </w:r>
      </w:ins>
      <w:del w:id="239" w:author="G. Bruce Pike" w:date="2017-12-07T12:17:00Z">
        <w:r w:rsidDel="00CA77CB">
          <w:delText>or a</w:delText>
        </w:r>
        <w:r w:rsidR="00D60B41" w:rsidDel="00CA77CB">
          <w:delText xml:space="preserve"> field map</w:delText>
        </w:r>
      </w:del>
      <w:r>
        <w:t xml:space="preserve">; this information is </w:t>
      </w:r>
      <w:r w:rsidR="00C4233C">
        <w:t>used</w:t>
      </w:r>
      <w:r>
        <w:t xml:space="preserve"> during the </w:t>
      </w:r>
      <w:ins w:id="240" w:author="G. Bruce Pike" w:date="2017-12-07T12:17:00Z">
        <w:r w:rsidR="00CA77CB">
          <w:t xml:space="preserve">automated </w:t>
        </w:r>
      </w:ins>
      <w:r>
        <w:t>shimming process of MRI scanners</w:t>
      </w:r>
      <w:r w:rsidR="00D60B41">
        <w:t xml:space="preserve">. The simplest </w:t>
      </w:r>
      <w:del w:id="241" w:author="G. Bruce Pike" w:date="2017-12-07T12:17:00Z">
        <w:r w:rsidR="00D60B41" w:rsidDel="00CA77CB">
          <w:delText>pulse sequence</w:delText>
        </w:r>
      </w:del>
      <w:ins w:id="242" w:author="G. Bruce Pike" w:date="2017-12-07T12:17:00Z">
        <w:r w:rsidR="00CA77CB">
          <w:t>technique</w:t>
        </w:r>
      </w:ins>
      <w:r w:rsidR="00D60B41">
        <w:t xml:space="preserv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w:t>
      </w:r>
      <w:ins w:id="243" w:author="G. Bruce Pike" w:date="2017-12-07T12:18:00Z">
        <w:r w:rsidR="00CA77CB">
          <w:t xml:space="preserve">executed with two </w:t>
        </w:r>
      </w:ins>
      <w:del w:id="244" w:author="G. Bruce Pike" w:date="2017-12-07T12:18:00Z">
        <w:r w:rsidR="00C4233C" w:rsidDel="00CA77CB">
          <w:delText>by acquiring</w:delText>
        </w:r>
        <w:r w:rsidR="00D60B41" w:rsidDel="00CA77CB">
          <w:delText xml:space="preserve"> two images at </w:delText>
        </w:r>
      </w:del>
      <w:r w:rsidR="00D60B41">
        <w:t>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w:t>
      </w:r>
      <w:ins w:id="245" w:author="G. Bruce Pike" w:date="2017-12-07T12:18:00Z">
        <w:r w:rsidR="00CA77CB">
          <w:t xml:space="preserve">expressed in </w:t>
        </w:r>
      </w:ins>
      <w:r w:rsidR="0093669E">
        <w:t xml:space="preserve">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4174AC">
        <w:instrText xml:space="preserve"> ADDIN EN.CITE &lt;EndNote&gt;&lt;Cite&gt;&lt;Author&gt;Schneider&lt;/Author&gt;&lt;Year&gt;1991&lt;/Year&gt;&lt;RecNum&gt;8382&lt;/RecNum&gt;&lt;DisplayText&gt;[99]&lt;/DisplayText&gt;&lt;record&gt;&lt;rec-number&gt;8382&lt;/rec-number&gt;&lt;foreign-keys&gt;&lt;key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4174AC">
        <w:rPr>
          <w:noProof/>
        </w:rPr>
        <w:t>[99]</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rsidTr="00870260">
        <w:trPr>
          <w:trHeight w:val="720"/>
        </w:trPr>
        <w:tc>
          <w:tcPr>
            <w:tcW w:w="8397" w:type="dxa"/>
          </w:tcPr>
          <w:p w:rsidR="00233AA1" w:rsidRDefault="00823149"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rsidR="00233AA1" w:rsidRPr="00A87AF2" w:rsidRDefault="00233AA1" w:rsidP="00870260">
            <w:pPr>
              <w:spacing w:after="0" w:line="240" w:lineRule="auto"/>
              <w:rPr>
                <w:sz w:val="4"/>
                <w:szCs w:val="4"/>
              </w:rPr>
            </w:pPr>
          </w:p>
          <w:p w:rsidR="00233AA1" w:rsidRPr="003A39F9" w:rsidRDefault="00233AA1" w:rsidP="00385E8A">
            <w:pPr>
              <w:jc w:val="right"/>
              <w:rPr>
                <w:b/>
              </w:rPr>
            </w:pPr>
            <w:r w:rsidRPr="003A39F9">
              <w:rPr>
                <w:b/>
              </w:rPr>
              <w:t>(</w:t>
            </w:r>
            <w:r>
              <w:rPr>
                <w:b/>
              </w:rPr>
              <w:t>2-</w:t>
            </w:r>
            <w:r w:rsidR="00385E8A">
              <w:rPr>
                <w:b/>
              </w:rPr>
              <w:t>8</w:t>
            </w:r>
            <w:r w:rsidRPr="003A39F9">
              <w:rPr>
                <w:b/>
              </w:rPr>
              <w:t>)</w:t>
            </w:r>
          </w:p>
        </w:tc>
      </w:tr>
    </w:tbl>
    <w:p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del w:id="246" w:author="G. Bruce Pike" w:date="2017-12-07T12:30:00Z">
        <w:r w:rsidDel="008C5802">
          <w:delText xml:space="preserve">can </w:delText>
        </w:r>
      </w:del>
      <w:r>
        <w:t>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rsidR="00403A11" w:rsidRDefault="00403A11" w:rsidP="00403A11">
      <w:pPr>
        <w:pStyle w:val="Heading2"/>
      </w:pPr>
      <w:bookmarkStart w:id="247" w:name="_Toc499894624"/>
      <w:r>
        <w:t>Magnetization Transfer Imaging</w:t>
      </w:r>
      <w:bookmarkEnd w:id="247"/>
    </w:p>
    <w:p w:rsidR="00403A11" w:rsidRDefault="00403A11" w:rsidP="00403A11">
      <w:pPr>
        <w:pStyle w:val="Heading3"/>
      </w:pPr>
      <w:bookmarkStart w:id="248" w:name="_Toc499894625"/>
      <w:r>
        <w:t>Two-Pool Model of MT</w:t>
      </w:r>
      <w:bookmarkEnd w:id="248"/>
    </w:p>
    <w:p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w:t>
      </w:r>
      <w:ins w:id="249" w:author="G. Bruce Pike" w:date="2017-12-07T12:31:00Z">
        <w:r w:rsidR="001E720A">
          <w:t xml:space="preserve">transverse </w:t>
        </w:r>
      </w:ins>
      <w:r>
        <w:t>signal decay</w:t>
      </w:r>
      <w:r w:rsidR="005655B4">
        <w:t xml:space="preserve"> (~10 to 100</w:t>
      </w:r>
      <w:r w:rsidR="009833A8">
        <w:t xml:space="preserve"> ms)</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ins w:id="250" w:author="G. Bruce Pike" w:date="2017-12-07T12:31:00Z">
        <w:r w:rsidR="001E720A">
          <w:t xml:space="preserve">the </w:t>
        </w:r>
      </w:ins>
      <w:r w:rsidR="00E4503C">
        <w:t>MR</w:t>
      </w:r>
      <w:r w:rsidR="00072FB0">
        <w:t>I</w:t>
      </w:r>
      <w:r w:rsidR="00E4503C">
        <w:t xml:space="preserve"> signal from hydrogen in these </w:t>
      </w:r>
      <w:r w:rsidR="005655B4">
        <w:t>macro</w:t>
      </w:r>
      <w:r w:rsidR="00E4503C">
        <w:t>mole</w:t>
      </w:r>
      <w:r w:rsidR="00072FB0">
        <w:t>cules decay</w:t>
      </w:r>
      <w:ins w:id="251" w:author="G. Bruce Pike" w:date="2017-12-07T12:31:00Z">
        <w:r w:rsidR="001E720A">
          <w:t>s</w:t>
        </w:r>
      </w:ins>
      <w:r w:rsidR="00072FB0">
        <w:t xml:space="preserve">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w:t>
      </w:r>
      <w:ins w:id="252" w:author="G. Bruce Pike" w:date="2017-12-07T12:32:00Z">
        <w:r w:rsidR="001E720A">
          <w:t xml:space="preserve">the macromolecules of </w:t>
        </w:r>
      </w:ins>
      <w:r w:rsidR="00072FB0">
        <w:t>myelin</w:t>
      </w:r>
      <w:del w:id="253" w:author="G. Bruce Pike" w:date="2017-12-07T12:32:00Z">
        <w:r w:rsidR="005655B4" w:rsidDel="001E720A">
          <w:delText xml:space="preserve"> content</w:delText>
        </w:r>
      </w:del>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 </w:instrText>
      </w:r>
      <w:r w:rsidR="004174AC">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EN.CITE.DATA </w:instrText>
      </w:r>
      <w:r w:rsidR="004174AC">
        <w:fldChar w:fldCharType="end"/>
      </w:r>
      <w:r w:rsidR="00B0628F">
        <w:fldChar w:fldCharType="separate"/>
      </w:r>
      <w:r w:rsidR="004174AC">
        <w:rPr>
          <w:noProof/>
        </w:rPr>
        <w:t>[100-102]</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rsidR="00E90995" w:rsidRDefault="00E90995" w:rsidP="001B3EE1">
      <w:pPr>
        <w:spacing w:after="0"/>
        <w:jc w:val="center"/>
      </w:pPr>
      <w:r>
        <w:rPr>
          <w:noProof/>
        </w:rPr>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rsidR="00B43543" w:rsidRPr="006E25E5" w:rsidRDefault="00B43543" w:rsidP="00B43543">
      <w:pPr>
        <w:pStyle w:val="Caption"/>
      </w:pPr>
      <w:bookmarkStart w:id="254" w:name="_Ref499305329"/>
      <w:bookmarkStart w:id="255" w:name="_Toc499894579"/>
      <w:r>
        <w:t xml:space="preserve">Figure </w:t>
      </w:r>
      <w:fldSimple w:instr=" STYLEREF 1 \s ">
        <w:r w:rsidR="008B2764">
          <w:rPr>
            <w:noProof/>
          </w:rPr>
          <w:t>2</w:t>
        </w:r>
      </w:fldSimple>
      <w:r>
        <w:noBreakHyphen/>
      </w:r>
      <w:fldSimple w:instr=" SEQ Figure \* ARABIC \s 1 ">
        <w:r w:rsidR="008B2764">
          <w:rPr>
            <w:noProof/>
          </w:rPr>
          <w:t>3</w:t>
        </w:r>
      </w:fldSimple>
      <w:bookmarkEnd w:id="254"/>
      <w:r>
        <w:t>. Two-pool model of the magnetiz</w:t>
      </w:r>
      <w:r w:rsidR="00254E3F">
        <w:t>ation transfer effect</w:t>
      </w:r>
      <w:r>
        <w:t>.</w:t>
      </w:r>
      <w:r w:rsidR="005655B4">
        <w:t xml:space="preserve"> a – example relative spectral lineshapes for “free pool” hydrogen (e.g. in water) and “restricted pool” hydrogen (e.g. macromolecules in myelin). b – </w:t>
      </w:r>
      <w:r w:rsidR="006E25E5">
        <w:t xml:space="preserve">evolution of the magnetization of the two pools during the exchange process. </w:t>
      </w:r>
      <w:r w:rsidR="006E25E5">
        <w:rPr>
          <w:i/>
        </w:rPr>
        <w:t>M</w:t>
      </w:r>
      <w:r w:rsidR="006E25E5">
        <w:rPr>
          <w:i/>
          <w:vertAlign w:val="subscript"/>
        </w:rPr>
        <w:t>0,f</w:t>
      </w:r>
      <w:r w:rsidR="006E25E5">
        <w:t xml:space="preserve">: equilibrium magnetization of the free pool, </w:t>
      </w:r>
      <w:r w:rsidR="006E25E5">
        <w:rPr>
          <w:i/>
        </w:rPr>
        <w:t>M</w:t>
      </w:r>
      <w:r w:rsidR="006E25E5">
        <w:rPr>
          <w:i/>
          <w:vertAlign w:val="subscript"/>
        </w:rPr>
        <w:t>z,f</w:t>
      </w:r>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r w:rsidR="006E25E5">
        <w:rPr>
          <w:i/>
        </w:rPr>
        <w:t>M</w:t>
      </w:r>
      <w:r w:rsidR="006E25E5">
        <w:rPr>
          <w:i/>
          <w:vertAlign w:val="subscript"/>
        </w:rPr>
        <w:t>z,r</w:t>
      </w:r>
      <w:r w:rsidR="006E25E5">
        <w:t xml:space="preserve">: longitudinal magnetization of the restricted pool, </w:t>
      </w:r>
      <w:r w:rsidR="006E25E5">
        <w:rPr>
          <w:i/>
        </w:rPr>
        <w:t>k</w:t>
      </w:r>
      <w:r w:rsidR="006E25E5">
        <w:rPr>
          <w:i/>
          <w:vertAlign w:val="subscript"/>
        </w:rPr>
        <w:t>f</w:t>
      </w:r>
      <w:r w:rsidR="006E25E5">
        <w:t xml:space="preserve">: magnetization transfer exchange rate from the free pool to the restricted pool, </w:t>
      </w:r>
      <w:r w:rsidR="006E25E5">
        <w:rPr>
          <w:i/>
        </w:rPr>
        <w:t>k</w:t>
      </w:r>
      <w:r w:rsidR="006E25E5">
        <w:rPr>
          <w:i/>
          <w:vertAlign w:val="subscript"/>
        </w:rPr>
        <w:t>r</w:t>
      </w:r>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55"/>
    </w:p>
    <w:p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w:t>
      </w:r>
      <w:r w:rsidR="00827ACC">
        <w:t>is somewhat</w:t>
      </w:r>
      <w:r w:rsidR="002A1663">
        <w:t xml:space="preserve"> </w:t>
      </w:r>
      <w:r w:rsidR="00827ACC">
        <w:t>puzzling</w:t>
      </w:r>
      <w:r w:rsidR="00451D8D">
        <w:t xml:space="preserve">, </w:t>
      </w:r>
      <w:r w:rsidR="00827ACC">
        <w:t xml:space="preserve">since unlike energy and momentum, the net magnetization is not a conserved quantity. For example, if a 90° excitation pulse is applied followed by a strong crusher gradient, </w:t>
      </w:r>
      <w:r w:rsidR="009F20AF">
        <w:t>the equilibrium magnetization vector M</w:t>
      </w:r>
      <w:r w:rsidR="009F20AF" w:rsidRPr="00451D8D">
        <w:rPr>
          <w:vertAlign w:val="subscript"/>
        </w:rPr>
        <w:t>0</w:t>
      </w:r>
      <m:oMath>
        <m:acc>
          <m:accPr>
            <m:ctrlPr>
              <w:rPr>
                <w:rFonts w:ascii="Cambria Math" w:hAnsi="Cambria Math"/>
                <w:vertAlign w:val="subscript"/>
              </w:rPr>
            </m:ctrlPr>
          </m:accPr>
          <m:e>
            <m:r>
              <m:rPr>
                <m:sty m:val="p"/>
              </m:rPr>
              <w:rPr>
                <w:rFonts w:ascii="Cambria Math" w:hAnsi="Cambria Math"/>
                <w:vertAlign w:val="subscript"/>
              </w:rPr>
              <m:t>z</m:t>
            </m:r>
          </m:e>
        </m:acc>
      </m:oMath>
      <w:r w:rsidR="009F20AF">
        <w:rPr>
          <w:rFonts w:eastAsiaTheme="minorEastAsia"/>
        </w:rPr>
        <w:t xml:space="preserve"> </w:t>
      </w:r>
      <w:r w:rsidR="001B3EE1">
        <w:rPr>
          <w:rFonts w:eastAsiaTheme="minorEastAsia"/>
        </w:rPr>
        <w:t>is</w:t>
      </w:r>
      <w:r w:rsidR="009F20AF">
        <w:rPr>
          <w:rFonts w:eastAsiaTheme="minorEastAsia"/>
        </w:rPr>
        <w:t xml:space="preserve"> converted to the null vector </w:t>
      </w:r>
      <m:oMath>
        <m:acc>
          <m:accPr>
            <m:ctrlPr>
              <w:rPr>
                <w:rFonts w:ascii="Cambria Math" w:hAnsi="Cambria Math"/>
                <w:vertAlign w:val="subscript"/>
              </w:rPr>
            </m:ctrlPr>
          </m:accPr>
          <m:e>
            <m:r>
              <m:rPr>
                <m:sty m:val="p"/>
              </m:rPr>
              <w:rPr>
                <w:rFonts w:ascii="Cambria Math" w:hAnsi="Cambria Math"/>
                <w:vertAlign w:val="subscript"/>
              </w:rPr>
              <m:t>0</m:t>
            </m:r>
          </m:e>
        </m:acc>
      </m:oMath>
      <w:r w:rsidR="009F20AF" w:rsidRPr="000C4122">
        <w:rPr>
          <w:rFonts w:eastAsiaTheme="minorEastAsia"/>
        </w:rPr>
        <w:t>.</w:t>
      </w:r>
      <w:r w:rsidR="009F20AF">
        <w:rPr>
          <w:rFonts w:eastAsiaTheme="minorEastAsia"/>
        </w:rPr>
        <w:t xml:space="preserve"> </w:t>
      </w:r>
      <w:r w:rsidR="001B3EE1">
        <w:rPr>
          <w:rFonts w:eastAsiaTheme="minorEastAsia"/>
        </w:rPr>
        <w:t>In reality, it</w:t>
      </w:r>
      <w:r w:rsidR="000C4122">
        <w:rPr>
          <w:rFonts w:eastAsiaTheme="minorEastAsia"/>
        </w:rPr>
        <w:t xml:space="preserve"> </w:t>
      </w:r>
      <w:r w:rsidR="000C4122">
        <w:t xml:space="preserve">is more specifically </w:t>
      </w:r>
      <w:r w:rsidR="000C4122" w:rsidRPr="00451D8D">
        <w:rPr>
          <w:i/>
        </w:rPr>
        <w:t>energy</w:t>
      </w:r>
      <w:r w:rsidR="000C4122">
        <w:t xml:space="preserve"> of the spin populations between the two pools that is </w:t>
      </w:r>
      <w:r w:rsidR="001B3EE1">
        <w:t>exchanged</w:t>
      </w:r>
      <w:r w:rsidR="000C4122">
        <w:t xml:space="preserve"> during the MT phenomenon, and </w:t>
      </w:r>
      <w:r w:rsidR="001B3EE1">
        <w:t xml:space="preserve">the </w:t>
      </w:r>
      <w:r w:rsidR="000C4122">
        <w:t xml:space="preserve">longitudinal magnetization </w:t>
      </w:r>
      <w:r w:rsidR="001B3EE1">
        <w:t>of</w:t>
      </w:r>
      <w:r w:rsidR="000C4122">
        <w:t xml:space="preserve"> each pool </w:t>
      </w:r>
      <w:r w:rsidR="001B3EE1">
        <w:t>differ</w:t>
      </w:r>
      <w:r w:rsidR="000C4122">
        <w:t xml:space="preserve"> as a result </w:t>
      </w:r>
      <w:r w:rsidR="001B3EE1">
        <w:t>this energy exchange, leading to an observed magnetization transfer</w:t>
      </w:r>
      <w:r w:rsidR="000C4122">
        <w:t xml:space="preserve">.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0C4122">
        <w:t>displays</w:t>
      </w:r>
      <w:r w:rsidR="00B65034">
        <w:t xml:space="preserve"> the energy level diagrams</w:t>
      </w:r>
      <w:r w:rsidR="004A5893">
        <w:t xml:space="preserve"> of two spin populations</w:t>
      </w:r>
      <w:r w:rsidR="00B65034">
        <w:t xml:space="preserve"> at three different stages of a magnetization transfer experiment</w:t>
      </w:r>
      <w:r w:rsidR="00B0628F">
        <w:t xml:space="preserve">. For simplicity, the relaxation rates of each pools </w:t>
      </w:r>
      <w:r w:rsidR="00451D8D">
        <w:t xml:space="preserve">are neglected </w:t>
      </w:r>
      <w:r w:rsidR="00E90995">
        <w:t>in this diagram</w:t>
      </w:r>
      <w:r w:rsidR="004A5893">
        <w:t xml:space="preserve"> (which in reality are present)</w:t>
      </w:r>
      <w:r w:rsidR="00B0628F">
        <w:t>.</w:t>
      </w:r>
    </w:p>
    <w:p w:rsidR="00205EB3" w:rsidRDefault="002347D2" w:rsidP="00D7670A">
      <w:pPr>
        <w:spacing w:line="240" w:lineRule="auto"/>
        <w:jc w:val="center"/>
      </w:pPr>
      <w:r>
        <w:rPr>
          <w:noProof/>
        </w:rPr>
        <w:drawing>
          <wp:inline distT="0" distB="0" distL="0" distR="0" wp14:anchorId="1E27C16B" wp14:editId="3FE7E6CD">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rsidR="00D7670A" w:rsidRDefault="00D7670A" w:rsidP="00B65034">
      <w:pPr>
        <w:pStyle w:val="Caption"/>
      </w:pPr>
      <w:bookmarkStart w:id="256" w:name="_Ref499308499"/>
      <w:bookmarkStart w:id="257" w:name="_Toc499894580"/>
      <w:r>
        <w:t xml:space="preserve">Figure </w:t>
      </w:r>
      <w:fldSimple w:instr=" STYLEREF 1 \s ">
        <w:r w:rsidR="008B2764">
          <w:rPr>
            <w:noProof/>
          </w:rPr>
          <w:t>2</w:t>
        </w:r>
      </w:fldSimple>
      <w:r>
        <w:noBreakHyphen/>
      </w:r>
      <w:fldSimple w:instr=" SEQ Figure \* ARABIC \s 1 ">
        <w:r w:rsidR="008B2764">
          <w:rPr>
            <w:noProof/>
          </w:rPr>
          <w:t>4</w:t>
        </w:r>
      </w:fldSimple>
      <w:bookmarkEnd w:id="256"/>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257"/>
    </w:p>
    <w:p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ins w:id="258" w:author="G. Bruce Pike" w:date="2017-12-07T12:36:00Z">
        <w:r w:rsidR="00847E9C">
          <w:t xml:space="preserve"> in addition to MT</w:t>
        </w:r>
      </w:ins>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 </w:instrText>
      </w:r>
      <w:r w:rsidR="004174AC">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EN.CITE.DATA </w:instrText>
      </w:r>
      <w:r w:rsidR="004174AC">
        <w:fldChar w:fldCharType="end"/>
      </w:r>
      <w:r w:rsidR="00A33A0B">
        <w:fldChar w:fldCharType="separate"/>
      </w:r>
      <w:r w:rsidR="004174AC">
        <w:rPr>
          <w:noProof/>
        </w:rPr>
        <w:t>[103]</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w:t>
      </w:r>
      <w:ins w:id="259" w:author="G. Bruce Pike" w:date="2017-12-07T12:36:00Z">
        <w:r w:rsidR="00847E9C">
          <w:t xml:space="preserve"> (sometimes unwanted)</w:t>
        </w:r>
      </w:ins>
      <w:r w:rsidR="00DB045D">
        <w:t xml:space="preserve">, such as standard multislice imaging </w:t>
      </w:r>
      <w:r w:rsidR="00DB045D">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 </w:instrText>
      </w:r>
      <w:r w:rsidR="007164FC">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EN.CITE.DATA </w:instrText>
      </w:r>
      <w:r w:rsidR="007164FC">
        <w:fldChar w:fldCharType="end"/>
      </w:r>
      <w:r w:rsidR="00DB045D">
        <w:fldChar w:fldCharType="separate"/>
      </w:r>
      <w:r w:rsidR="007164FC">
        <w:rPr>
          <w:noProof/>
        </w:rPr>
        <w:t>[104,105]</w:t>
      </w:r>
      <w:r w:rsidR="00DB045D">
        <w:fldChar w:fldCharType="end"/>
      </w:r>
      <w:r w:rsidR="00DB045D">
        <w:t>.</w:t>
      </w:r>
    </w:p>
    <w:p w:rsidR="00403A11" w:rsidRDefault="00DD0B26" w:rsidP="00403A11">
      <w:pPr>
        <w:pStyle w:val="Heading3"/>
      </w:pPr>
      <w:bookmarkStart w:id="260" w:name="_Toc499894626"/>
      <w:r w:rsidRPr="001F2190">
        <w:rPr>
          <w:rFonts w:cs="Times New Roman"/>
          <w:noProof/>
        </w:rPr>
        <w:t>MTR and MTsat</w:t>
      </w:r>
      <w:bookmarkEnd w:id="260"/>
    </w:p>
    <w:p w:rsidR="00F06624" w:rsidRPr="00F06624" w:rsidRDefault="00F06624" w:rsidP="001B3EE1">
      <w:pPr>
        <w:spacing w:after="0"/>
        <w:rPr>
          <w:i/>
        </w:rPr>
      </w:pPr>
      <w:r>
        <w:rPr>
          <w:i/>
        </w:rPr>
        <w:t>Magnetization Transfer Ratio (MTR)</w:t>
      </w:r>
    </w:p>
    <w:p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rsidTr="000C0832">
        <w:trPr>
          <w:trHeight w:val="720"/>
        </w:trPr>
        <w:tc>
          <w:tcPr>
            <w:tcW w:w="8397" w:type="dxa"/>
          </w:tcPr>
          <w:p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rsidR="0026674D" w:rsidRPr="00A87AF2" w:rsidRDefault="0026674D" w:rsidP="000C0832">
            <w:pPr>
              <w:spacing w:after="0" w:line="240" w:lineRule="auto"/>
              <w:rPr>
                <w:sz w:val="4"/>
                <w:szCs w:val="4"/>
              </w:rPr>
            </w:pPr>
          </w:p>
          <w:p w:rsidR="0026674D" w:rsidRPr="003A39F9" w:rsidRDefault="0026674D" w:rsidP="000C0832">
            <w:pPr>
              <w:jc w:val="right"/>
              <w:rPr>
                <w:b/>
              </w:rPr>
            </w:pPr>
            <w:r w:rsidRPr="003A39F9">
              <w:rPr>
                <w:b/>
              </w:rPr>
              <w:t>(</w:t>
            </w:r>
            <w:r>
              <w:rPr>
                <w:b/>
              </w:rPr>
              <w:t>2-9</w:t>
            </w:r>
            <w:r w:rsidRPr="003A39F9">
              <w:rPr>
                <w:b/>
              </w:rPr>
              <w:t>)</w:t>
            </w:r>
          </w:p>
        </w:tc>
      </w:tr>
    </w:tbl>
    <w:p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normal appearing white matter (</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rsidR="005058B1" w:rsidRDefault="00C05C27" w:rsidP="00DA327E">
      <w:pPr>
        <w:spacing w:line="240" w:lineRule="auto"/>
        <w:ind w:left="360"/>
        <w:jc w:val="center"/>
      </w:pPr>
      <w:r>
        <w:rPr>
          <w:noProof/>
        </w:rPr>
        <w:drawing>
          <wp:inline distT="0" distB="0" distL="0" distR="0" wp14:anchorId="37783487" wp14:editId="45C790E4">
            <wp:extent cx="4308501" cy="2304999"/>
            <wp:effectExtent l="0" t="0" r="9525"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4333175" cy="2318199"/>
                    </a:xfrm>
                    <a:prstGeom prst="rect">
                      <a:avLst/>
                    </a:prstGeom>
                  </pic:spPr>
                </pic:pic>
              </a:graphicData>
            </a:graphic>
          </wp:inline>
        </w:drawing>
      </w:r>
    </w:p>
    <w:p w:rsidR="000C3C04" w:rsidRDefault="00DA327E" w:rsidP="000C3C04">
      <w:pPr>
        <w:pStyle w:val="Caption"/>
      </w:pPr>
      <w:bookmarkStart w:id="261" w:name="_Ref499383706"/>
      <w:bookmarkStart w:id="262" w:name="_Toc499894581"/>
      <w:r>
        <w:t xml:space="preserve">Figure </w:t>
      </w:r>
      <w:fldSimple w:instr=" STYLEREF 1 \s ">
        <w:r w:rsidR="008B2764">
          <w:rPr>
            <w:noProof/>
          </w:rPr>
          <w:t>2</w:t>
        </w:r>
      </w:fldSimple>
      <w:r>
        <w:noBreakHyphen/>
      </w:r>
      <w:fldSimple w:instr=" SEQ Figure \* ARABIC \s 1 ">
        <w:r w:rsidR="008B2764">
          <w:rPr>
            <w:noProof/>
          </w:rPr>
          <w:t>5</w:t>
        </w:r>
      </w:fldSimple>
      <w:bookmarkEnd w:id="261"/>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262"/>
    </w:p>
    <w:p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it is possible to produce a whole-brain high-resolution MTR maps in a clinically 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7164FC">
        <w:instrText xml:space="preserve"> ADDIN EN.CITE &lt;EndNote&gt;&lt;Cite&gt;&lt;Author&gt;Berry&lt;/Author&gt;&lt;Year&gt;1999&lt;/Year&gt;&lt;RecNum&gt;8384&lt;/RecNum&gt;&lt;DisplayText&gt;[106]&lt;/DisplayText&gt;&lt;record&gt;&lt;rec-number&gt;8384&lt;/rec-number&gt;&lt;foreign-keys&gt;&lt;key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7164FC">
        <w:rPr>
          <w:noProof/>
        </w:rPr>
        <w:t>[106]</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 </w:instrText>
      </w:r>
      <w:r w:rsidR="007164FC">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EN.CITE.DATA </w:instrText>
      </w:r>
      <w:r w:rsidR="007164FC">
        <w:fldChar w:fldCharType="end"/>
      </w:r>
      <w:r w:rsidR="00444BBE">
        <w:fldChar w:fldCharType="separate"/>
      </w:r>
      <w:r w:rsidR="007164FC">
        <w:rPr>
          <w:noProof/>
        </w:rPr>
        <w:t>[107,108]</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EN.CITE.DATA </w:instrText>
      </w:r>
      <w:r w:rsidR="007164FC">
        <w:fldChar w:fldCharType="end"/>
      </w:r>
      <w:r w:rsidR="00407B26">
        <w:fldChar w:fldCharType="separate"/>
      </w:r>
      <w:r w:rsidR="007164FC">
        <w:rPr>
          <w:noProof/>
        </w:rPr>
        <w:t>[87,109]</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 </w:instrText>
      </w:r>
      <w:r w:rsidR="007164FC">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EN.CITE.DATA </w:instrText>
      </w:r>
      <w:r w:rsidR="007164FC">
        <w:fldChar w:fldCharType="end"/>
      </w:r>
      <w:r w:rsidR="00104806">
        <w:fldChar w:fldCharType="separate"/>
      </w:r>
      <w:r w:rsidR="007164FC">
        <w:rPr>
          <w:noProof/>
        </w:rPr>
        <w:t>[110]</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immunohistopathology </w:t>
      </w:r>
      <w:r w:rsidR="00F123F9">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 </w:instrText>
      </w:r>
      <w:r w:rsidR="007164FC">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EN.CITE.DATA </w:instrText>
      </w:r>
      <w:r w:rsidR="007164FC">
        <w:fldChar w:fldCharType="end"/>
      </w:r>
      <w:r w:rsidR="00F123F9">
        <w:fldChar w:fldCharType="separate"/>
      </w:r>
      <w:r w:rsidR="007164FC">
        <w:rPr>
          <w:noProof/>
        </w:rPr>
        <w:t>[38,111]</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 </w:instrText>
      </w:r>
      <w:r w:rsidR="007164FC">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EN.CITE.DATA </w:instrText>
      </w:r>
      <w:r w:rsidR="007164FC">
        <w:fldChar w:fldCharType="end"/>
      </w:r>
      <w:r w:rsidR="00EC7C29">
        <w:fldChar w:fldCharType="separate"/>
      </w:r>
      <w:r w:rsidR="007164FC">
        <w:rPr>
          <w:noProof/>
        </w:rPr>
        <w:t>[19,112-114]</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 </w:instrText>
      </w:r>
      <w:r w:rsidR="007164FC">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EN.CITE.DATA </w:instrText>
      </w:r>
      <w:r w:rsidR="007164FC">
        <w:fldChar w:fldCharType="end"/>
      </w:r>
      <w:r w:rsidR="00E34996">
        <w:fldChar w:fldCharType="separate"/>
      </w:r>
      <w:r w:rsidR="007164FC">
        <w:rPr>
          <w:noProof/>
        </w:rPr>
        <w:t>[45,115-121]</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 </w:instrText>
      </w:r>
      <w:r w:rsidR="007164FC">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EN.CITE.DATA </w:instrText>
      </w:r>
      <w:r w:rsidR="007164FC">
        <w:fldChar w:fldCharType="end"/>
      </w:r>
      <w:r w:rsidR="00B54D49">
        <w:fldChar w:fldCharType="separate"/>
      </w:r>
      <w:r w:rsidR="007164FC">
        <w:rPr>
          <w:noProof/>
        </w:rPr>
        <w:t>[122-125]</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 </w:instrText>
      </w:r>
      <w:r w:rsidR="007164FC">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EN.CITE.DATA </w:instrText>
      </w:r>
      <w:r w:rsidR="007164FC">
        <w:fldChar w:fldCharType="end"/>
      </w:r>
      <w:r w:rsidR="00EA413A">
        <w:fldChar w:fldCharType="separate"/>
      </w:r>
      <w:r w:rsidR="007164FC">
        <w:rPr>
          <w:noProof/>
        </w:rPr>
        <w:t>[126,127]</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 </w:instrText>
      </w:r>
      <w:r w:rsidR="007164FC">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EN.CITE.DATA </w:instrText>
      </w:r>
      <w:r w:rsidR="007164FC">
        <w:fldChar w:fldCharType="end"/>
      </w:r>
      <w:r w:rsidR="006D0F54">
        <w:fldChar w:fldCharType="separate"/>
      </w:r>
      <w:r w:rsidR="007164FC">
        <w:rPr>
          <w:noProof/>
        </w:rPr>
        <w:t>[128]</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 </w:instrText>
      </w:r>
      <w:r w:rsidR="007164FC">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EN.CITE.DATA </w:instrText>
      </w:r>
      <w:r w:rsidR="007164FC">
        <w:fldChar w:fldCharType="end"/>
      </w:r>
      <w:r w:rsidR="006D0F54">
        <w:fldChar w:fldCharType="separate"/>
      </w:r>
      <w:r w:rsidR="007164FC">
        <w:rPr>
          <w:noProof/>
        </w:rPr>
        <w:t>[129]</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 </w:instrText>
      </w:r>
      <w:r w:rsidR="007164FC">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EN.CITE.DATA </w:instrText>
      </w:r>
      <w:r w:rsidR="007164FC">
        <w:fldChar w:fldCharType="end"/>
      </w:r>
      <w:r w:rsidR="006E4D7B">
        <w:fldChar w:fldCharType="separate"/>
      </w:r>
      <w:r w:rsidR="007164FC">
        <w:rPr>
          <w:noProof/>
        </w:rPr>
        <w:t>[130]</w:t>
      </w:r>
      <w:r w:rsidR="006E4D7B">
        <w:fldChar w:fldCharType="end"/>
      </w:r>
      <w:r w:rsidR="00EA413A">
        <w:t>.</w:t>
      </w:r>
    </w:p>
    <w:p w:rsidR="00340EF3" w:rsidRDefault="00F06624" w:rsidP="001B3EE1">
      <w:pPr>
        <w:spacing w:after="0"/>
        <w:rPr>
          <w:i/>
        </w:rPr>
      </w:pPr>
      <w:r>
        <w:rPr>
          <w:i/>
        </w:rPr>
        <w:t>Magnetization Transfer Saturation (MTsat)</w:t>
      </w:r>
    </w:p>
    <w:p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7164FC">
        <w:instrText xml:space="preserve"> ADDIN EN.CITE &lt;EndNote&gt;&lt;Cite&gt;&lt;Author&gt;Helms&lt;/Author&gt;&lt;Year&gt;2008&lt;/Year&gt;&lt;RecNum&gt;8418&lt;/RecNum&gt;&lt;DisplayText&gt;[131]&lt;/DisplayText&gt;&lt;record&gt;&lt;rec-number&gt;8418&lt;/rec-number&gt;&lt;foreign-keys&gt;&lt;key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7164FC">
        <w:rPr>
          <w:noProof/>
        </w:rPr>
        <w:t>[131]</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MTsat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EF66D1">
        <w:rPr>
          <w:rFonts w:eastAsiaTheme="minorEastAsia"/>
        </w:rPr>
      </w:r>
      <w:r w:rsidR="00EF66D1">
        <w:rPr>
          <w:rFonts w:eastAsiaTheme="minorEastAsia"/>
        </w:rPr>
        <w:fldChar w:fldCharType="separate"/>
      </w:r>
      <w:r w:rsidR="007164FC">
        <w:rPr>
          <w:rFonts w:eastAsiaTheme="minorEastAsia"/>
          <w:noProof/>
        </w:rPr>
        <w:t>[131,132]</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rsidTr="00870260">
        <w:trPr>
          <w:trHeight w:val="720"/>
        </w:trPr>
        <w:tc>
          <w:tcPr>
            <w:tcW w:w="8397" w:type="dxa"/>
          </w:tcPr>
          <w:p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rsidR="00DE2B6D" w:rsidRPr="00A87AF2" w:rsidRDefault="00DE2B6D" w:rsidP="00870260">
            <w:pPr>
              <w:spacing w:after="0" w:line="240" w:lineRule="auto"/>
              <w:rPr>
                <w:sz w:val="4"/>
                <w:szCs w:val="4"/>
              </w:rPr>
            </w:pPr>
          </w:p>
          <w:p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rsidTr="00605FA1">
        <w:trPr>
          <w:trHeight w:val="720"/>
        </w:trPr>
        <w:tc>
          <w:tcPr>
            <w:tcW w:w="8397" w:type="dxa"/>
          </w:tcPr>
          <w:p w:rsidR="0019380A" w:rsidRPr="00605FA1" w:rsidRDefault="00823149"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rsidR="0019380A" w:rsidRPr="00A87AF2" w:rsidRDefault="0019380A" w:rsidP="0019380A">
            <w:pPr>
              <w:spacing w:after="0" w:line="240" w:lineRule="auto"/>
              <w:jc w:val="right"/>
              <w:rPr>
                <w:sz w:val="4"/>
                <w:szCs w:val="4"/>
              </w:rPr>
            </w:pPr>
          </w:p>
          <w:p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rsidTr="0019380A">
        <w:trPr>
          <w:trHeight w:val="720"/>
        </w:trPr>
        <w:tc>
          <w:tcPr>
            <w:tcW w:w="8397" w:type="dxa"/>
          </w:tcPr>
          <w:p w:rsidR="0019380A" w:rsidRPr="0019380A" w:rsidRDefault="00823149"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rsidR="0019380A" w:rsidRPr="00A87AF2" w:rsidRDefault="0019380A" w:rsidP="00870260">
            <w:pPr>
              <w:spacing w:after="0" w:line="240" w:lineRule="auto"/>
              <w:jc w:val="right"/>
              <w:rPr>
                <w:sz w:val="4"/>
                <w:szCs w:val="4"/>
              </w:rPr>
            </w:pPr>
          </w:p>
          <w:p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expressed as percentage units,</w:t>
      </w:r>
      <w:r w:rsidR="00C169CE">
        <w:rPr>
          <w:rFonts w:eastAsiaTheme="minorEastAsia"/>
        </w:rPr>
        <w:t xml:space="preserve"> there is a risk of confusion when</w:t>
      </w:r>
      <w:r w:rsidR="00F76E1F">
        <w:rPr>
          <w:rFonts w:eastAsiaTheme="minorEastAsia"/>
        </w:rPr>
        <w:t xml:space="preserve"> interpreting MTsat values relative </w:t>
      </w:r>
      <w:ins w:id="263" w:author="G. Bruce Pike" w:date="2017-12-07T13:10:00Z">
        <w:r w:rsidR="001A362E">
          <w:rPr>
            <w:rFonts w:eastAsiaTheme="minorEastAsia"/>
          </w:rPr>
          <w:t xml:space="preserve">to </w:t>
        </w:r>
      </w:ins>
      <w:r w:rsidR="00F76E1F">
        <w:rPr>
          <w:rFonts w:eastAsiaTheme="minorEastAsia"/>
        </w:rPr>
        <w:t>MTR. MTsat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MTsat is that </w:t>
      </w:r>
      <w:r w:rsidR="00C169CE">
        <w:rPr>
          <w:rFonts w:eastAsiaTheme="minorEastAsia"/>
        </w:rPr>
        <w:t>its interpretation is linked</w:t>
      </w:r>
      <w:r w:rsidR="000E0991">
        <w:rPr>
          <w:rFonts w:eastAsiaTheme="minorEastAsia"/>
        </w:rPr>
        <w:t xml:space="preserve">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7164FC">
        <w:rPr>
          <w:rFonts w:eastAsiaTheme="minorEastAsia"/>
        </w:rPr>
        <w:instrText xml:space="preserve"> ADDIN EN.CITE &lt;EndNote&gt;&lt;Cite&gt;&lt;Author&gt;Lema&lt;/Author&gt;&lt;Year&gt;2017&lt;/Year&gt;&lt;RecNum&gt;8420&lt;/RecNum&gt;&lt;DisplayText&gt;[133]&lt;/DisplayText&gt;&lt;record&gt;&lt;rec-number&gt;8420&lt;/rec-number&gt;&lt;foreign-keys&gt;&lt;key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7164FC">
        <w:rPr>
          <w:rFonts w:eastAsiaTheme="minorEastAsia"/>
          <w:noProof/>
        </w:rPr>
        <w:t>[133]</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7164FC">
        <w:rPr>
          <w:rFonts w:eastAsiaTheme="minorEastAsia"/>
        </w:rPr>
        <w:instrText xml:space="preserve"> ADDIN EN.CITE &lt;EndNote&gt;&lt;Cite&gt;&lt;Author&gt;Campbell&lt;/Author&gt;&lt;Year&gt;2017&lt;/Year&gt;&lt;RecNum&gt;8424&lt;/RecNum&gt;&lt;DisplayText&gt;[134]&lt;/DisplayText&gt;&lt;record&gt;&lt;rec-number&gt;8424&lt;/rec-number&gt;&lt;foreign-keys&gt;&lt;key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7164FC">
        <w:rPr>
          <w:rFonts w:eastAsiaTheme="minorEastAsia"/>
          <w:noProof/>
        </w:rPr>
        <w:t>[134]</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CF6522">
        <w:rPr>
          <w:rFonts w:eastAsiaTheme="minorEastAsia"/>
        </w:rPr>
      </w:r>
      <w:r w:rsidR="00CF6522">
        <w:rPr>
          <w:rFonts w:eastAsiaTheme="minorEastAsia"/>
        </w:rPr>
        <w:fldChar w:fldCharType="separate"/>
      </w:r>
      <w:r w:rsidR="007164FC">
        <w:rPr>
          <w:rFonts w:eastAsiaTheme="minorEastAsia"/>
          <w:noProof/>
        </w:rPr>
        <w:t>[134,135]</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7164FC">
        <w:rPr>
          <w:rFonts w:eastAsiaTheme="minorEastAsia"/>
        </w:rPr>
        <w:instrText xml:space="preserve"> ADDIN EN.CITE &lt;EndNote&gt;&lt;Cite&gt;&lt;Author&gt;Helms&lt;/Author&gt;&lt;Year&gt;2009&lt;/Year&gt;&lt;RecNum&gt;8426&lt;/RecNum&gt;&lt;DisplayText&gt;[136]&lt;/DisplayText&gt;&lt;record&gt;&lt;rec-number&gt;8426&lt;/rec-number&gt;&lt;foreign-keys&gt;&lt;key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7164FC">
        <w:rPr>
          <w:rFonts w:eastAsiaTheme="minorEastAsia"/>
          <w:noProof/>
        </w:rPr>
        <w:t>[136]</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B77372">
        <w:rPr>
          <w:rFonts w:eastAsiaTheme="minorEastAsia"/>
        </w:rPr>
      </w:r>
      <w:r w:rsidR="00B77372">
        <w:rPr>
          <w:rFonts w:eastAsiaTheme="minorEastAsia"/>
        </w:rPr>
        <w:fldChar w:fldCharType="separate"/>
      </w:r>
      <w:r w:rsidR="007164FC">
        <w:rPr>
          <w:rFonts w:eastAsiaTheme="minorEastAsia"/>
          <w:noProof/>
        </w:rPr>
        <w:t>[137]</w:t>
      </w:r>
      <w:r w:rsidR="00B77372">
        <w:rPr>
          <w:rFonts w:eastAsiaTheme="minorEastAsia"/>
        </w:rPr>
        <w:fldChar w:fldCharType="end"/>
      </w:r>
      <w:r w:rsidR="00B77372">
        <w:rPr>
          <w:rFonts w:eastAsiaTheme="minorEastAsia"/>
        </w:rPr>
        <w:t>.</w:t>
      </w:r>
    </w:p>
    <w:p w:rsidR="00403A11" w:rsidRDefault="00DD0B26" w:rsidP="00403A11">
      <w:pPr>
        <w:pStyle w:val="Heading3"/>
      </w:pPr>
      <w:bookmarkStart w:id="264" w:name="_Toc499894627"/>
      <w:r w:rsidRPr="001F2190">
        <w:rPr>
          <w:rFonts w:cs="Times New Roman"/>
          <w:noProof/>
        </w:rPr>
        <w:t>Quantitative Magnetization Transfer Imaging</w:t>
      </w:r>
      <w:bookmarkEnd w:id="264"/>
    </w:p>
    <w:p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 </w:instrText>
      </w:r>
      <w:r w:rsidR="007164FC">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EN.CITE.DATA </w:instrText>
      </w:r>
      <w:r w:rsidR="007164FC">
        <w:fldChar w:fldCharType="end"/>
      </w:r>
      <w:r w:rsidR="000A346B">
        <w:fldChar w:fldCharType="separate"/>
      </w:r>
      <w:r w:rsidR="007164FC">
        <w:rPr>
          <w:noProof/>
        </w:rPr>
        <w:t>[101,138-142]</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rsidTr="002F1BF1">
        <w:trPr>
          <w:trHeight w:val="720"/>
        </w:trPr>
        <w:tc>
          <w:tcPr>
            <w:tcW w:w="8571" w:type="dxa"/>
          </w:tcPr>
          <w:p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rsidR="00EE1688" w:rsidRPr="00A87AF2" w:rsidRDefault="00EE1688" w:rsidP="002F1BF1">
            <w:pPr>
              <w:spacing w:after="120" w:line="240" w:lineRule="auto"/>
              <w:rPr>
                <w:sz w:val="4"/>
                <w:szCs w:val="4"/>
              </w:rPr>
            </w:pPr>
          </w:p>
          <w:p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rsidTr="002F1BF1">
        <w:trPr>
          <w:trHeight w:val="720"/>
        </w:trPr>
        <w:tc>
          <w:tcPr>
            <w:tcW w:w="8571" w:type="dxa"/>
          </w:tcPr>
          <w:p w:rsidR="00EE1688" w:rsidRPr="00EE1688" w:rsidRDefault="00823149"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rsidR="00EE1688" w:rsidRPr="00A87AF2" w:rsidRDefault="00EE1688" w:rsidP="002F1BF1">
            <w:pPr>
              <w:spacing w:after="120" w:line="240" w:lineRule="auto"/>
              <w:rPr>
                <w:sz w:val="4"/>
                <w:szCs w:val="4"/>
              </w:rPr>
            </w:pPr>
          </w:p>
          <w:p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rsidTr="002F1BF1">
        <w:trPr>
          <w:trHeight w:val="720"/>
        </w:trPr>
        <w:tc>
          <w:tcPr>
            <w:tcW w:w="8571" w:type="dxa"/>
          </w:tcPr>
          <w:p w:rsidR="00AC7132" w:rsidRPr="00AC7132" w:rsidRDefault="00823149"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rsidR="00830F14" w:rsidRPr="00A87AF2" w:rsidRDefault="00830F14" w:rsidP="002F1BF1">
            <w:pPr>
              <w:spacing w:after="120" w:line="240" w:lineRule="auto"/>
              <w:jc w:val="right"/>
              <w:rPr>
                <w:sz w:val="4"/>
                <w:szCs w:val="4"/>
              </w:rPr>
            </w:pPr>
          </w:p>
          <w:p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rsidTr="002F1BF1">
        <w:trPr>
          <w:trHeight w:val="922"/>
        </w:trPr>
        <w:tc>
          <w:tcPr>
            <w:tcW w:w="8571" w:type="dxa"/>
          </w:tcPr>
          <w:p w:rsidR="00830F14" w:rsidRPr="00AC7132" w:rsidRDefault="00823149"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rsidR="002F1BF1" w:rsidRPr="00A87AF2" w:rsidRDefault="002F1BF1" w:rsidP="002F1BF1">
            <w:pPr>
              <w:spacing w:after="120" w:line="240" w:lineRule="auto"/>
              <w:jc w:val="right"/>
              <w:rPr>
                <w:sz w:val="4"/>
                <w:szCs w:val="4"/>
              </w:rPr>
            </w:pPr>
          </w:p>
          <w:p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rsidTr="002F1BF1">
        <w:trPr>
          <w:trHeight w:val="922"/>
        </w:trPr>
        <w:tc>
          <w:tcPr>
            <w:tcW w:w="8571" w:type="dxa"/>
          </w:tcPr>
          <w:p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rsidR="002F1BF1" w:rsidRPr="00A87AF2" w:rsidRDefault="002F1BF1" w:rsidP="002F1BF1">
            <w:pPr>
              <w:spacing w:after="0" w:line="240" w:lineRule="auto"/>
              <w:jc w:val="right"/>
              <w:rPr>
                <w:sz w:val="4"/>
                <w:szCs w:val="4"/>
              </w:rPr>
            </w:pPr>
          </w:p>
          <w:p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del w:id="265" w:author="G. Bruce Pike" w:date="2017-12-07T13:12:00Z">
        <w:r w:rsidR="00AF3012" w:rsidDel="003E2390">
          <w:rPr>
            <w:rFonts w:eastAsiaTheme="minorEastAsia"/>
          </w:rPr>
          <w:delText>bandwith</w:delText>
        </w:r>
      </w:del>
      <w:ins w:id="266" w:author="G. Bruce Pike" w:date="2017-12-07T13:12:00Z">
        <w:r w:rsidR="003E2390">
          <w:rPr>
            <w:rFonts w:eastAsiaTheme="minorEastAsia"/>
          </w:rPr>
          <w:t>bandwidth</w:t>
        </w:r>
      </w:ins>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7164FC">
        <w:rPr>
          <w:rFonts w:eastAsiaTheme="minorEastAsia"/>
        </w:rPr>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7164FC">
        <w:rPr>
          <w:rFonts w:eastAsiaTheme="minorEastAsia"/>
          <w:noProof/>
        </w:rPr>
        <w:t>[141]</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7075A8">
        <w:rPr>
          <w:rFonts w:eastAsiaTheme="minorEastAsia"/>
        </w:rPr>
      </w:r>
      <w:r w:rsidR="007075A8">
        <w:rPr>
          <w:rFonts w:eastAsiaTheme="minorEastAsia"/>
        </w:rPr>
        <w:fldChar w:fldCharType="separate"/>
      </w:r>
      <w:r w:rsidR="007164FC">
        <w:rPr>
          <w:rFonts w:eastAsiaTheme="minorEastAsia"/>
          <w:noProof/>
        </w:rPr>
        <w:t>[141,143]</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w:t>
      </w:r>
      <w:r w:rsidR="007711CD">
        <w:rPr>
          <w:rFonts w:eastAsiaTheme="minorEastAsia"/>
        </w:rPr>
        <w:t>s</w:t>
      </w:r>
      <w:r w:rsidR="00871586">
        <w:rPr>
          <w:rFonts w:eastAsiaTheme="minorEastAsia"/>
        </w:rPr>
        <w:t xml:space="preserve"> </w:t>
      </w:r>
      <w:r w:rsidR="007711CD">
        <w:rPr>
          <w:rFonts w:eastAsiaTheme="minorEastAsia"/>
        </w:rPr>
        <w:t xml:space="preserve">observed in restricted pools </w:t>
      </w:r>
      <w:r w:rsidR="00871586">
        <w:rPr>
          <w:rFonts w:eastAsiaTheme="minorEastAsia"/>
        </w:rPr>
        <w:t xml:space="preserve">are Gaussian for solids and gels (e.g. imaging phantoms) and super-Lorentzian for </w:t>
      </w:r>
      <w:ins w:id="267" w:author="G. Bruce Pike" w:date="2017-12-07T13:13:00Z">
        <w:r w:rsidR="00EF612A">
          <w:rPr>
            <w:rFonts w:eastAsiaTheme="minorEastAsia"/>
          </w:rPr>
          <w:t xml:space="preserve">biological </w:t>
        </w:r>
      </w:ins>
      <w:commentRangeStart w:id="268"/>
      <w:del w:id="269" w:author="G. Bruce Pike" w:date="2017-12-07T13:13:00Z">
        <w:r w:rsidR="00871586" w:rsidDel="00EF612A">
          <w:rPr>
            <w:rFonts w:eastAsiaTheme="minorEastAsia"/>
          </w:rPr>
          <w:delText xml:space="preserve">in vivo </w:delText>
        </w:r>
        <w:commentRangeEnd w:id="268"/>
        <w:r w:rsidR="00EF612A" w:rsidDel="00EF612A">
          <w:rPr>
            <w:rStyle w:val="CommentReference"/>
          </w:rPr>
          <w:commentReference w:id="268"/>
        </w:r>
      </w:del>
      <w:r w:rsidR="00871586">
        <w:rPr>
          <w:rFonts w:eastAsiaTheme="minorEastAsia"/>
        </w:rPr>
        <w:t>tissues</w:t>
      </w:r>
      <w:r w:rsidR="00C63A07">
        <w:t xml:space="preserve"> </w:t>
      </w:r>
      <w:r w:rsidR="00945D88">
        <w:fldChar w:fldCharType="begin"/>
      </w:r>
      <w:r w:rsidR="007164FC">
        <w:instrText xml:space="preserve"> ADDIN EN.CITE &lt;EndNote&gt;&lt;Cite&gt;&lt;Author&gt;Morrison&lt;/Author&gt;&lt;Year&gt;1995&lt;/Year&gt;&lt;RecNum&gt;8267&lt;/RecNum&gt;&lt;DisplayText&gt;[143]&lt;/DisplayText&gt;&lt;record&gt;&lt;rec-number&gt;8267&lt;/rec-number&gt;&lt;foreign-keys&gt;&lt;key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7164FC">
        <w:rPr>
          <w:noProof/>
        </w:rPr>
        <w:t>[143]</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(R</w:t>
      </w:r>
      <w:r w:rsidR="007075A8">
        <w:rPr>
          <w:vertAlign w:val="subscript"/>
        </w:rPr>
        <w:t>1,obs</w:t>
      </w:r>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rsidTr="00870260">
        <w:trPr>
          <w:trHeight w:val="720"/>
        </w:trPr>
        <w:tc>
          <w:tcPr>
            <w:tcW w:w="8397" w:type="dxa"/>
          </w:tcPr>
          <w:p w:rsidR="00313854" w:rsidRDefault="00823149"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rsidR="00313854" w:rsidRPr="00A87AF2" w:rsidRDefault="00313854" w:rsidP="00870260">
            <w:pPr>
              <w:spacing w:after="0" w:line="240" w:lineRule="auto"/>
              <w:rPr>
                <w:sz w:val="4"/>
                <w:szCs w:val="4"/>
              </w:rPr>
            </w:pPr>
          </w:p>
          <w:p w:rsidR="00313854" w:rsidRPr="003A39F9" w:rsidRDefault="00313854" w:rsidP="00870260">
            <w:pPr>
              <w:jc w:val="right"/>
              <w:rPr>
                <w:b/>
              </w:rPr>
            </w:pPr>
            <w:r w:rsidRPr="003A39F9">
              <w:rPr>
                <w:b/>
              </w:rPr>
              <w:t>(</w:t>
            </w:r>
            <w:r w:rsidR="00385E8A">
              <w:rPr>
                <w:b/>
              </w:rPr>
              <w:t>2-18</w:t>
            </w:r>
            <w:r w:rsidRPr="003A39F9">
              <w:rPr>
                <w:b/>
              </w:rPr>
              <w:t>)</w:t>
            </w:r>
          </w:p>
        </w:tc>
      </w:tr>
    </w:tbl>
    <w:p w:rsidR="00B54807" w:rsidRPr="0033769F" w:rsidRDefault="00255E80" w:rsidP="0047063E">
      <w:r>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7164FC">
        <w:rPr>
          <w:noProof/>
        </w:rPr>
        <w:t>[140]</w:t>
      </w:r>
      <w:r w:rsidR="0065269A">
        <w:fldChar w:fldCharType="end"/>
      </w:r>
      <w:r w:rsidR="0065269A">
        <w:t>. However, this technique does not lend itself well to 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704E40">
        <w:instrText xml:space="preserve"> ADDIN EN.CITE </w:instrText>
      </w:r>
      <w:r w:rsidR="00704E40">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704E40">
        <w:instrText xml:space="preserve"> ADDIN EN.CITE.DATA </w:instrText>
      </w:r>
      <w:r w:rsidR="00704E40">
        <w:fldChar w:fldCharType="end"/>
      </w:r>
      <w:r w:rsidR="00FD0FC6">
        <w:fldChar w:fldCharType="separate"/>
      </w:r>
      <w:r w:rsidR="007164FC">
        <w:rPr>
          <w:noProof/>
        </w:rPr>
        <w:t>[144,145]</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 </w:instrText>
      </w:r>
      <w:r w:rsidR="007164FC">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EN.CITE.DATA </w:instrText>
      </w:r>
      <w:r w:rsidR="007164FC">
        <w:fldChar w:fldCharType="end"/>
      </w:r>
      <w:r w:rsidR="00623D98">
        <w:fldChar w:fldCharType="separate"/>
      </w:r>
      <w:r w:rsidR="007164FC">
        <w:rPr>
          <w:noProof/>
        </w:rPr>
        <w:t>[141,142,146]</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practical alternative to CW for in vivo quantitative MT imaging.</w:t>
      </w:r>
      <w:r w:rsidR="00793C39">
        <w:t xml:space="preserve"> One caveat of using a pulsed approach to qMT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w:t>
      </w:r>
      <w:commentRangeStart w:id="270"/>
      <w:r w:rsidR="00DA584B">
        <w:t xml:space="preserve">Several numerical approximations have been proposed to </w:t>
      </w:r>
      <w:r w:rsidR="008C3107">
        <w:t xml:space="preserve">solve Eqs (2.13) to (2.16)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8226DE">
        <w:t xml:space="preserve"> </w:t>
      </w:r>
      <w:r w:rsidR="00E27D56">
        <w:t>Several approximation methods have been</w:t>
      </w:r>
      <w:r w:rsidR="00343290">
        <w:t xml:space="preserve"> develop</w:t>
      </w:r>
      <w:r w:rsidR="00E27D56">
        <w:t>ed model the qMT experiment and fit the data quicker</w:t>
      </w:r>
      <w:r w:rsidR="007B171D">
        <w:t xml:space="preserve"> </w:t>
      </w:r>
      <w:r w:rsidR="007B171D">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EN.CITE.DATA </w:instrText>
      </w:r>
      <w:r w:rsidR="007164FC">
        <w:fldChar w:fldCharType="end"/>
      </w:r>
      <w:r w:rsidR="007B171D">
        <w:fldChar w:fldCharType="separate"/>
      </w:r>
      <w:r w:rsidR="007164FC">
        <w:rPr>
          <w:noProof/>
        </w:rPr>
        <w:t>[142,147,148]</w:t>
      </w:r>
      <w:r w:rsidR="007B171D">
        <w:fldChar w:fldCharType="end"/>
      </w:r>
      <w:r w:rsidR="00343290">
        <w:t>.</w:t>
      </w:r>
      <w:r w:rsidR="00857393">
        <w:t xml:space="preserve"> </w:t>
      </w:r>
      <w:commentRangeEnd w:id="270"/>
      <w:r w:rsidR="000F66A8">
        <w:rPr>
          <w:rStyle w:val="CommentReference"/>
        </w:rPr>
        <w:commentReference w:id="270"/>
      </w:r>
      <w:r w:rsidR="00857393">
        <w:t>Most pulsed off-resonance qMT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7164FC">
        <w:rPr>
          <w:noProof/>
        </w:rPr>
        <w:t>[140]</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 </w:instrText>
      </w:r>
      <w:r w:rsidR="007164FC">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EN.CITE.DATA </w:instrText>
      </w:r>
      <w:r w:rsidR="007164FC">
        <w:fldChar w:fldCharType="end"/>
      </w:r>
      <w:r w:rsidR="00A26E38">
        <w:fldChar w:fldCharType="separate"/>
      </w:r>
      <w:r w:rsidR="007164FC">
        <w:rPr>
          <w:noProof/>
        </w:rPr>
        <w:t>[140,142]</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rsidR="00B54807" w:rsidRDefault="00BB68B0" w:rsidP="00BB68B0">
      <w:pPr>
        <w:spacing w:line="240" w:lineRule="auto"/>
        <w:jc w:val="center"/>
      </w:pPr>
      <w:r w:rsidRPr="00BB68B0">
        <w:rPr>
          <w:noProof/>
        </w:rPr>
        <w:drawing>
          <wp:inline distT="0" distB="0" distL="0" distR="0" wp14:anchorId="524C362B" wp14:editId="2CFEDE43">
            <wp:extent cx="3329303" cy="22885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337333" cy="2294059"/>
                    </a:xfrm>
                    <a:prstGeom prst="rect">
                      <a:avLst/>
                    </a:prstGeom>
                  </pic:spPr>
                </pic:pic>
              </a:graphicData>
            </a:graphic>
          </wp:inline>
        </w:drawing>
      </w:r>
    </w:p>
    <w:p w:rsidR="00BB68B0" w:rsidRDefault="00BB68B0" w:rsidP="00261ADE">
      <w:pPr>
        <w:pStyle w:val="Caption"/>
      </w:pPr>
      <w:bookmarkStart w:id="271" w:name="_Ref499565560"/>
      <w:bookmarkStart w:id="272" w:name="_Toc499894582"/>
      <w:r>
        <w:t xml:space="preserve">Figure </w:t>
      </w:r>
      <w:fldSimple w:instr=" STYLEREF 1 \s ">
        <w:r w:rsidR="008B2764">
          <w:rPr>
            <w:noProof/>
          </w:rPr>
          <w:t>2</w:t>
        </w:r>
      </w:fldSimple>
      <w:r>
        <w:noBreakHyphen/>
      </w:r>
      <w:fldSimple w:instr=" SEQ Figure \* ARABIC \s 1 ">
        <w:r w:rsidR="008B2764">
          <w:rPr>
            <w:noProof/>
          </w:rPr>
          <w:t>6</w:t>
        </w:r>
      </w:fldSimple>
      <w:bookmarkEnd w:id="271"/>
      <w:r>
        <w:t xml:space="preserve">. </w:t>
      </w:r>
      <w:r w:rsidR="00F962CF">
        <w:t>Sled and Pike qMT model for a p</w:t>
      </w:r>
      <w:r>
        <w:t xml:space="preserve">ulsed MT-weighted spoiled gradient echo (SPGR) pulse sequence </w:t>
      </w:r>
      <w:r w:rsidR="00F962CF">
        <w:t>experiment.</w:t>
      </w:r>
      <w:bookmarkEnd w:id="272"/>
    </w:p>
    <w:p w:rsidR="00122524" w:rsidRPr="00122524" w:rsidRDefault="004F1E50" w:rsidP="0047063E">
      <w:pPr>
        <w:rPr>
          <w:rFonts w:eastAsiaTheme="minorEastAsia"/>
        </w:rPr>
      </w:pPr>
      <w:r>
        <w:t xml:space="preserve">The first qMT fitting model proposed for </w:t>
      </w:r>
      <w:r w:rsidRPr="000F66A8">
        <w:rPr>
          <w:i/>
          <w:rPrChange w:id="273" w:author="G. Bruce Pike" w:date="2017-12-07T13:16:00Z">
            <w:rPr/>
          </w:rPrChange>
        </w:rPr>
        <w:t>in vivo</w:t>
      </w:r>
      <w:r>
        <w:t xml:space="preserve"> imaging of all quantitative </w:t>
      </w:r>
      <w:del w:id="274" w:author="G. Bruce Pike" w:date="2017-12-07T13:16:00Z">
        <w:r w:rsidDel="000F66A8">
          <w:delText xml:space="preserve">fitting </w:delText>
        </w:r>
      </w:del>
      <w:r>
        <w:t>parameters was introduced in 2001</w:t>
      </w:r>
      <w:r w:rsidR="00B506FC">
        <w:t xml:space="preserve"> for a pulsed-MT SPGR experiment</w:t>
      </w:r>
      <w:r>
        <w:t xml:space="preserve"> </w:t>
      </w:r>
      <w:r w:rsidR="0021659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7164FC">
        <w:rPr>
          <w:noProof/>
        </w:rPr>
        <w:t>[142]</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qMT fitting parameters compared to other </w:t>
      </w:r>
      <w:r w:rsidR="00C8217B">
        <w:t>qMT models</w:t>
      </w:r>
      <w:r w:rsidR="00D70E4C">
        <w:t xml:space="preserve"> </w:t>
      </w:r>
      <w:r w:rsidR="00D70E4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7164FC">
        <w:rPr>
          <w:noProof/>
        </w:rPr>
        <w:t>[</w:t>
      </w:r>
      <w:r w:rsidR="007164FC" w:rsidRPr="000F66A8">
        <w:rPr>
          <w:noProof/>
        </w:rPr>
        <w:t>149</w:t>
      </w:r>
      <w:r w:rsidR="007164FC">
        <w:rPr>
          <w:noProof/>
        </w:rPr>
        <w:t>]</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w:t>
      </w:r>
      <w:del w:id="275" w:author="G. Bruce Pike" w:date="2017-12-07T13:18:00Z">
        <w:r w:rsidR="00344A92" w:rsidDel="000F66A8">
          <w:delText xml:space="preserve">in </w:delText>
        </w:r>
      </w:del>
      <w:r w:rsidR="00344A92">
        <w:t xml:space="preserve">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7164FC">
        <w:rPr>
          <w:noProof/>
        </w:rPr>
        <w:t>[141]</w:t>
      </w:r>
      <w:r w:rsidR="007E2FEA">
        <w:fldChar w:fldCharType="end"/>
      </w:r>
      <w:r w:rsidR="00144FAA">
        <w:t xml:space="preserve"> instead of numerically, substantially improving the fitting time.</w:t>
      </w:r>
      <w:r w:rsidR="007E2FEA">
        <w:t xml:space="preserve"> </w:t>
      </w:r>
      <w:r w:rsidR="005563B4">
        <w:t>To fit the qMT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704E40">
        <w:rPr>
          <w:rFonts w:eastAsiaTheme="minorEastAsia"/>
        </w:rPr>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7164FC">
        <w:rPr>
          <w:rFonts w:eastAsiaTheme="minorEastAsia"/>
          <w:noProof/>
        </w:rPr>
        <w:t>[150]</w:t>
      </w:r>
      <w:r w:rsidR="000E3176">
        <w:rPr>
          <w:rFonts w:eastAsiaTheme="minorEastAsia"/>
        </w:rPr>
        <w:fldChar w:fldCharType="end"/>
      </w:r>
      <w:r w:rsidR="000E3176">
        <w:rPr>
          <w:rFonts w:eastAsiaTheme="minorEastAsia"/>
        </w:rPr>
        <w:t>.</w:t>
      </w:r>
    </w:p>
    <w:p w:rsidR="008D2897" w:rsidRDefault="00BF47D4" w:rsidP="008D2897">
      <w:r>
        <w:t>The qMT parameter that has demonstrated the most potential for inferring information about tissue abnormalities</w:t>
      </w:r>
      <w:r w:rsidR="00383D61">
        <w:t xml:space="preserve"> </w:t>
      </w:r>
      <w:r w:rsidR="001E10B6">
        <w:t xml:space="preserve">in MS </w:t>
      </w:r>
      <w:r w:rsidR="00383D61">
        <w:t>is the pool-size ratio F, which is a measure of the restricted pool size of macromolecular content relative to the local water content.</w:t>
      </w:r>
      <w:r>
        <w:t xml:space="preserve"> In post-mortem MS brains, </w:t>
      </w:r>
      <w:r w:rsidR="00383D61">
        <w:t xml:space="preserve">F has been shown to </w:t>
      </w:r>
      <w:del w:id="276" w:author="G. Bruce Pike" w:date="2017-12-07T13:20:00Z">
        <w:r w:rsidR="001E10B6" w:rsidDel="00D5077F">
          <w:delText xml:space="preserve">significantly </w:delText>
        </w:r>
      </w:del>
      <w:ins w:id="277" w:author="G. Bruce Pike" w:date="2017-12-07T13:20:00Z">
        <w:r w:rsidR="00D5077F">
          <w:t xml:space="preserve">strongly </w:t>
        </w:r>
      </w:ins>
      <w:r w:rsidR="001E10B6">
        <w:t>correlate</w:t>
      </w:r>
      <w:r w:rsidR="005053FF">
        <w:t xml:space="preserve"> with myelin content </w: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 </w:instrTex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EN.CITE.DATA </w:instrText>
      </w:r>
      <w:r w:rsidR="00C6404D">
        <w:fldChar w:fldCharType="end"/>
      </w:r>
      <w:r w:rsidR="00C6404D">
        <w:fldChar w:fldCharType="separate"/>
      </w:r>
      <w:r w:rsidR="00C6404D">
        <w:rPr>
          <w:noProof/>
        </w:rPr>
        <w:t>[39]</w:t>
      </w:r>
      <w:r w:rsidR="00C6404D">
        <w:fldChar w:fldCharType="end"/>
      </w:r>
      <w:r w:rsidR="005053FF">
        <w:t xml:space="preserve">, and significant differences in F were measured between </w:t>
      </w:r>
      <w:del w:id="278" w:author="G. Bruce Pike" w:date="2017-12-07T13:20:00Z">
        <w:r w:rsidR="005053FF" w:rsidDel="00D5077F">
          <w:delText xml:space="preserve">in </w:delText>
        </w:r>
      </w:del>
      <w:r w:rsidR="005053FF">
        <w:t>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w:t>
      </w:r>
      <w:r w:rsidR="00945F00" w:rsidRPr="00D5077F">
        <w:rPr>
          <w:i/>
          <w:rPrChange w:id="279" w:author="G. Bruce Pike" w:date="2017-12-07T13:21:00Z">
            <w:rPr/>
          </w:rPrChange>
        </w:rPr>
        <w:t>in vivo</w:t>
      </w:r>
      <w:r w:rsidR="00945F00">
        <w:t xml:space="preserve">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EN.CITE.DATA </w:instrText>
      </w:r>
      <w:r w:rsidR="007164FC">
        <w:fldChar w:fldCharType="end"/>
      </w:r>
      <w:r w:rsidR="00945F00">
        <w:fldChar w:fldCharType="separate"/>
      </w:r>
      <w:r w:rsidR="007164FC">
        <w:rPr>
          <w:noProof/>
        </w:rPr>
        <w:t>[142,147]</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 </w:instrText>
      </w:r>
      <w:r w:rsidR="007164FC">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EN.CITE.DATA </w:instrText>
      </w:r>
      <w:r w:rsidR="007164FC">
        <w:fldChar w:fldCharType="end"/>
      </w:r>
      <w:r w:rsidR="002D4E67">
        <w:fldChar w:fldCharType="separate"/>
      </w:r>
      <w:r w:rsidR="007164FC">
        <w:rPr>
          <w:noProof/>
        </w:rPr>
        <w:t>[151]</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7164FC">
        <w:instrText xml:space="preserve"> ADDIN EN.CITE &lt;EndNote&gt;&lt;Cite&gt;&lt;Author&gt;Sled&lt;/Author&gt;&lt;Year&gt;2004&lt;/Year&gt;&lt;RecNum&gt;2773&lt;/RecNum&gt;&lt;DisplayText&gt;[152]&lt;/DisplayText&gt;&lt;record&gt;&lt;rec-number&gt;2773&lt;/rec-number&gt;&lt;foreign-keys&gt;&lt;key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7164FC">
        <w:rPr>
          <w:noProof/>
        </w:rPr>
        <w:t>[152]</w:t>
      </w:r>
      <w:r w:rsidR="00797813">
        <w:fldChar w:fldCharType="end"/>
      </w:r>
      <w:r w:rsidR="00797813">
        <w:t xml:space="preserve">, and </w:t>
      </w:r>
      <w:del w:id="280" w:author="G. Bruce Pike" w:date="2017-12-07T13:21:00Z">
        <w:r w:rsidR="00797813" w:rsidDel="00D5077F">
          <w:delText xml:space="preserve">great </w:delText>
        </w:r>
      </w:del>
      <w:ins w:id="281" w:author="G. Bruce Pike" w:date="2017-12-07T13:21:00Z">
        <w:r w:rsidR="00D5077F">
          <w:t xml:space="preserve">excellent </w:t>
        </w:r>
      </w:ins>
      <w:r w:rsidR="00797813">
        <w:t xml:space="preserve">scan-rescan reproducibility has been demonstrated </w:t>
      </w:r>
      <w:r w:rsidR="00797813">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797813">
        <w:fldChar w:fldCharType="separate"/>
      </w:r>
      <w:r w:rsidR="007164FC">
        <w:rPr>
          <w:noProof/>
        </w:rPr>
        <w:t>[153]</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 </w:instrText>
      </w:r>
      <w:r w:rsidR="007164FC">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EN.CITE.DATA </w:instrText>
      </w:r>
      <w:r w:rsidR="007164FC">
        <w:fldChar w:fldCharType="end"/>
      </w:r>
      <w:r w:rsidR="00A04852">
        <w:fldChar w:fldCharType="separate"/>
      </w:r>
      <w:r w:rsidR="007164FC">
        <w:rPr>
          <w:noProof/>
        </w:rPr>
        <w:t>[154,155]</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 </w:instrText>
      </w:r>
      <w:r w:rsidR="007164FC">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EN.CITE.DATA </w:instrText>
      </w:r>
      <w:r w:rsidR="007164FC">
        <w:fldChar w:fldCharType="end"/>
      </w:r>
      <w:r w:rsidR="004E3965">
        <w:fldChar w:fldCharType="separate"/>
      </w:r>
      <w:r w:rsidR="007164FC">
        <w:rPr>
          <w:noProof/>
        </w:rPr>
        <w:t>[156]</w:t>
      </w:r>
      <w:r w:rsidR="004E3965">
        <w:fldChar w:fldCharType="end"/>
      </w:r>
      <w:r w:rsidR="004E3965">
        <w:t xml:space="preserve">, </w:t>
      </w:r>
      <w:r w:rsidR="008E675D">
        <w:t>breast imaging</w:t>
      </w:r>
      <w:r w:rsidR="00EA5FE8">
        <w:t xml:space="preserve"> </w:t>
      </w:r>
      <w:r w:rsidR="00EA5FE8">
        <w:fldChar w:fldCharType="begin"/>
      </w:r>
      <w:r w:rsidR="007164FC">
        <w:instrText xml:space="preserve"> ADDIN EN.CITE &lt;EndNote&gt;&lt;Cite&gt;&lt;Author&gt;Arlinghaus&lt;/Author&gt;&lt;Year&gt;2016&lt;/Year&gt;&lt;RecNum&gt;8246&lt;/RecNum&gt;&lt;DisplayText&gt;[157]&lt;/DisplayText&gt;&lt;record&gt;&lt;rec-number&gt;8246&lt;/rec-number&gt;&lt;foreign-keys&gt;&lt;key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7164FC">
        <w:rPr>
          <w:noProof/>
        </w:rPr>
        <w:t>[157]</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 </w:instrText>
      </w:r>
      <w:r w:rsidR="007164FC">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EN.CITE.DATA </w:instrText>
      </w:r>
      <w:r w:rsidR="007164FC">
        <w:fldChar w:fldCharType="end"/>
      </w:r>
      <w:r w:rsidR="00501BCB">
        <w:fldChar w:fldCharType="separate"/>
      </w:r>
      <w:r w:rsidR="007164FC">
        <w:rPr>
          <w:noProof/>
        </w:rPr>
        <w:t>[158]</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 </w:instrText>
      </w:r>
      <w:r w:rsidR="007164FC">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EN.CITE.DATA </w:instrText>
      </w:r>
      <w:r w:rsidR="007164FC">
        <w:fldChar w:fldCharType="end"/>
      </w:r>
      <w:r w:rsidR="00FB08E4">
        <w:fldChar w:fldCharType="separate"/>
      </w:r>
      <w:r w:rsidR="007164FC">
        <w:rPr>
          <w:noProof/>
        </w:rPr>
        <w:t>[134,159]</w:t>
      </w:r>
      <w:r w:rsidR="00FB08E4">
        <w:fldChar w:fldCharType="end"/>
      </w:r>
      <w:r w:rsidR="00E14A19">
        <w:t>, and</w:t>
      </w:r>
      <w:r w:rsidR="00233EC6">
        <w:t xml:space="preserve"> the</w:t>
      </w:r>
      <w:r w:rsidR="00303788">
        <w:t xml:space="preserve"> characterization of</w:t>
      </w:r>
      <w:r w:rsidR="00E14A19">
        <w:t xml:space="preserve"> </w:t>
      </w:r>
      <w:commentRangeStart w:id="282"/>
      <w:r w:rsidR="00303788">
        <w:t xml:space="preserve">dry-cured hams </w:t>
      </w:r>
      <w:commentRangeEnd w:id="282"/>
      <w:r w:rsidR="002B1296">
        <w:rPr>
          <w:rStyle w:val="CommentReference"/>
        </w:rPr>
        <w:commentReference w:id="282"/>
      </w:r>
      <w:r w:rsidR="00303788">
        <w:fldChar w:fldCharType="begin"/>
      </w:r>
      <w:r w:rsidR="007164FC">
        <w:instrText xml:space="preserve"> ADDIN EN.CITE &lt;EndNote&gt;&lt;Cite&gt;&lt;Author&gt;Bajd&lt;/Author&gt;&lt;Year&gt;2016&lt;/Year&gt;&lt;RecNum&gt;8440&lt;/RecNum&gt;&lt;DisplayText&gt;[160]&lt;/DisplayText&gt;&lt;record&gt;&lt;rec-number&gt;8440&lt;/rec-number&gt;&lt;foreign-keys&gt;&lt;key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7164FC">
        <w:rPr>
          <w:noProof/>
        </w:rPr>
        <w:t>[160]</w:t>
      </w:r>
      <w:r w:rsidR="00303788">
        <w:fldChar w:fldCharType="end"/>
      </w:r>
      <w:r w:rsidR="00E14A19">
        <w:t>.</w:t>
      </w:r>
    </w:p>
    <w:p w:rsidR="00C511E0" w:rsidRDefault="00642AC6" w:rsidP="005577C7">
      <w:r>
        <w:t xml:space="preserve">Fitting qMT data for the four quantitative parameters requires several MT and calibration measurements. Initially, 60 MT-weighted </w:t>
      </w:r>
      <w:r w:rsidR="00E256BD">
        <w:t>images were acquired</w:t>
      </w:r>
      <w:r>
        <w:t xml:space="preserve">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EN.CITE.DATA </w:instrText>
      </w:r>
      <w:r w:rsidR="007164FC">
        <w:fldChar w:fldCharType="end"/>
      </w:r>
      <w:r>
        <w:fldChar w:fldCharType="separate"/>
      </w:r>
      <w:r w:rsidR="007164FC">
        <w:rPr>
          <w:noProof/>
        </w:rPr>
        <w:t>[161,162]</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made qMT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3C1A36">
        <w:fldChar w:fldCharType="separate"/>
      </w:r>
      <w:r w:rsidR="00E256BD">
        <w:rPr>
          <w:noProof/>
        </w:rPr>
        <w:t>[163,164]</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qMT must also </w:t>
      </w:r>
      <w:r w:rsidR="00E256BD">
        <w:t>change</w:t>
      </w:r>
      <w:r w:rsidR="003C1A36">
        <w:t xml:space="preserve"> from single-slice to whole-brain techniques, which may have unintended </w:t>
      </w:r>
      <w:r w:rsidR="00E256BD">
        <w:t>consequences</w:t>
      </w:r>
      <w:r w:rsidR="003C1A36">
        <w:t xml:space="preserve"> on qMT parameter estimates. For example, early qMT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qMT</w:t>
      </w:r>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qMT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w:t>
      </w:r>
      <w:ins w:id="283" w:author="G. Bruce Pike" w:date="2017-12-07T13:28:00Z">
        <w:r w:rsidR="002061B9">
          <w:t xml:space="preserve">will </w:t>
        </w:r>
      </w:ins>
      <w:r w:rsidR="005B6694">
        <w:t>propagate through this</w:t>
      </w:r>
      <w:r w:rsidR="00855290">
        <w:t xml:space="preserve"> same</w:t>
      </w:r>
      <w:r w:rsidR="005B6694">
        <w:t xml:space="preserve"> pathway, but also </w:t>
      </w:r>
      <w:r w:rsidR="00847EF7">
        <w:t>through the F/k</w:t>
      </w:r>
      <w:r w:rsidR="00847EF7">
        <w:rPr>
          <w:vertAlign w:val="subscript"/>
        </w:rPr>
        <w:t>f</w:t>
      </w:r>
      <w:r w:rsidR="00847EF7">
        <w:t xml:space="preserve"> parameter constraint in Eq. (2-18) </w:t>
      </w:r>
      <w:r w:rsidR="00855290">
        <w:t>by</w:t>
      </w:r>
      <w:r w:rsidR="00847EF7">
        <w:t xml:space="preserve"> an error in the R</w:t>
      </w:r>
      <w:r w:rsidR="00847EF7">
        <w:rPr>
          <w:vertAlign w:val="subscript"/>
        </w:rPr>
        <w:t>1,obs</w:t>
      </w:r>
      <w:r w:rsidR="00847EF7">
        <w:t xml:space="preserve"> estimate.</w:t>
      </w:r>
      <w:r w:rsidR="00427EEF">
        <w:t xml:space="preserve"> Sled and Pike </w:t>
      </w:r>
      <w:r w:rsidR="00427EEF">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7164FC">
        <w:rPr>
          <w:noProof/>
        </w:rPr>
        <w:t>[142]</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427EEF">
        <w:fldChar w:fldCharType="separate"/>
      </w:r>
      <w:r w:rsidR="007164FC">
        <w:rPr>
          <w:noProof/>
        </w:rPr>
        <w:t>[153]</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 </w:instrText>
      </w:r>
      <w:r w:rsidR="00E256BD">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EN.CITE.DATA </w:instrText>
      </w:r>
      <w:r w:rsidR="00E256BD">
        <w:fldChar w:fldCharType="end"/>
      </w:r>
      <w:r w:rsidR="00D72F29">
        <w:fldChar w:fldCharType="separate"/>
      </w:r>
      <w:r w:rsidR="00E256BD">
        <w:rPr>
          <w:noProof/>
        </w:rPr>
        <w:t>[165]</w:t>
      </w:r>
      <w:r w:rsidR="00D72F29">
        <w:fldChar w:fldCharType="end"/>
      </w:r>
      <w:r w:rsidR="00D72F29">
        <w:t xml:space="preserve"> briefly</w:t>
      </w:r>
      <w:r w:rsidR="00855290">
        <w:t xml:space="preserve"> </w:t>
      </w:r>
      <w:del w:id="284" w:author="G. Bruce Pike" w:date="2017-12-07T13:28:00Z">
        <w:r w:rsidR="00855290" w:rsidDel="002061B9">
          <w:delText>mentionned</w:delText>
        </w:r>
      </w:del>
      <w:ins w:id="285" w:author="G. Bruce Pike" w:date="2017-12-07T13:28:00Z">
        <w:r w:rsidR="002061B9">
          <w:t>mentioned</w:t>
        </w:r>
      </w:ins>
      <w:r w:rsidR="00146B06">
        <w:t xml:space="preserve"> that 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qMT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rsidR="00C511E0" w:rsidRPr="00B30120" w:rsidRDefault="00C511E0" w:rsidP="00C511E0">
      <w:pPr>
        <w:pStyle w:val="Heading1"/>
        <w:rPr>
          <w:b w:val="0"/>
          <w:i/>
          <w:sz w:val="36"/>
          <w:szCs w:val="36"/>
        </w:rPr>
      </w:pPr>
      <w:r>
        <w:br/>
      </w:r>
      <w:bookmarkStart w:id="286" w:name="_Toc499894628"/>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286"/>
    </w:p>
    <w:p w:rsidR="003F2C39" w:rsidRDefault="003F2C39" w:rsidP="003F2C39">
      <w:pPr>
        <w:pStyle w:val="Heading2"/>
      </w:pPr>
      <w:bookmarkStart w:id="287" w:name="_Toc499894629"/>
      <w:r>
        <w:t>Preface</w:t>
      </w:r>
      <w:bookmarkEnd w:id="287"/>
    </w:p>
    <w:p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Bloch-Siegert, </w:t>
      </w:r>
      <w:r w:rsidR="00FD5FB8">
        <w:t>both having additional advantageous properties</w:t>
      </w:r>
      <w:r>
        <w:t xml:space="preserve"> (e.g. T</w:t>
      </w:r>
      <w:r>
        <w:rPr>
          <w:vertAlign w:val="subscript"/>
        </w:rPr>
        <w:t>1</w:t>
      </w:r>
      <w:r>
        <w:t xml:space="preserve"> insensitivity). </w:t>
      </w:r>
      <w:r w:rsidR="00FD5FB8">
        <w:t>However, t</w:t>
      </w:r>
      <w:r>
        <w:t>he major drawback of th</w:t>
      </w:r>
      <w:r w:rsidR="00FD5FB8">
        <w:t>ese</w:t>
      </w:r>
      <w:r>
        <w:t xml:space="preserve"> techniques is that they are not </w:t>
      </w:r>
      <w:del w:id="288" w:author="G. Bruce Pike" w:date="2017-12-07T13:31:00Z">
        <w:r w:rsidDel="0064080D">
          <w:delText>easily accessible</w:delText>
        </w:r>
      </w:del>
      <w:ins w:id="289" w:author="G. Bruce Pike" w:date="2017-12-07T13:31:00Z">
        <w:r w:rsidR="0064080D">
          <w:t>widely available</w:t>
        </w:r>
      </w:ins>
      <w:r>
        <w:t xml:space="preserve"> </w:t>
      </w:r>
      <w:r w:rsidR="00B87A80">
        <w:t>on most clinical scanners; these pulse sequences must be programmed manually on-site, a time-intensive procedure requiring expertise that may not be available</w:t>
      </w:r>
      <w:r w:rsidR="00FD5FB8">
        <w:t xml:space="preserve"> for all users</w:t>
      </w:r>
      <w:r w:rsidR="00B87A80">
        <w:t>.</w:t>
      </w:r>
    </w:p>
    <w:p w:rsidR="00813BAC" w:rsidRPr="00975F77" w:rsidRDefault="00B87A80" w:rsidP="00975F77">
      <w:r>
        <w:t xml:space="preserve">The following manuscript, published in the </w:t>
      </w:r>
      <w:r>
        <w:rPr>
          <w:i/>
        </w:rPr>
        <w:t>Journal of Magnetic Resonance Imaging</w:t>
      </w:r>
      <w:r>
        <w:t xml:space="preserve">, </w:t>
      </w:r>
      <w:r w:rsidR="0072348D">
        <w:t>describes the comparison of a</w:t>
      </w:r>
      <w:ins w:id="290" w:author="G. Bruce Pike" w:date="2017-12-07T13:31:00Z">
        <w:r w:rsidR="0064080D">
          <w:t xml:space="preserve"> simple</w:t>
        </w:r>
      </w:ins>
      <w:del w:id="291" w:author="G. Bruce Pike" w:date="2017-12-07T13:31:00Z">
        <w:r w:rsidR="0072348D" w:rsidDel="0064080D">
          <w:delText>n</w:delText>
        </w:r>
      </w:del>
      <w:r w:rsidR="0072348D">
        <w:t xml:space="preserve">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Bloch-Siegert,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w:t>
      </w:r>
      <w:ins w:id="292" w:author="G. Bruce Pike" w:date="2017-12-07T13:32:00Z">
        <w:r w:rsidR="0064080D">
          <w:t xml:space="preserve">clinical </w:t>
        </w:r>
      </w:ins>
      <w:r w:rsidR="0072348D">
        <w:t xml:space="preserve">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knowledge, </w:t>
      </w:r>
      <w:del w:id="293" w:author="G. Bruce Pike" w:date="2017-12-07T13:32:00Z">
        <w:r w:rsidR="0001745B" w:rsidDel="0064080D">
          <w:delText xml:space="preserve">it </w:delText>
        </w:r>
      </w:del>
      <w:ins w:id="294" w:author="G. Bruce Pike" w:date="2017-12-07T13:32:00Z">
        <w:r w:rsidR="0064080D">
          <w:t xml:space="preserve">this </w:t>
        </w:r>
      </w:ins>
      <w:r w:rsidR="0001745B">
        <w:t xml:space="preserve">is the first paper </w:t>
      </w:r>
      <w:ins w:id="295" w:author="G. Bruce Pike" w:date="2017-12-07T13:32:00Z">
        <w:r w:rsidR="0064080D">
          <w:t xml:space="preserve">to </w:t>
        </w:r>
      </w:ins>
      <w:r w:rsidR="0001745B">
        <w:t>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t>
      </w:r>
      <w:ins w:id="296" w:author="G. Bruce Pike" w:date="2017-12-07T13:33:00Z">
        <w:r w:rsidR="0064080D">
          <w:t xml:space="preserve">simple </w:t>
        </w:r>
      </w:ins>
      <w:r w:rsidR="0001745B">
        <w:t>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information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w:t>
      </w:r>
      <w:ins w:id="297" w:author="G. Bruce Pike" w:date="2017-12-07T13:34:00Z">
        <w:r w:rsidR="00673388">
          <w:t xml:space="preserve">to remove noise and </w:t>
        </w:r>
      </w:ins>
      <w:r w:rsidR="0001745B">
        <w:t>because the B</w:t>
      </w:r>
      <w:r w:rsidR="0001745B">
        <w:rPr>
          <w:vertAlign w:val="subscript"/>
        </w:rPr>
        <w:t>1</w:t>
      </w:r>
      <w:r w:rsidR="0001745B">
        <w:t xml:space="preserve"> profile is expected to be a slowly varying function</w:t>
      </w:r>
      <w:del w:id="298" w:author="G. Bruce Pike" w:date="2017-12-07T13:34:00Z">
        <w:r w:rsidR="00582538" w:rsidDel="00673388">
          <w:delText xml:space="preserve"> and to remove noise</w:delText>
        </w:r>
      </w:del>
      <w:r w:rsidR="0001745B">
        <w:t xml:space="preserve">.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-inaccuracies for the later qMT chapters</w:t>
      </w:r>
      <w:r w:rsidR="0001745B">
        <w:t>.</w:t>
      </w:r>
      <w:r w:rsidR="009A3638">
        <w:br w:type="page"/>
      </w:r>
    </w:p>
    <w:p w:rsidR="00813BAC" w:rsidRDefault="00813BAC" w:rsidP="009F0A7F">
      <w:pPr>
        <w:spacing w:line="360" w:lineRule="auto"/>
        <w:jc w:val="center"/>
        <w:rPr>
          <w:b/>
          <w:sz w:val="40"/>
          <w:szCs w:val="40"/>
        </w:rPr>
      </w:pPr>
    </w:p>
    <w:p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rsidR="00813BAC" w:rsidRDefault="00813BAC" w:rsidP="009F0A7F">
      <w:pPr>
        <w:spacing w:line="360" w:lineRule="auto"/>
        <w:jc w:val="center"/>
      </w:pPr>
    </w:p>
    <w:p w:rsidR="00813BAC" w:rsidRDefault="00813BAC" w:rsidP="009F0A7F">
      <w:pPr>
        <w:spacing w:line="360" w:lineRule="auto"/>
        <w:jc w:val="center"/>
      </w:pPr>
    </w:p>
    <w:p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rsidR="00813BAC" w:rsidRPr="00617323" w:rsidRDefault="00813BAC" w:rsidP="009F0A7F">
      <w:pPr>
        <w:spacing w:line="360" w:lineRule="auto"/>
        <w:jc w:val="center"/>
      </w:pPr>
    </w:p>
    <w:p w:rsidR="00813BAC" w:rsidRPr="00617323" w:rsidRDefault="00813BAC" w:rsidP="009F0A7F">
      <w:pPr>
        <w:spacing w:line="360" w:lineRule="auto"/>
        <w:jc w:val="center"/>
      </w:pPr>
    </w:p>
    <w:p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rsidR="00813BAC" w:rsidRDefault="00813BAC" w:rsidP="009F0A7F">
      <w:pPr>
        <w:spacing w:line="360" w:lineRule="auto"/>
        <w:jc w:val="center"/>
      </w:pPr>
    </w:p>
    <w:p w:rsidR="00813BAC" w:rsidRDefault="00813BAC" w:rsidP="009F0A7F">
      <w:pPr>
        <w:spacing w:line="360" w:lineRule="auto"/>
        <w:jc w:val="center"/>
      </w:pPr>
    </w:p>
    <w:p w:rsidR="00813BAC" w:rsidRPr="00813BAC" w:rsidRDefault="00813BAC" w:rsidP="009F0A7F">
      <w:pPr>
        <w:spacing w:line="360" w:lineRule="auto"/>
        <w:jc w:val="center"/>
        <w:rPr>
          <w:b/>
          <w:sz w:val="28"/>
          <w:szCs w:val="28"/>
        </w:rPr>
      </w:pPr>
      <w:r>
        <w:rPr>
          <w:b/>
          <w:sz w:val="28"/>
          <w:szCs w:val="28"/>
        </w:rPr>
        <w:t xml:space="preserve">Journal of Magnetic Resonance Imaging, </w:t>
      </w:r>
      <w:r w:rsidR="00B368E0">
        <w:rPr>
          <w:b/>
          <w:sz w:val="28"/>
          <w:szCs w:val="28"/>
        </w:rPr>
        <w:t>46: 1673:1682 (2017)</w:t>
      </w:r>
    </w:p>
    <w:p w:rsidR="00D502E1" w:rsidRDefault="00D502E1">
      <w:pPr>
        <w:spacing w:line="240" w:lineRule="auto"/>
        <w:jc w:val="left"/>
      </w:pPr>
      <w:r>
        <w:br w:type="page"/>
      </w:r>
    </w:p>
    <w:p w:rsidR="00813BAC" w:rsidRDefault="00D502E1" w:rsidP="00D502E1">
      <w:pPr>
        <w:pStyle w:val="Heading2"/>
      </w:pPr>
      <w:bookmarkStart w:id="299" w:name="_Toc499894630"/>
      <w:r>
        <w:t>Abstract</w:t>
      </w:r>
      <w:bookmarkEnd w:id="299"/>
    </w:p>
    <w:p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rsidR="00457F76" w:rsidRDefault="00457F76" w:rsidP="00457F76">
      <w:pPr>
        <w:pStyle w:val="Heading2"/>
      </w:pPr>
      <w:bookmarkStart w:id="300" w:name="_Toc499894631"/>
      <w:r>
        <w:t>Introduction</w:t>
      </w:r>
      <w:bookmarkEnd w:id="300"/>
    </w:p>
    <w:p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4174AC">
        <w:rPr>
          <w:noProof/>
        </w:rPr>
        <w:t>[79]</w:t>
      </w:r>
      <w:r w:rsidR="00984090">
        <w:fldChar w:fldCharType="end"/>
      </w:r>
      <w:r w:rsidR="000E6BA4">
        <w:t>,</w:t>
      </w:r>
      <w:r>
        <w:t xml:space="preserve"> and is an essential step in the estimation of local SAR</w:t>
      </w:r>
      <w:r w:rsidR="00984090">
        <w:t xml:space="preserve"> </w:t>
      </w:r>
      <w:r w:rsidR="00984090">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4174AC">
        <w:rPr>
          <w:noProof/>
        </w:rPr>
        <w:t>[80]</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EN.CITE.DATA </w:instrText>
      </w:r>
      <w:r w:rsidR="007164FC">
        <w:fldChar w:fldCharType="end"/>
      </w:r>
      <w:r w:rsidR="00984090">
        <w:fldChar w:fldCharType="separate"/>
      </w:r>
      <w:r w:rsidR="007164FC">
        <w:rPr>
          <w:noProof/>
        </w:rPr>
        <w:t>[109]</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EN.CITE.DATA </w:instrText>
      </w:r>
      <w:r w:rsidR="00850EAF">
        <w:fldChar w:fldCharType="end"/>
      </w:r>
      <w:r w:rsidR="00984090">
        <w:fldChar w:fldCharType="separate"/>
      </w:r>
      <w:r w:rsidR="00850EAF">
        <w:rPr>
          <w:noProof/>
        </w:rPr>
        <w:t>[49,63]</w:t>
      </w:r>
      <w:r w:rsidR="00984090">
        <w:fldChar w:fldCharType="end"/>
      </w:r>
      <w:r w:rsidR="00984090">
        <w:t xml:space="preserve"> and quantitative MT </w:t>
      </w:r>
      <w:r w:rsidR="0098409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7164FC">
        <w:rPr>
          <w:noProof/>
        </w:rPr>
        <w:t>[142]</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850EAF">
        <w:rPr>
          <w:noProof/>
        </w:rPr>
        <w:t>[56]</w:t>
      </w:r>
      <w:r w:rsidR="00984090">
        <w:fldChar w:fldCharType="end"/>
      </w:r>
      <w:r w:rsidR="00984090">
        <w:t xml:space="preserve">, others—notably the variable flip angle (VFA) method </w:t>
      </w:r>
      <w:r w:rsidR="00984090">
        <w:fldChar w:fldCharType="begin"/>
      </w:r>
      <w:r w:rsidR="00E256BD">
        <w:instrText xml:space="preserve"> ADDIN EN.CITE &lt;EndNote&gt;&lt;Cite&gt;&lt;Author&gt;Gupta&lt;/Author&gt;&lt;Year&gt;1977&lt;/Year&gt;&lt;RecNum&gt;3568&lt;/RecNum&gt;&lt;DisplayText&gt;[166]&lt;/DisplayText&gt;&lt;record&gt;&lt;rec-number&gt;3568&lt;/rec-number&gt;&lt;foreign-keys&gt;&lt;key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E256BD">
        <w:rPr>
          <w:noProof/>
        </w:rPr>
        <w:t>[166]</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4174AC">
        <w:rPr>
          <w:noProof/>
        </w:rPr>
        <w:t>[82]</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of the double angle (DA)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4174AC">
        <w:instrText xml:space="preserve"> ADDIN EN.CITE &lt;EndNote&gt;&lt;Cite&gt;&lt;Author&gt;Insko&lt;/Author&gt;&lt;Year&gt;1993&lt;/Year&gt;&lt;RecNum&gt;8154&lt;/RecNum&gt;&lt;DisplayText&gt;[84]&lt;/DisplayText&gt;&lt;record&gt;&lt;rec-number&gt;8154&lt;/rec-number&gt;&lt;foreign-keys&gt;&lt;key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4174AC">
        <w:rPr>
          <w:noProof/>
        </w:rPr>
        <w:t>[84]</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4174AC">
        <w:rPr>
          <w:noProof/>
        </w:rPr>
        <w:t>[89]</w:t>
      </w:r>
      <w:r w:rsidR="00073C7E">
        <w:fldChar w:fldCharType="end"/>
      </w:r>
      <w:r>
        <w:t xml:space="preserve"> and</w:t>
      </w:r>
      <w:r w:rsidR="00073C7E">
        <w:t xml:space="preserve"> </w:t>
      </w:r>
      <w:r>
        <w:t>Blo</w:t>
      </w:r>
      <w:r w:rsidR="00073C7E">
        <w:t xml:space="preserve">ch-Siegert shift (BS) mapping </w:t>
      </w:r>
      <w:r w:rsidR="00073C7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4174AC">
        <w:rPr>
          <w:noProof/>
        </w:rPr>
        <w:t>[90]</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and the error increases 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EN.CITE.DATA </w:instrText>
      </w:r>
      <w:r w:rsidR="00850EAF">
        <w:fldChar w:fldCharType="end"/>
      </w:r>
      <w:r>
        <w:fldChar w:fldCharType="separate"/>
      </w:r>
      <w:r w:rsidR="00850EAF">
        <w:rPr>
          <w:noProof/>
        </w:rPr>
        <w:t>[49,62]</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 </w:instrText>
      </w:r>
      <w:r w:rsidR="00850EAF">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EN.CITE.DATA </w:instrText>
      </w:r>
      <w:r w:rsidR="00850EAF">
        <w:fldChar w:fldCharType="end"/>
      </w:r>
      <w:r>
        <w:fldChar w:fldCharType="separate"/>
      </w:r>
      <w:r w:rsidR="00850EAF">
        <w:rPr>
          <w:noProof/>
        </w:rPr>
        <w:t>[48,63]</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using</w:t>
      </w:r>
      <w:r w:rsidR="0046695E">
        <w:t xml:space="preserve"> postprocessing image analysis algorithms </w:t>
      </w:r>
      <w:r w:rsidR="0046695E">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E256BD">
        <w:rPr>
          <w:noProof/>
        </w:rPr>
        <w:t>[167]</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 </w:instrText>
      </w:r>
      <w:r w:rsidR="00E256BD">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EN.CITE.DATA </w:instrText>
      </w:r>
      <w:r w:rsidR="00E256BD">
        <w:fldChar w:fldCharType="end"/>
      </w:r>
      <w:r w:rsidR="00BC1F0E">
        <w:fldChar w:fldCharType="separate"/>
      </w:r>
      <w:r w:rsidR="00E256BD">
        <w:rPr>
          <w:noProof/>
        </w:rPr>
        <w:t>[59,86,168]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4174AC">
        <w:rPr>
          <w:noProof/>
        </w:rPr>
        <w:t>[87]</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rsidR="00BC1F0E" w:rsidRDefault="00BC1F0E" w:rsidP="00BC1F0E">
      <w:pPr>
        <w:pStyle w:val="Heading2"/>
      </w:pPr>
      <w:bookmarkStart w:id="301" w:name="_Toc499894632"/>
      <w:r>
        <w:t>Materials and Methods</w:t>
      </w:r>
      <w:bookmarkEnd w:id="301"/>
    </w:p>
    <w:p w:rsidR="00BC1F0E" w:rsidRDefault="00BC1F0E" w:rsidP="00BC1F0E">
      <w:r>
        <w:t>All measurements were performed on a 3.0T whole-body MRI scanner (Magnetom TIM TRIO, Siemens, Erlangen, Germany) using a 32-channel phased-array receive-only head coil and whole-body transmit coil.</w:t>
      </w:r>
    </w:p>
    <w:p w:rsidR="00BC1F0E" w:rsidRDefault="00BC1F0E" w:rsidP="00BC1F0E">
      <w:pPr>
        <w:pStyle w:val="Heading3"/>
      </w:pPr>
      <w:bookmarkStart w:id="302" w:name="_Toc499894633"/>
      <w:r>
        <w:t>Measurements</w:t>
      </w:r>
      <w:bookmarkEnd w:id="302"/>
    </w:p>
    <w:p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 </w:instrText>
      </w:r>
      <w:r w:rsidR="007164FC">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EN.CITE.DATA </w:instrText>
      </w:r>
      <w:r w:rsidR="007164FC">
        <w:fldChar w:fldCharType="end"/>
      </w:r>
      <w:r>
        <w:fldChar w:fldCharType="separate"/>
      </w:r>
      <w:r w:rsidR="007164FC">
        <w:rPr>
          <w:noProof/>
        </w:rPr>
        <w:t>[87,159]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rsidR="00D1763A" w:rsidRDefault="00D36B49" w:rsidP="009F0A7F">
      <w:pPr>
        <w:spacing w:after="0"/>
        <w:jc w:val="center"/>
      </w:pPr>
      <w:r>
        <w:rPr>
          <w:noProof/>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rsidR="00D1763A" w:rsidRDefault="00D1763A" w:rsidP="00D1763A">
      <w:pPr>
        <w:pStyle w:val="Caption"/>
      </w:pPr>
      <w:bookmarkStart w:id="303" w:name="_Ref488842665"/>
      <w:bookmarkStart w:id="304" w:name="_Toc499894583"/>
      <w:r>
        <w:t xml:space="preserve">Figure </w:t>
      </w:r>
      <w:fldSimple w:instr=" STYLEREF 1 \s ">
        <w:r w:rsidR="008B2764">
          <w:rPr>
            <w:noProof/>
          </w:rPr>
          <w:t>3</w:t>
        </w:r>
      </w:fldSimple>
      <w:r w:rsidR="00624382">
        <w:noBreakHyphen/>
      </w:r>
      <w:fldSimple w:instr=" SEQ Figure \* ARABIC \s 1 ">
        <w:r w:rsidR="008B2764">
          <w:rPr>
            <w:noProof/>
          </w:rPr>
          <w:t>1</w:t>
        </w:r>
      </w:fldSimple>
      <w:bookmarkEnd w:id="303"/>
      <w:r w:rsidR="00A41A9C">
        <w:t>.</w:t>
      </w:r>
      <w:r>
        <w:t xml:space="preserve">Tissue classification maps (black = 0%, gray = 100%) of a healthy subject calculated from INSECT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04"/>
    </w:p>
    <w:p w:rsidR="00D36B49" w:rsidRDefault="004455AB" w:rsidP="004455AB">
      <w:pPr>
        <w:pStyle w:val="Heading3"/>
      </w:pPr>
      <w:bookmarkStart w:id="305" w:name="_Toc499894634"/>
      <w:r>
        <w:t>B</w:t>
      </w:r>
      <w:r>
        <w:rPr>
          <w:vertAlign w:val="subscript"/>
        </w:rPr>
        <w:t>1</w:t>
      </w:r>
      <w:r>
        <w:t xml:space="preserve"> Mapping</w:t>
      </w:r>
      <w:bookmarkEnd w:id="305"/>
    </w:p>
    <w:p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rsidR="00CC2CCB">
        <w:fldChar w:fldCharType="separate"/>
      </w:r>
      <w:r w:rsidR="00E256BD">
        <w:rPr>
          <w:noProof/>
        </w:rPr>
        <w:t>[90,170]</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4174AC">
        <w:rPr>
          <w:noProof/>
        </w:rPr>
        <w:t>[90]</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EN.CITE.DATA </w:instrText>
      </w:r>
      <w:r w:rsidR="004174AC">
        <w:fldChar w:fldCharType="end"/>
      </w:r>
      <w:r>
        <w:fldChar w:fldCharType="separate"/>
      </w:r>
      <w:r w:rsidR="004174AC">
        <w:rPr>
          <w:noProof/>
        </w:rPr>
        <w:t>[89,92]</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EN.CITE.DATA </w:instrText>
      </w:r>
      <w:r w:rsidR="004174AC">
        <w:fldChar w:fldCharType="end"/>
      </w:r>
      <w:r>
        <w:fldChar w:fldCharType="separate"/>
      </w:r>
      <w:r w:rsidR="004174AC">
        <w:rPr>
          <w:noProof/>
        </w:rPr>
        <w:t>[84,87]</w:t>
      </w:r>
      <w:r>
        <w:fldChar w:fldCharType="end"/>
      </w:r>
      <w:r>
        <w:t>:</w:t>
      </w:r>
    </w:p>
    <w:tbl>
      <w:tblPr>
        <w:tblW w:w="9454" w:type="dxa"/>
        <w:tblLook w:val="04A0" w:firstRow="1" w:lastRow="0" w:firstColumn="1" w:lastColumn="0" w:noHBand="0" w:noVBand="1"/>
      </w:tblPr>
      <w:tblGrid>
        <w:gridCol w:w="8571"/>
        <w:gridCol w:w="883"/>
      </w:tblGrid>
      <w:tr w:rsidR="00FE48B1" w:rsidRPr="007B5704" w:rsidTr="00A07DDC">
        <w:trPr>
          <w:trHeight w:val="720"/>
        </w:trPr>
        <w:tc>
          <w:tcPr>
            <w:tcW w:w="8571" w:type="dxa"/>
          </w:tcPr>
          <w:p w:rsidR="00FE48B1" w:rsidRDefault="00823149"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rsidR="00FE48B1" w:rsidRPr="00A87AF2" w:rsidRDefault="00FE48B1" w:rsidP="009F3987">
            <w:pPr>
              <w:rPr>
                <w:sz w:val="4"/>
                <w:szCs w:val="4"/>
              </w:rPr>
            </w:pPr>
          </w:p>
          <w:p w:rsidR="00FE48B1" w:rsidRPr="003A39F9" w:rsidRDefault="00A07DDC" w:rsidP="00A07DDC">
            <w:pPr>
              <w:jc w:val="right"/>
              <w:rPr>
                <w:b/>
              </w:rPr>
            </w:pPr>
            <w:r w:rsidRPr="003A39F9">
              <w:rPr>
                <w:b/>
              </w:rPr>
              <w:t>(3-</w:t>
            </w:r>
            <w:r w:rsidR="00FE48B1" w:rsidRPr="003A39F9">
              <w:rPr>
                <w:b/>
              </w:rPr>
              <w:t>1</w:t>
            </w:r>
            <w:r w:rsidRPr="003A39F9">
              <w:rPr>
                <w:b/>
              </w:rPr>
              <w:t>)</w:t>
            </w:r>
          </w:p>
        </w:tc>
      </w:tr>
    </w:tbl>
    <w:p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4174AC">
        <w:rPr>
          <w:noProof/>
        </w:rPr>
        <w:t>[87]</w:t>
      </w:r>
      <w:r w:rsidR="008014D4">
        <w:fldChar w:fldCharType="end"/>
      </w:r>
      <w:r w:rsidR="008014D4">
        <w:t>.</w:t>
      </w:r>
      <w:r>
        <w:t xml:space="preserve"> These methods could offer different imaging benefits as alternatives to EPI; however, such a comparison is outside the scope of the present work.</w:t>
      </w:r>
    </w:p>
    <w:p w:rsidR="0080110E" w:rsidRDefault="0080110E" w:rsidP="0080110E">
      <w:r w:rsidRPr="00E5456F">
        <w:rPr>
          <w:i/>
        </w:rPr>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B061B8">
        <w:fldChar w:fldCharType="separate"/>
      </w:r>
      <w:r w:rsidR="00850EAF">
        <w:rPr>
          <w:noProof/>
        </w:rPr>
        <w:t>[53]</w:t>
      </w:r>
      <w:r w:rsidR="00B061B8">
        <w:fldChar w:fldCharType="end"/>
      </w:r>
      <w:r w:rsidR="00B061B8">
        <w:t>.</w:t>
      </w:r>
      <w:r>
        <w:t xml:space="preserve"> The TR is sufficiently long to allow almost complete relaxation of the WM signal, which we are evaluating.</w:t>
      </w:r>
    </w:p>
    <w:p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rsidR="00B061B8" w:rsidRDefault="00B061B8" w:rsidP="00B061B8">
      <w:pPr>
        <w:pStyle w:val="Heading3"/>
      </w:pPr>
      <w:bookmarkStart w:id="306" w:name="_Toc499894635"/>
      <w:r>
        <w:t>T</w:t>
      </w:r>
      <w:r>
        <w:rPr>
          <w:vertAlign w:val="subscript"/>
        </w:rPr>
        <w:t>1</w:t>
      </w:r>
      <w:r>
        <w:t xml:space="preserve"> Mapping</w:t>
      </w:r>
      <w:bookmarkEnd w:id="306"/>
    </w:p>
    <w:p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rsidR="00B061B8" w:rsidRDefault="00CE1DC0" w:rsidP="00CE1DC0">
      <w:pPr>
        <w:pStyle w:val="Heading3"/>
      </w:pPr>
      <w:bookmarkStart w:id="307" w:name="_Toc499894636"/>
      <w:r>
        <w:t>Data Analysis</w:t>
      </w:r>
      <w:bookmarkEnd w:id="307"/>
    </w:p>
    <w:p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w:t>
      </w:r>
    </w:p>
    <w:p w:rsidR="00CE1DC0" w:rsidRDefault="00CE1DC0" w:rsidP="00CE1DC0">
      <w:r>
        <w:t>The B</w:t>
      </w:r>
      <w:r w:rsidRPr="00CE1DC0">
        <w:rPr>
          <w:vertAlign w:val="subscript"/>
        </w:rPr>
        <w:t>1</w:t>
      </w:r>
      <w:r>
        <w:t xml:space="preserve"> amplitude is expected to be a smooth slowly varying function, particularly in the brain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 </w:instrText>
      </w:r>
      <w:r w:rsidR="004174AC">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EN.CITE.DATA </w:instrText>
      </w:r>
      <w:r w:rsidR="004174AC">
        <w:fldChar w:fldCharType="end"/>
      </w:r>
      <w:r>
        <w:fldChar w:fldCharType="separate"/>
      </w:r>
      <w:r w:rsidR="004174AC">
        <w:rPr>
          <w:noProof/>
        </w:rPr>
        <w:t>[53,87]</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rsidR="001A4C4F" w:rsidRDefault="001A4C4F" w:rsidP="001A4C4F">
      <w:pPr>
        <w:pStyle w:val="Heading2"/>
      </w:pPr>
      <w:bookmarkStart w:id="308" w:name="_Toc499894637"/>
      <w:r>
        <w:t>Results</w:t>
      </w:r>
      <w:bookmarkEnd w:id="308"/>
    </w:p>
    <w:p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rsidR="001A4C4F" w:rsidRDefault="009F0A7F" w:rsidP="009F0A7F">
      <w:pPr>
        <w:spacing w:after="0" w:line="240" w:lineRule="auto"/>
        <w:jc w:val="left"/>
      </w:pPr>
      <w:r>
        <w:br w:type="page"/>
      </w:r>
    </w:p>
    <w:p w:rsidR="002712AF" w:rsidRDefault="003A6952" w:rsidP="009F0A7F">
      <w:pPr>
        <w:spacing w:after="0"/>
        <w:jc w:val="center"/>
      </w:pPr>
      <w:r>
        <w:rPr>
          <w:noProof/>
        </w:rPr>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rsidR="003A6952" w:rsidRDefault="005B5523" w:rsidP="00F84AB4">
      <w:pPr>
        <w:pStyle w:val="Caption"/>
      </w:pPr>
      <w:bookmarkStart w:id="309" w:name="_Ref488848528"/>
      <w:bookmarkStart w:id="310" w:name="_Toc499894584"/>
      <w:r>
        <w:t xml:space="preserve">Figure </w:t>
      </w:r>
      <w:fldSimple w:instr=" STYLEREF 1 \s ">
        <w:r w:rsidR="008B2764">
          <w:rPr>
            <w:noProof/>
          </w:rPr>
          <w:t>3</w:t>
        </w:r>
      </w:fldSimple>
      <w:r w:rsidR="00624382">
        <w:noBreakHyphen/>
      </w:r>
      <w:fldSimple w:instr=" SEQ Figure \* ARABIC \s 1 ">
        <w:r w:rsidR="008B2764">
          <w:rPr>
            <w:noProof/>
          </w:rPr>
          <w:t>2</w:t>
        </w:r>
      </w:fldSimple>
      <w:bookmarkEnd w:id="309"/>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310"/>
    </w:p>
    <w:p w:rsidR="003A6952" w:rsidRDefault="00F84AB4" w:rsidP="009F0A7F">
      <w:pPr>
        <w:spacing w:after="0"/>
        <w:jc w:val="center"/>
      </w:pPr>
      <w:r>
        <w:rPr>
          <w:noProof/>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rsidR="00F84AB4" w:rsidRDefault="00F84AB4" w:rsidP="00F84AB4">
      <w:pPr>
        <w:pStyle w:val="Caption"/>
      </w:pPr>
      <w:bookmarkStart w:id="311" w:name="_Ref488848572"/>
      <w:bookmarkStart w:id="312" w:name="_Toc499894585"/>
      <w:r>
        <w:t xml:space="preserve">Figure </w:t>
      </w:r>
      <w:fldSimple w:instr=" STYLEREF 1 \s ">
        <w:r w:rsidR="008B2764">
          <w:rPr>
            <w:noProof/>
          </w:rPr>
          <w:t>3</w:t>
        </w:r>
      </w:fldSimple>
      <w:r w:rsidR="00624382">
        <w:noBreakHyphen/>
      </w:r>
      <w:fldSimple w:instr=" SEQ Figure \* ARABIC \s 1 ">
        <w:r w:rsidR="008B2764">
          <w:rPr>
            <w:noProof/>
          </w:rPr>
          <w:t>3</w:t>
        </w:r>
      </w:fldSimple>
      <w:bookmarkEnd w:id="311"/>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312"/>
    </w:p>
    <w:p w:rsidR="00EC7972" w:rsidRDefault="002B3FEB" w:rsidP="002B3FEB">
      <w:r>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rsidR="002B3FEB" w:rsidRDefault="00BE1982" w:rsidP="00BE1982">
      <w:pPr>
        <w:pStyle w:val="Caption"/>
      </w:pPr>
      <w:bookmarkStart w:id="313" w:name="_Ref488850518"/>
      <w:bookmarkStart w:id="314" w:name="_Toc499894569"/>
      <w:r>
        <w:t xml:space="preserve">Table </w:t>
      </w:r>
      <w:fldSimple w:instr=" STYLEREF 1 \s ">
        <w:r w:rsidR="008B2764">
          <w:rPr>
            <w:noProof/>
          </w:rPr>
          <w:t>3</w:t>
        </w:r>
      </w:fldSimple>
      <w:r w:rsidR="0061791F">
        <w:noBreakHyphen/>
      </w:r>
      <w:fldSimple w:instr=" SEQ Table \* ARABIC \s 1 ">
        <w:r w:rsidR="008B2764">
          <w:rPr>
            <w:noProof/>
          </w:rPr>
          <w:t>1</w:t>
        </w:r>
      </w:fldSimple>
      <w:bookmarkEnd w:id="313"/>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314"/>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rsidTr="00BE1982">
        <w:trPr>
          <w:trHeight w:val="224"/>
        </w:trPr>
        <w:tc>
          <w:tcPr>
            <w:tcW w:w="229" w:type="pct"/>
            <w:tcBorders>
              <w:top w:val="nil"/>
              <w:left w:val="single" w:sz="8" w:space="0" w:color="FFFFFF"/>
              <w:bottom w:val="single" w:sz="18" w:space="0" w:color="auto"/>
              <w:right w:val="single" w:sz="8" w:space="0" w:color="FFFFFF"/>
            </w:tcBorders>
          </w:tcPr>
          <w:p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rsidTr="00BE1982">
        <w:trPr>
          <w:trHeight w:val="447"/>
        </w:trPr>
        <w:tc>
          <w:tcPr>
            <w:tcW w:w="229" w:type="pct"/>
            <w:vMerge w:val="restart"/>
            <w:tcBorders>
              <w:top w:val="single" w:sz="18" w:space="0" w:color="auto"/>
              <w:left w:val="single" w:sz="8" w:space="0" w:color="FFFFFF"/>
              <w:right w:val="single" w:sz="8" w:space="0" w:color="FFFFFF"/>
            </w:tcBorders>
          </w:tcPr>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Pr="000A6258" w:rsidRDefault="007B1111" w:rsidP="00575EB4">
            <w:pPr>
              <w:spacing w:after="0" w:line="240" w:lineRule="auto"/>
              <w:rPr>
                <w:bCs/>
                <w:sz w:val="2"/>
                <w:szCs w:val="2"/>
                <w:lang w:val="en-CA"/>
              </w:rPr>
            </w:pPr>
          </w:p>
          <w:p w:rsidR="007B1111" w:rsidRPr="000A6258" w:rsidRDefault="007B1111" w:rsidP="00575EB4">
            <w:pPr>
              <w:spacing w:after="0" w:line="240" w:lineRule="auto"/>
              <w:rPr>
                <w:bCs/>
                <w:sz w:val="2"/>
                <w:szCs w:val="2"/>
                <w:lang w:val="en-CA"/>
              </w:rPr>
            </w:pPr>
          </w:p>
          <w:p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rsidTr="00BE1982">
        <w:trPr>
          <w:trHeight w:val="344"/>
        </w:trPr>
        <w:tc>
          <w:tcPr>
            <w:tcW w:w="229" w:type="pct"/>
            <w:vMerge/>
            <w:tcBorders>
              <w:left w:val="single" w:sz="8" w:space="0" w:color="FFFFFF"/>
              <w:right w:val="single" w:sz="8" w:space="0" w:color="FFFFFF"/>
            </w:tcBorders>
          </w:tcPr>
          <w:p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rsidTr="00BE1982">
        <w:trPr>
          <w:trHeight w:val="344"/>
        </w:trPr>
        <w:tc>
          <w:tcPr>
            <w:tcW w:w="229" w:type="pct"/>
            <w:vMerge/>
            <w:tcBorders>
              <w:left w:val="single" w:sz="8" w:space="0" w:color="FFFFFF"/>
              <w:bottom w:val="single" w:sz="18" w:space="0" w:color="auto"/>
              <w:right w:val="single" w:sz="8" w:space="0" w:color="FFFFFF"/>
            </w:tcBorders>
          </w:tcPr>
          <w:p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rsidTr="00BE1982">
        <w:trPr>
          <w:trHeight w:val="451"/>
        </w:trPr>
        <w:tc>
          <w:tcPr>
            <w:tcW w:w="229" w:type="pct"/>
            <w:vMerge w:val="restart"/>
            <w:tcBorders>
              <w:top w:val="single" w:sz="18" w:space="0" w:color="auto"/>
              <w:left w:val="single" w:sz="8" w:space="0" w:color="FFFFFF"/>
              <w:right w:val="single" w:sz="8" w:space="0" w:color="FFFFFF"/>
            </w:tcBorders>
          </w:tcPr>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Default="007B1111" w:rsidP="00575EB4">
            <w:pPr>
              <w:spacing w:after="0" w:line="240" w:lineRule="auto"/>
              <w:rPr>
                <w:bCs/>
                <w:sz w:val="2"/>
                <w:szCs w:val="2"/>
                <w:lang w:val="en-CA"/>
              </w:rPr>
            </w:pPr>
          </w:p>
          <w:p w:rsidR="007B1111" w:rsidRPr="000A6258" w:rsidRDefault="007B1111" w:rsidP="00575EB4">
            <w:pPr>
              <w:spacing w:after="0" w:line="240" w:lineRule="auto"/>
              <w:rPr>
                <w:bCs/>
                <w:sz w:val="2"/>
                <w:szCs w:val="2"/>
                <w:lang w:val="en-CA"/>
              </w:rPr>
            </w:pPr>
          </w:p>
          <w:p w:rsidR="007B1111" w:rsidRPr="000A6258" w:rsidRDefault="007B1111" w:rsidP="00575EB4">
            <w:pPr>
              <w:spacing w:after="0" w:line="240" w:lineRule="auto"/>
              <w:rPr>
                <w:bCs/>
                <w:sz w:val="2"/>
                <w:szCs w:val="2"/>
                <w:lang w:val="en-CA"/>
              </w:rPr>
            </w:pPr>
          </w:p>
          <w:p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rsidTr="00BE1982">
        <w:trPr>
          <w:trHeight w:val="344"/>
        </w:trPr>
        <w:tc>
          <w:tcPr>
            <w:tcW w:w="229" w:type="pct"/>
            <w:vMerge/>
            <w:tcBorders>
              <w:left w:val="single" w:sz="8" w:space="0" w:color="FFFFFF"/>
              <w:right w:val="single" w:sz="8" w:space="0" w:color="FFFFFF"/>
            </w:tcBorders>
          </w:tcPr>
          <w:p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rsidTr="00BE1982">
        <w:trPr>
          <w:trHeight w:val="344"/>
        </w:trPr>
        <w:tc>
          <w:tcPr>
            <w:tcW w:w="229" w:type="pct"/>
            <w:vMerge/>
            <w:tcBorders>
              <w:left w:val="single" w:sz="8" w:space="0" w:color="FFFFFF"/>
              <w:bottom w:val="single" w:sz="18" w:space="0" w:color="auto"/>
              <w:right w:val="single" w:sz="8" w:space="0" w:color="FFFFFF"/>
            </w:tcBorders>
          </w:tcPr>
          <w:p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rsidR="00BE1982" w:rsidRDefault="00BE1982" w:rsidP="007B1111">
      <w:pPr>
        <w:spacing w:before="120"/>
      </w:pPr>
    </w:p>
    <w:p w:rsidR="00BE1982" w:rsidRDefault="00BE1982" w:rsidP="00BE1982">
      <w:pPr>
        <w:pStyle w:val="Caption"/>
        <w:spacing w:after="120"/>
      </w:pPr>
      <w:bookmarkStart w:id="315" w:name="_Ref488850531"/>
      <w:bookmarkStart w:id="316" w:name="_Toc499894570"/>
      <w:r>
        <w:t xml:space="preserve">Table </w:t>
      </w:r>
      <w:fldSimple w:instr=" STYLEREF 1 \s ">
        <w:r w:rsidR="008B2764">
          <w:rPr>
            <w:noProof/>
          </w:rPr>
          <w:t>3</w:t>
        </w:r>
      </w:fldSimple>
      <w:r w:rsidR="0061791F">
        <w:noBreakHyphen/>
      </w:r>
      <w:fldSimple w:instr=" SEQ Table \* ARABIC \s 1 ">
        <w:r w:rsidR="008B2764">
          <w:rPr>
            <w:noProof/>
          </w:rPr>
          <w:t>2</w:t>
        </w:r>
      </w:fldSimple>
      <w:bookmarkEnd w:id="315"/>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316"/>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rsidTr="00913E2F">
        <w:trPr>
          <w:trHeight w:val="349"/>
          <w:jc w:val="center"/>
        </w:trPr>
        <w:tc>
          <w:tcPr>
            <w:tcW w:w="5000" w:type="pct"/>
            <w:gridSpan w:val="7"/>
            <w:tcBorders>
              <w:top w:val="nil"/>
              <w:left w:val="single" w:sz="8" w:space="0" w:color="FFFFFF"/>
              <w:bottom w:val="single" w:sz="18" w:space="0" w:color="auto"/>
            </w:tcBorders>
          </w:tcPr>
          <w:p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rsidTr="00913E2F">
        <w:trPr>
          <w:trHeight w:val="454"/>
          <w:jc w:val="center"/>
        </w:trPr>
        <w:tc>
          <w:tcPr>
            <w:tcW w:w="340" w:type="pct"/>
            <w:vMerge w:val="restart"/>
            <w:tcBorders>
              <w:top w:val="single" w:sz="18" w:space="0" w:color="auto"/>
              <w:left w:val="single" w:sz="8" w:space="0" w:color="FFFFFF"/>
              <w:right w:val="single" w:sz="8" w:space="0" w:color="FFFFFF"/>
            </w:tcBorders>
          </w:tcPr>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Pr="000A6258" w:rsidRDefault="00BE1982" w:rsidP="00575EB4">
            <w:pPr>
              <w:spacing w:after="0" w:line="240" w:lineRule="auto"/>
              <w:rPr>
                <w:bCs/>
                <w:sz w:val="2"/>
                <w:szCs w:val="2"/>
                <w:lang w:val="en-CA"/>
              </w:rPr>
            </w:pPr>
          </w:p>
          <w:p w:rsidR="00BE1982" w:rsidRPr="000A6258" w:rsidRDefault="00BE1982" w:rsidP="00575EB4">
            <w:pPr>
              <w:spacing w:after="0" w:line="240" w:lineRule="auto"/>
              <w:rPr>
                <w:bCs/>
                <w:sz w:val="2"/>
                <w:szCs w:val="2"/>
                <w:lang w:val="en-CA"/>
              </w:rPr>
            </w:pPr>
          </w:p>
          <w:p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rsidR="00BE1982" w:rsidRPr="00171AE0" w:rsidRDefault="00BE1982" w:rsidP="00575EB4">
            <w:pPr>
              <w:spacing w:before="80" w:after="0" w:line="240" w:lineRule="auto"/>
              <w:jc w:val="center"/>
              <w:rPr>
                <w:b/>
                <w:sz w:val="20"/>
              </w:rPr>
            </w:pPr>
            <w:r>
              <w:rPr>
                <w:sz w:val="20"/>
                <w:lang w:val="en-CA"/>
              </w:rPr>
              <w:t>1.67 ± 1.43</w:t>
            </w:r>
          </w:p>
        </w:tc>
      </w:tr>
      <w:tr w:rsidR="00BE1982" w:rsidRPr="00221E65" w:rsidTr="00913E2F">
        <w:trPr>
          <w:trHeight w:val="349"/>
          <w:jc w:val="center"/>
        </w:trPr>
        <w:tc>
          <w:tcPr>
            <w:tcW w:w="340" w:type="pct"/>
            <w:vMerge/>
            <w:tcBorders>
              <w:left w:val="single" w:sz="8" w:space="0" w:color="FFFFFF"/>
              <w:right w:val="single" w:sz="8" w:space="0" w:color="FFFFFF"/>
            </w:tcBorders>
          </w:tcPr>
          <w:p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rsidTr="00913E2F">
        <w:trPr>
          <w:trHeight w:val="349"/>
          <w:jc w:val="center"/>
        </w:trPr>
        <w:tc>
          <w:tcPr>
            <w:tcW w:w="340" w:type="pct"/>
            <w:vMerge/>
            <w:tcBorders>
              <w:left w:val="single" w:sz="8" w:space="0" w:color="FFFFFF"/>
              <w:right w:val="single" w:sz="8" w:space="0" w:color="FFFFFF"/>
            </w:tcBorders>
          </w:tcPr>
          <w:p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rsidTr="00913E2F">
        <w:trPr>
          <w:trHeight w:val="349"/>
          <w:jc w:val="center"/>
        </w:trPr>
        <w:tc>
          <w:tcPr>
            <w:tcW w:w="340" w:type="pct"/>
            <w:vMerge/>
            <w:tcBorders>
              <w:left w:val="single" w:sz="8" w:space="0" w:color="FFFFFF"/>
              <w:right w:val="single" w:sz="8" w:space="0" w:color="FFFFFF"/>
            </w:tcBorders>
          </w:tcPr>
          <w:p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rsidTr="00913E2F">
        <w:trPr>
          <w:trHeight w:val="349"/>
          <w:jc w:val="center"/>
        </w:trPr>
        <w:tc>
          <w:tcPr>
            <w:tcW w:w="340" w:type="pct"/>
            <w:vMerge/>
            <w:tcBorders>
              <w:left w:val="single" w:sz="8" w:space="0" w:color="FFFFFF"/>
              <w:right w:val="single" w:sz="8" w:space="0" w:color="FFFFFF"/>
            </w:tcBorders>
          </w:tcPr>
          <w:p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rsidTr="00913E2F">
        <w:trPr>
          <w:trHeight w:val="349"/>
          <w:jc w:val="center"/>
        </w:trPr>
        <w:tc>
          <w:tcPr>
            <w:tcW w:w="340" w:type="pct"/>
            <w:vMerge/>
            <w:tcBorders>
              <w:left w:val="single" w:sz="8" w:space="0" w:color="FFFFFF"/>
              <w:bottom w:val="single" w:sz="18" w:space="0" w:color="auto"/>
              <w:right w:val="single" w:sz="8" w:space="0" w:color="FFFFFF"/>
            </w:tcBorders>
          </w:tcPr>
          <w:p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rsidTr="00913E2F">
        <w:trPr>
          <w:trHeight w:val="456"/>
          <w:jc w:val="center"/>
        </w:trPr>
        <w:tc>
          <w:tcPr>
            <w:tcW w:w="340" w:type="pct"/>
            <w:vMerge w:val="restart"/>
            <w:tcBorders>
              <w:top w:val="single" w:sz="18" w:space="0" w:color="auto"/>
              <w:left w:val="single" w:sz="8" w:space="0" w:color="FFFFFF"/>
              <w:right w:val="single" w:sz="8" w:space="0" w:color="FFFFFF"/>
            </w:tcBorders>
          </w:tcPr>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Default="00BE1982" w:rsidP="00575EB4">
            <w:pPr>
              <w:spacing w:after="0" w:line="240" w:lineRule="auto"/>
              <w:rPr>
                <w:bCs/>
                <w:sz w:val="2"/>
                <w:szCs w:val="2"/>
                <w:lang w:val="en-CA"/>
              </w:rPr>
            </w:pPr>
          </w:p>
          <w:p w:rsidR="00BE1982" w:rsidRPr="000A6258" w:rsidRDefault="00BE1982" w:rsidP="00575EB4">
            <w:pPr>
              <w:spacing w:after="0" w:line="240" w:lineRule="auto"/>
              <w:rPr>
                <w:bCs/>
                <w:sz w:val="2"/>
                <w:szCs w:val="2"/>
                <w:lang w:val="en-CA"/>
              </w:rPr>
            </w:pPr>
          </w:p>
          <w:p w:rsidR="00BE1982" w:rsidRPr="000A6258" w:rsidRDefault="00BE1982" w:rsidP="00575EB4">
            <w:pPr>
              <w:spacing w:after="0" w:line="240" w:lineRule="auto"/>
              <w:rPr>
                <w:bCs/>
                <w:sz w:val="2"/>
                <w:szCs w:val="2"/>
                <w:lang w:val="en-CA"/>
              </w:rPr>
            </w:pPr>
          </w:p>
          <w:p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rsidTr="00913E2F">
        <w:trPr>
          <w:trHeight w:val="349"/>
          <w:jc w:val="center"/>
        </w:trPr>
        <w:tc>
          <w:tcPr>
            <w:tcW w:w="340" w:type="pct"/>
            <w:vMerge/>
            <w:tcBorders>
              <w:left w:val="single" w:sz="8" w:space="0" w:color="FFFFFF"/>
              <w:right w:val="single" w:sz="8" w:space="0" w:color="FFFFFF"/>
            </w:tcBorders>
          </w:tcPr>
          <w:p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Pr>
                <w:sz w:val="20"/>
                <w:lang w:val="en-CA"/>
              </w:rPr>
              <w:t>-4.64 ± 2.50</w:t>
            </w:r>
          </w:p>
        </w:tc>
      </w:tr>
      <w:tr w:rsidR="00BE1982" w:rsidRPr="007B5704" w:rsidTr="00913E2F">
        <w:trPr>
          <w:trHeight w:val="349"/>
          <w:jc w:val="center"/>
        </w:trPr>
        <w:tc>
          <w:tcPr>
            <w:tcW w:w="340" w:type="pct"/>
            <w:vMerge/>
            <w:tcBorders>
              <w:left w:val="single" w:sz="8" w:space="0" w:color="FFFFFF"/>
              <w:right w:val="single" w:sz="8" w:space="0" w:color="FFFFFF"/>
            </w:tcBorders>
          </w:tcPr>
          <w:p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Pr>
                <w:sz w:val="20"/>
                <w:lang w:val="en-CA"/>
              </w:rPr>
              <w:t>-3.72 ± 2.59</w:t>
            </w:r>
          </w:p>
        </w:tc>
      </w:tr>
      <w:tr w:rsidR="00BE1982" w:rsidRPr="007B5704" w:rsidTr="00913E2F">
        <w:trPr>
          <w:trHeight w:val="349"/>
          <w:jc w:val="center"/>
        </w:trPr>
        <w:tc>
          <w:tcPr>
            <w:tcW w:w="340" w:type="pct"/>
            <w:vMerge/>
            <w:tcBorders>
              <w:left w:val="single" w:sz="8" w:space="0" w:color="FFFFFF"/>
              <w:right w:val="single" w:sz="8" w:space="0" w:color="FFFFFF"/>
            </w:tcBorders>
          </w:tcPr>
          <w:p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Pr>
                <w:sz w:val="20"/>
                <w:lang w:val="en-CA"/>
              </w:rPr>
              <w:t>-0.54 ± 2.60</w:t>
            </w:r>
          </w:p>
        </w:tc>
      </w:tr>
      <w:tr w:rsidR="00BE1982" w:rsidRPr="007B5704" w:rsidTr="00913E2F">
        <w:trPr>
          <w:trHeight w:val="349"/>
          <w:jc w:val="center"/>
        </w:trPr>
        <w:tc>
          <w:tcPr>
            <w:tcW w:w="340" w:type="pct"/>
            <w:vMerge/>
            <w:tcBorders>
              <w:left w:val="single" w:sz="8" w:space="0" w:color="FFFFFF"/>
              <w:right w:val="single" w:sz="8" w:space="0" w:color="FFFFFF"/>
            </w:tcBorders>
          </w:tcPr>
          <w:p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rsidR="00BE1982" w:rsidRPr="00171AE0" w:rsidRDefault="00BE1982" w:rsidP="00575EB4">
            <w:pPr>
              <w:spacing w:after="0" w:line="240" w:lineRule="auto"/>
              <w:jc w:val="center"/>
              <w:rPr>
                <w:sz w:val="20"/>
                <w:lang w:val="en-CA"/>
              </w:rPr>
            </w:pPr>
            <w:r>
              <w:rPr>
                <w:sz w:val="20"/>
                <w:lang w:val="en-CA"/>
              </w:rPr>
              <w:t>-4.53 ± 2.72</w:t>
            </w:r>
          </w:p>
        </w:tc>
      </w:tr>
      <w:tr w:rsidR="00BE1982" w:rsidRPr="007B5704" w:rsidTr="00913E2F">
        <w:trPr>
          <w:trHeight w:val="349"/>
          <w:jc w:val="center"/>
        </w:trPr>
        <w:tc>
          <w:tcPr>
            <w:tcW w:w="340" w:type="pct"/>
            <w:vMerge/>
            <w:tcBorders>
              <w:left w:val="single" w:sz="8" w:space="0" w:color="FFFFFF"/>
              <w:bottom w:val="single" w:sz="18" w:space="0" w:color="auto"/>
              <w:right w:val="single" w:sz="8" w:space="0" w:color="FFFFFF"/>
            </w:tcBorders>
          </w:tcPr>
          <w:p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 </w:instrText>
      </w:r>
      <w:r w:rsidR="00E256BD">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EN.CITE.DATA </w:instrText>
      </w:r>
      <w:r w:rsidR="00E256BD">
        <w:fldChar w:fldCharType="end"/>
      </w:r>
      <w:r>
        <w:fldChar w:fldCharType="separate"/>
      </w:r>
      <w:r w:rsidR="00E256BD">
        <w:rPr>
          <w:noProof/>
        </w:rPr>
        <w:t>[171]</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However, by carefully adjusting the window/level (not shown), 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4174AC">
        <w:rPr>
          <w:noProof/>
        </w:rPr>
        <w:t>[89]</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rsidR="007B1111" w:rsidRDefault="0016138E" w:rsidP="00B70F0B">
      <w:pPr>
        <w:spacing w:before="120"/>
        <w:jc w:val="center"/>
      </w:pPr>
      <w:r>
        <w:rPr>
          <w:noProof/>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rsidR="002C7AAE" w:rsidRDefault="002C7AAE" w:rsidP="002C7AAE">
      <w:pPr>
        <w:pStyle w:val="Caption"/>
      </w:pPr>
      <w:bookmarkStart w:id="317" w:name="_Ref488851949"/>
      <w:bookmarkStart w:id="318" w:name="_Toc499894586"/>
      <w:r>
        <w:t xml:space="preserve">Figure </w:t>
      </w:r>
      <w:fldSimple w:instr=" STYLEREF 1 \s ">
        <w:r w:rsidR="008B2764">
          <w:rPr>
            <w:noProof/>
          </w:rPr>
          <w:t>3</w:t>
        </w:r>
      </w:fldSimple>
      <w:r w:rsidR="00624382">
        <w:noBreakHyphen/>
      </w:r>
      <w:fldSimple w:instr=" SEQ Figure \* ARABIC \s 1 ">
        <w:r w:rsidR="008B2764">
          <w:rPr>
            <w:noProof/>
          </w:rPr>
          <w:t>4</w:t>
        </w:r>
      </w:fldSimple>
      <w:bookmarkEnd w:id="317"/>
      <w:r>
        <w:t>. Unfiltered (a) and Gaussian filtered (b) B</w:t>
      </w:r>
      <w:r w:rsidRPr="002C7AAE">
        <w:rPr>
          <w:vertAlign w:val="subscript"/>
        </w:rPr>
        <w:t>1</w:t>
      </w:r>
      <w:r>
        <w:t xml:space="preserve"> maps of a single subject. (c) Relative differences between unfiltered and filtered maps shown as percent difference maps.</w:t>
      </w:r>
      <w:bookmarkEnd w:id="318"/>
    </w:p>
    <w:p w:rsidR="002C7AAE" w:rsidRDefault="002C7AAE" w:rsidP="002C7AAE">
      <w:pPr>
        <w:spacing w:before="120"/>
      </w:pPr>
      <w:r>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rsidR="00B70F0B" w:rsidRDefault="002B3136" w:rsidP="002B3136">
      <w:pPr>
        <w:spacing w:before="120"/>
        <w:jc w:val="center"/>
      </w:pPr>
      <w:r>
        <w:rPr>
          <w:noProof/>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rsidR="002B3136" w:rsidRDefault="002B3136" w:rsidP="002B3136">
      <w:pPr>
        <w:pStyle w:val="Caption"/>
      </w:pPr>
      <w:bookmarkStart w:id="319" w:name="_Ref488852500"/>
      <w:bookmarkStart w:id="320" w:name="_Toc499894587"/>
      <w:r>
        <w:t xml:space="preserve">Figure </w:t>
      </w:r>
      <w:fldSimple w:instr=" STYLEREF 1 \s ">
        <w:r w:rsidR="008B2764">
          <w:rPr>
            <w:noProof/>
          </w:rPr>
          <w:t>3</w:t>
        </w:r>
      </w:fldSimple>
      <w:r w:rsidR="00624382">
        <w:noBreakHyphen/>
      </w:r>
      <w:fldSimple w:instr=" SEQ Figure \* ARABIC \s 1 ">
        <w:r w:rsidR="008B2764">
          <w:rPr>
            <w:noProof/>
          </w:rPr>
          <w:t>5</w:t>
        </w:r>
      </w:fldSimple>
      <w:bookmarkEnd w:id="319"/>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320"/>
    </w:p>
    <w:p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4174AC">
        <w:rPr>
          <w:noProof/>
        </w:rPr>
        <w:t>[89]</w:t>
      </w:r>
      <w:r w:rsidR="00007D11">
        <w:fldChar w:fldCharType="end"/>
      </w:r>
      <w:r w:rsidR="00007D11">
        <w:t>.</w:t>
      </w:r>
    </w:p>
    <w:p w:rsidR="00007D11" w:rsidRDefault="00007D11" w:rsidP="00007D11">
      <w:pPr>
        <w:pStyle w:val="Heading2"/>
      </w:pPr>
      <w:bookmarkStart w:id="321" w:name="_Toc499894638"/>
      <w:r>
        <w:t>Discussion</w:t>
      </w:r>
      <w:bookmarkEnd w:id="321"/>
    </w:p>
    <w:p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xml:space="preserve">, double angle imaging using other fast k-space acquisition strategies could also be considered (eg, double angle using a fast spin-echo readout </w:t>
      </w:r>
      <w:r>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4174AC">
        <w:rPr>
          <w:noProof/>
        </w:rPr>
        <w:t>[87]</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E256BD">
        <w:instrText xml:space="preserve"> ADDIN EN.CITE &lt;EndNote&gt;&lt;Cite&gt;&lt;Author&gt;Lutti&lt;/Author&gt;&lt;Year&gt;2010&lt;/Year&gt;&lt;RecNum&gt;8156&lt;/RecNum&gt;&lt;DisplayText&gt;[170]&lt;/DisplayText&gt;&lt;record&gt;&lt;rec-number&gt;8156&lt;/rec-number&gt;&lt;foreign-keys&gt;&lt;key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E256BD">
        <w:rPr>
          <w:noProof/>
        </w:rPr>
        <w:t>[170]</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 </w:instrText>
      </w:r>
      <w:r w:rsidR="00E256BD">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EN.CITE.DATA </w:instrText>
      </w:r>
      <w:r w:rsidR="00E256BD">
        <w:fldChar w:fldCharType="end"/>
      </w:r>
      <w:r w:rsidR="0016138E">
        <w:fldChar w:fldCharType="separate"/>
      </w:r>
      <w:r w:rsidR="00E256BD">
        <w:rPr>
          <w:noProof/>
        </w:rPr>
        <w:t>[172,173]</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rsidR="0016138E" w:rsidRDefault="0016138E" w:rsidP="0016138E">
      <w:r>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E256BD">
        <w:instrText xml:space="preserve"> ADDIN EN.CITE &lt;EndNote&gt;&lt;Cite&gt;&lt;Author&gt;Lutti&lt;/Author&gt;&lt;Year&gt;2014&lt;/Year&gt;&lt;RecNum&gt;8210&lt;/RecNum&gt;&lt;DisplayText&gt;[175]&lt;/DisplayText&gt;&lt;record&gt;&lt;rec-number&gt;8210&lt;/rec-number&gt;&lt;foreign-keys&gt;&lt;key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E256BD">
        <w:rPr>
          <w:noProof/>
        </w:rPr>
        <w:t>[175]</w:t>
      </w:r>
      <w:r>
        <w:fldChar w:fldCharType="end"/>
      </w:r>
      <w:r>
        <w:t>. A modified DA B</w:t>
      </w:r>
      <w:r w:rsidRPr="0016138E">
        <w:rPr>
          <w:vertAlign w:val="subscript"/>
        </w:rPr>
        <w:t>1</w:t>
      </w:r>
      <w:r>
        <w:t xml:space="preserve"> method has also been proposed to map low flip angles accurately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which could possibly be adapted to use fast k-space readout acquisition pulse sequences, such as EPI or fast spin-echo.</w:t>
      </w:r>
    </w:p>
    <w:p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4174AC">
        <w:rPr>
          <w:noProof/>
        </w:rPr>
        <w:t>[90]</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E256BD">
        <w:instrText xml:space="preserve"> ADDIN EN.CITE &lt;EndNote&gt;&lt;Cite&gt;&lt;Author&gt;Parker&lt;/Author&gt;&lt;Year&gt;2001&lt;/Year&gt;&lt;RecNum&gt;8221&lt;/RecNum&gt;&lt;DisplayText&gt;[176]&lt;/DisplayText&gt;&lt;record&gt;&lt;rec-number&gt;8221&lt;/rec-number&gt;&lt;foreign-keys&gt;&lt;key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E256BD">
        <w:rPr>
          <w:noProof/>
        </w:rPr>
        <w:t>[176]</w:t>
      </w:r>
      <w:r w:rsidR="00516635">
        <w:fldChar w:fldCharType="end"/>
      </w:r>
      <w:r>
        <w:t xml:space="preserve">; however, they add additional complexity in postprocessing and require RF pulse waveform information, which may not always be accessible from the scanner. Single-slice DA imaging can mitigate slice profile inaccuracies by using </w:t>
      </w:r>
      <w:r w:rsidR="00516635">
        <w:t xml:space="preserve">nonselective excitation pulses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E256BD">
        <w:instrText xml:space="preserve"> ADDIN EN.CITE &lt;EndNote&gt;&lt;Cite&gt;&lt;Author&gt;Mitsouras&lt;/Author&gt;&lt;Year&gt;2006&lt;/Year&gt;&lt;RecNum&gt;8223&lt;/RecNum&gt;&lt;DisplayText&gt;[177]&lt;/DisplayText&gt;&lt;record&gt;&lt;rec-number&gt;8223&lt;/rec-number&gt;&lt;foreign-keys&gt;&lt;key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E256BD">
        <w:rPr>
          <w:noProof/>
        </w:rPr>
        <w:t>[177]</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as the B</w:t>
      </w:r>
      <w:r w:rsidRPr="00516635">
        <w:rPr>
          <w:vertAlign w:val="subscript"/>
        </w:rPr>
        <w:t>1</w:t>
      </w:r>
      <w:r>
        <w:t xml:space="preserve"> variation in the brain is expected to be smooth and spatially slowly varying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to 10 mm </w:t>
      </w:r>
      <w:r>
        <w:fldChar w:fldCharType="begin"/>
      </w:r>
      <w:r w:rsidR="00E256BD">
        <w:instrText xml:space="preserve"> ADDIN EN.CITE &lt;EndNote&gt;&lt;Cite&gt;&lt;Author&gt;Helms&lt;/Author&gt;&lt;Year&gt;2008&lt;/Year&gt;&lt;RecNum&gt;8177&lt;/RecNum&gt;&lt;DisplayText&gt;[178]&lt;/DisplayText&gt;&lt;record&gt;&lt;rec-number&gt;8177&lt;/rec-number&gt;&lt;foreign-keys&gt;&lt;key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E256BD">
        <w:rPr>
          <w:noProof/>
        </w:rPr>
        <w:t>[178]</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E256BD">
        <w:instrText xml:space="preserve"> ADDIN EN.CITE &lt;EndNote&gt;&lt;Cite&gt;&lt;Author&gt;Kellner&lt;/Author&gt;&lt;Year&gt;2016&lt;/Year&gt;&lt;RecNum&gt;8240&lt;/RecNum&gt;&lt;DisplayText&gt;[179]&lt;/DisplayText&gt;&lt;record&gt;&lt;rec-number&gt;8240&lt;/rec-number&gt;&lt;foreign-keys&gt;&lt;key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E256BD">
        <w:rPr>
          <w:noProof/>
        </w:rPr>
        <w:t>[179]</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case, cerebrospinal fluid) could be masked, and B</w:t>
      </w:r>
      <w:r w:rsidR="00076304" w:rsidRPr="00076304">
        <w:rPr>
          <w:vertAlign w:val="subscript"/>
        </w:rPr>
        <w:t>1</w:t>
      </w:r>
      <w:r w:rsidR="00076304">
        <w:t xml:space="preserve"> values could be interpolated in these regions to approximate the missing values.</w:t>
      </w:r>
    </w:p>
    <w:p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E256BD">
        <w:instrText xml:space="preserve"> ADDIN EN.CITE &lt;EndNote&gt;&lt;Cite&gt;&lt;Author&gt;Nehrke&lt;/Author&gt;&lt;Year&gt;2010&lt;/Year&gt;&lt;RecNum&gt;8243&lt;/RecNum&gt;&lt;DisplayText&gt;[180]&lt;/DisplayText&gt;&lt;record&gt;&lt;rec-number&gt;8243&lt;/rec-number&gt;&lt;foreign-keys&gt;&lt;key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E256BD">
        <w:rPr>
          <w:noProof/>
        </w:rPr>
        <w:t>[180]</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4174AC">
        <w:instrText xml:space="preserve"> ADDIN EN.CITE &lt;EndNote&gt;&lt;Cite&gt;&lt;Author&gt;Pohmann&lt;/Author&gt;&lt;Year&gt;2013&lt;/Year&gt;&lt;RecNum&gt;8175&lt;/RecNum&gt;&lt;DisplayText&gt;[93]&lt;/DisplayText&gt;&lt;record&gt;&lt;rec-number&gt;8175&lt;/rec-number&gt;&lt;foreign-keys&gt;&lt;key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4174AC">
        <w:rPr>
          <w:noProof/>
        </w:rPr>
        <w:t>[93]</w:t>
      </w:r>
      <w:r>
        <w:fldChar w:fldCharType="end"/>
      </w:r>
      <w:r>
        <w:t xml:space="preserve">. However, Bloch-Siegert at 7T requires additional acceleration techniques like EPI due to its high SAR RF pulses </w:t>
      </w:r>
      <w:r>
        <w:fldChar w:fldCharType="begin"/>
      </w:r>
      <w:r w:rsidR="00E256BD">
        <w:instrText xml:space="preserve"> ADDIN EN.CITE &lt;EndNote&gt;&lt;Cite&gt;&lt;Author&gt;Saranathan&lt;/Author&gt;&lt;Year&gt;2013&lt;/Year&gt;&lt;RecNum&gt;8166&lt;/RecNum&gt;&lt;DisplayText&gt;[181]&lt;/DisplayText&gt;&lt;record&gt;&lt;rec-number&gt;8166&lt;/rec-number&gt;&lt;foreign-keys&gt;&lt;key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E256BD">
        <w:rPr>
          <w:noProof/>
        </w:rPr>
        <w:t>[181]</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E256BD">
        <w:rPr>
          <w:noProof/>
        </w:rPr>
        <w:t>[182]</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E256BD">
        <w:instrText xml:space="preserve"> ADDIN EN.CITE &lt;EndNote&gt;&lt;Cite&gt;&lt;Author&gt;Lutti&lt;/Author&gt;&lt;Year&gt;2014&lt;/Year&gt;&lt;RecNum&gt;8245&lt;/RecNum&gt;&lt;DisplayText&gt;[183]&lt;/DisplayText&gt;&lt;record&gt;&lt;rec-number&gt;8245&lt;/rec-number&gt;&lt;foreign-keys&gt;&lt;key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E256BD">
        <w:rPr>
          <w:noProof/>
        </w:rPr>
        <w:t>[183]</w:t>
      </w:r>
      <w:r>
        <w:fldChar w:fldCharType="end"/>
      </w:r>
      <w:r>
        <w:t>, such as AFI, BS, or other advanced B</w:t>
      </w:r>
      <w:r w:rsidRPr="00076304">
        <w:rPr>
          <w:vertAlign w:val="subscript"/>
        </w:rPr>
        <w:t>1</w:t>
      </w:r>
      <w:r>
        <w:t xml:space="preserve"> mapping techniques.</w:t>
      </w:r>
    </w:p>
    <w:p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fldChar w:fldCharType="separate"/>
      </w:r>
      <w:r w:rsidR="00E256BD">
        <w:rPr>
          <w:noProof/>
        </w:rPr>
        <w:t>[90,170]</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rsidR="00076304" w:rsidRDefault="00076304" w:rsidP="00072270">
      <w:r>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rsidR="00072270" w:rsidRDefault="00072270" w:rsidP="00072270">
      <w:pPr>
        <w:pStyle w:val="Heading2"/>
      </w:pPr>
      <w:bookmarkStart w:id="322" w:name="_Toc499894639"/>
      <w:r>
        <w:t>Acknowledgments</w:t>
      </w:r>
      <w:bookmarkEnd w:id="322"/>
    </w:p>
    <w:p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rsidR="003F2C39" w:rsidRPr="00C80E78" w:rsidRDefault="003F2C39" w:rsidP="00D502E1">
      <w:pPr>
        <w:spacing w:line="240" w:lineRule="auto"/>
        <w:jc w:val="left"/>
      </w:pPr>
      <w:r w:rsidRPr="00C80E78">
        <w:br w:type="page"/>
      </w:r>
    </w:p>
    <w:p w:rsidR="003F2C39" w:rsidRPr="00B30120" w:rsidRDefault="003F2C39" w:rsidP="003F2C39">
      <w:pPr>
        <w:pStyle w:val="Heading1"/>
        <w:rPr>
          <w:b w:val="0"/>
          <w:i/>
          <w:sz w:val="40"/>
          <w:szCs w:val="40"/>
        </w:rPr>
      </w:pPr>
      <w:r w:rsidRPr="00C80E78">
        <w:br/>
      </w:r>
      <w:bookmarkStart w:id="323" w:name="_Toc499894640"/>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323"/>
    </w:p>
    <w:p w:rsidR="003F2C39" w:rsidRDefault="003F2C39" w:rsidP="003F2C39">
      <w:pPr>
        <w:pStyle w:val="Heading2"/>
      </w:pPr>
      <w:bookmarkStart w:id="324" w:name="_Toc499894641"/>
      <w:r>
        <w:t>Preface</w:t>
      </w:r>
      <w:bookmarkEnd w:id="324"/>
    </w:p>
    <w:p w:rsidR="00C45713" w:rsidRDefault="00E13A05" w:rsidP="00F91780">
      <w:r>
        <w:t>Chapter 3 demonstrated that acquiring good quality whole-brain B</w:t>
      </w:r>
      <w:r>
        <w:rPr>
          <w:vertAlign w:val="subscript"/>
        </w:rPr>
        <w:t>1</w:t>
      </w:r>
      <w:r>
        <w:t xml:space="preserve"> map</w:t>
      </w:r>
      <w:ins w:id="325" w:author="G. Bruce Pike" w:date="2017-12-07T14:03:00Z">
        <w:r w:rsidR="00D50D5F">
          <w:t>s</w:t>
        </w:r>
      </w:ins>
      <w:r>
        <w:t xml:space="preserve"> is feasible using a standard MRI pulse sequence, which is valuable to researchers unable to implement </w:t>
      </w:r>
      <w:ins w:id="326" w:author="G. Bruce Pike" w:date="2017-12-07T14:03:00Z">
        <w:r w:rsidR="00D50D5F">
          <w:t xml:space="preserve">advanced </w:t>
        </w:r>
      </w:ins>
      <w:r>
        <w:t xml:space="preserve">pulse sequences such as AFI and Bloch-Siegert. In addition, that chapter presented several potential sources of </w:t>
      </w:r>
      <w:del w:id="327" w:author="G. Bruce Pike" w:date="2017-12-07T14:03:00Z">
        <w:r w:rsidDel="00D50D5F">
          <w:delText xml:space="preserve">voxel-wise </w:delText>
        </w:r>
      </w:del>
      <w:r>
        <w:t xml:space="preserve">inaccuracies </w:t>
      </w:r>
      <w:del w:id="328" w:author="G. Bruce Pike" w:date="2017-12-07T14:03:00Z">
        <w:r w:rsidDel="00D50D5F">
          <w:delText xml:space="preserve">of </w:delText>
        </w:r>
      </w:del>
      <w:ins w:id="329" w:author="G. Bruce Pike" w:date="2017-12-07T14:03:00Z">
        <w:r w:rsidR="00D50D5F">
          <w:t xml:space="preserve">in </w:t>
        </w:r>
      </w:ins>
      <w:r>
        <w:t>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qMT</w:t>
      </w:r>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qMT through this same pathway, but also through errors in T</w:t>
      </w:r>
      <w:r w:rsidR="00F91780">
        <w:rPr>
          <w:vertAlign w:val="subscript"/>
        </w:rPr>
        <w:t>1</w:t>
      </w:r>
      <w:r w:rsidR="00DF4014">
        <w:rPr>
          <w:vertAlign w:val="subscript"/>
        </w:rPr>
        <w:t>,obs</w:t>
      </w:r>
      <w:r w:rsidR="00F91780">
        <w:t xml:space="preserve"> (used as a constraint for qMT parameters)</w:t>
      </w:r>
      <w:del w:id="330" w:author="G. Bruce Pike" w:date="2017-12-07T14:04:00Z">
        <w:r w:rsidR="00F91780" w:rsidDel="00D50D5F">
          <w:delText xml:space="preserve"> as a result of B</w:delText>
        </w:r>
        <w:r w:rsidR="00F91780" w:rsidDel="00D50D5F">
          <w:rPr>
            <w:vertAlign w:val="subscript"/>
          </w:rPr>
          <w:delText>1</w:delText>
        </w:r>
        <w:r w:rsidR="00F91780" w:rsidDel="00D50D5F">
          <w:delText>-errors</w:delText>
        </w:r>
      </w:del>
      <w:r w:rsidR="00F91780">
        <w:t xml:space="preserve">.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w:t>
      </w:r>
      <w:ins w:id="331" w:author="G. Bruce Pike" w:date="2017-12-07T14:07:00Z">
        <w:r w:rsidR="00F2274A">
          <w:t xml:space="preserve"> techniques</w:t>
        </w:r>
      </w:ins>
      <w:r w:rsidR="002E7217">
        <w:t xml:space="preserve">,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qMT p</w:t>
      </w:r>
      <w:r w:rsidR="00F91780">
        <w:t xml:space="preserve">arameters, particularly for </w:t>
      </w:r>
      <w:r w:rsidR="00092CB0">
        <w:t>the pool-size ratio</w:t>
      </w:r>
      <w:r w:rsidR="00910797">
        <w:t xml:space="preserve"> (F)</w:t>
      </w:r>
      <w:r w:rsidR="00092CB0">
        <w:t>.</w:t>
      </w:r>
    </w:p>
    <w:p w:rsidR="005745DF" w:rsidRPr="00791065" w:rsidRDefault="00C04650" w:rsidP="005745DF">
      <w:r>
        <w:t xml:space="preserve">The following manuscript, </w:t>
      </w:r>
      <w:r w:rsidR="00910797">
        <w:t>accepted to</w:t>
      </w:r>
      <w:r>
        <w:t xml:space="preserve"> the journal </w:t>
      </w:r>
      <w:r>
        <w:rPr>
          <w:i/>
        </w:rPr>
        <w:t>Magnetic Resonance in Medicine</w:t>
      </w:r>
      <w:r w:rsidR="00910797">
        <w:t xml:space="preserve"> and currently available online in Early View</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w:t>
      </w:r>
      <w:del w:id="332" w:author="G. Bruce Pike" w:date="2017-12-07T14:08:00Z">
        <w:r w:rsidR="00A84000" w:rsidDel="00F2274A">
          <w:delText>maps</w:delText>
        </w:r>
      </w:del>
      <w:ins w:id="333" w:author="G. Bruce Pike" w:date="2017-12-07T14:08:00Z">
        <w:r w:rsidR="00F2274A">
          <w:t>mapping</w:t>
        </w:r>
      </w:ins>
      <w:r w:rsidR="00A84000">
        <w:t>.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analysis of the qMT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rsidRPr="00F2274A">
        <w:rPr>
          <w:i/>
          <w:rPrChange w:id="334" w:author="G. Bruce Pike" w:date="2017-12-07T14:08:00Z">
            <w:rPr/>
          </w:rPrChange>
        </w:rPr>
        <w:t xml:space="preserve">In vivo </w:t>
      </w:r>
      <w:r w:rsidR="009A194C">
        <w:t>measurements</w:t>
      </w:r>
      <w:r w:rsidR="00910797">
        <w:t xml:space="preserve"> on healthy adult subjects</w:t>
      </w:r>
      <w:r w:rsidR="009A194C">
        <w:t xml:space="preserve"> were </w:t>
      </w:r>
      <w:del w:id="335" w:author="G. Bruce Pike" w:date="2017-12-07T14:08:00Z">
        <w:r w:rsidR="00910797" w:rsidDel="00F2274A">
          <w:delText>done</w:delText>
        </w:r>
        <w:r w:rsidR="009A194C" w:rsidDel="00F2274A">
          <w:delText xml:space="preserve"> </w:delText>
        </w:r>
      </w:del>
      <w:ins w:id="336" w:author="G. Bruce Pike" w:date="2017-12-07T14:08:00Z">
        <w:r w:rsidR="00F2274A">
          <w:t xml:space="preserve">performed </w:t>
        </w:r>
      </w:ins>
      <w:r w:rsidR="009A194C">
        <w:t>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qMT acquisition protocol, informs qMT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qMT even if a B</w:t>
      </w:r>
      <w:r w:rsidR="00791065">
        <w:rPr>
          <w:vertAlign w:val="subscript"/>
        </w:rPr>
        <w:t>1</w:t>
      </w:r>
      <w:r w:rsidR="00791065">
        <w:t xml:space="preserve"> map is</w:t>
      </w:r>
      <w:r w:rsidR="00910797">
        <w:t xml:space="preserve"> completely</w:t>
      </w:r>
      <w:r w:rsidR="00791065">
        <w:t xml:space="preserve"> omitted.</w:t>
      </w:r>
    </w:p>
    <w:p w:rsidR="00913E2F" w:rsidRDefault="00913E2F">
      <w:pPr>
        <w:spacing w:after="0" w:line="240" w:lineRule="auto"/>
        <w:jc w:val="left"/>
      </w:pPr>
      <w:r>
        <w:br w:type="page"/>
      </w:r>
    </w:p>
    <w:p w:rsidR="00913E2F" w:rsidRDefault="00913E2F" w:rsidP="000F511A">
      <w:pPr>
        <w:spacing w:line="360" w:lineRule="auto"/>
        <w:jc w:val="center"/>
        <w:rPr>
          <w:b/>
          <w:sz w:val="40"/>
          <w:szCs w:val="40"/>
        </w:rPr>
      </w:pPr>
    </w:p>
    <w:p w:rsidR="000F511A" w:rsidRDefault="000F511A" w:rsidP="000F511A">
      <w:pPr>
        <w:spacing w:line="360" w:lineRule="auto"/>
        <w:jc w:val="center"/>
        <w:rPr>
          <w:b/>
          <w:sz w:val="40"/>
          <w:szCs w:val="40"/>
        </w:rPr>
      </w:pPr>
    </w:p>
    <w:p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rsidR="00913E2F" w:rsidRDefault="00913E2F" w:rsidP="000F511A">
      <w:pPr>
        <w:spacing w:line="360" w:lineRule="auto"/>
        <w:jc w:val="center"/>
      </w:pPr>
    </w:p>
    <w:p w:rsidR="00913E2F" w:rsidRDefault="00913E2F" w:rsidP="000F511A">
      <w:pPr>
        <w:spacing w:line="360" w:lineRule="auto"/>
        <w:jc w:val="center"/>
      </w:pPr>
    </w:p>
    <w:p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rsidR="00913E2F" w:rsidRDefault="00913E2F" w:rsidP="000F511A">
      <w:pPr>
        <w:spacing w:line="360" w:lineRule="auto"/>
        <w:jc w:val="center"/>
        <w:rPr>
          <w:lang w:val="fr-FR"/>
        </w:rPr>
      </w:pPr>
    </w:p>
    <w:p w:rsidR="000F511A" w:rsidRPr="00913E2F" w:rsidRDefault="000F511A" w:rsidP="000F511A">
      <w:pPr>
        <w:spacing w:line="360" w:lineRule="auto"/>
        <w:jc w:val="center"/>
        <w:rPr>
          <w:lang w:val="fr-FR"/>
        </w:rPr>
      </w:pPr>
    </w:p>
    <w:p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rsidR="00913E2F" w:rsidRDefault="00913E2F" w:rsidP="000F511A">
      <w:pPr>
        <w:spacing w:line="360" w:lineRule="auto"/>
        <w:jc w:val="center"/>
      </w:pPr>
    </w:p>
    <w:p w:rsidR="00913E2F" w:rsidRDefault="00913E2F" w:rsidP="000F511A">
      <w:pPr>
        <w:spacing w:line="360" w:lineRule="auto"/>
        <w:jc w:val="center"/>
      </w:pPr>
    </w:p>
    <w:p w:rsidR="000F511A" w:rsidRDefault="000F511A" w:rsidP="000F511A">
      <w:pPr>
        <w:spacing w:line="360" w:lineRule="auto"/>
        <w:jc w:val="center"/>
      </w:pPr>
    </w:p>
    <w:p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sidR="00F97238">
        <w:rPr>
          <w:b/>
          <w:sz w:val="28"/>
          <w:szCs w:val="28"/>
        </w:rPr>
        <w:t xml:space="preserve"> (2017)</w:t>
      </w:r>
    </w:p>
    <w:p w:rsidR="00913E2F" w:rsidRDefault="00913E2F">
      <w:pPr>
        <w:spacing w:after="0" w:line="240" w:lineRule="auto"/>
        <w:jc w:val="left"/>
      </w:pPr>
      <w:r>
        <w:br w:type="page"/>
      </w:r>
    </w:p>
    <w:p w:rsidR="003F2C39" w:rsidRDefault="00913E2F" w:rsidP="00913E2F">
      <w:pPr>
        <w:pStyle w:val="Heading2"/>
      </w:pPr>
      <w:bookmarkStart w:id="337" w:name="_Toc499894642"/>
      <w:r>
        <w:t>Abstract</w:t>
      </w:r>
      <w:bookmarkEnd w:id="337"/>
    </w:p>
    <w:p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rsidR="00913E2F" w:rsidRDefault="00913E2F" w:rsidP="00913E2F">
      <w:pPr>
        <w:pStyle w:val="Heading2"/>
      </w:pPr>
      <w:bookmarkStart w:id="338" w:name="_Toc499894643"/>
      <w:r>
        <w:t>Introduction</w:t>
      </w:r>
      <w:bookmarkEnd w:id="338"/>
    </w:p>
    <w:p w:rsidR="005F222A" w:rsidRDefault="005F222A" w:rsidP="00632024">
      <w:r>
        <w:t xml:space="preserve">Quantitative magnetization transfer (qMT) imaging is a powerful MRI technique used to investigate macromolecular content not typically detectable with conventional MRI. MR 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 </w:instrText>
      </w:r>
      <w:r w:rsidR="007164FC">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EN.CITE.DATA </w:instrText>
      </w:r>
      <w:r w:rsidR="007164FC">
        <w:fldChar w:fldCharType="end"/>
      </w:r>
      <w:r>
        <w:fldChar w:fldCharType="separate"/>
      </w:r>
      <w:r w:rsidR="007164FC">
        <w:rPr>
          <w:noProof/>
        </w:rPr>
        <w:t>[102,140]</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008F7C8A">
        <w:fldChar w:fldCharType="separate"/>
      </w:r>
      <w:r w:rsidR="00E256BD">
        <w:rPr>
          <w:noProof/>
        </w:rPr>
        <w:t>[39,184]</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 </w:instrText>
      </w:r>
      <w:r w:rsidR="00E256BD">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[151,185,186]</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 </w:instrText>
      </w:r>
      <w:r w:rsidR="00E256BD">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[141,147,148,187,188]</w:t>
      </w:r>
      <w:r w:rsidR="008F7C8A">
        <w:fldChar w:fldCharType="end"/>
      </w:r>
      <w:r w:rsidR="00632024">
        <w:t>.</w:t>
      </w:r>
    </w:p>
    <w:p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E256BD">
        <w:instrText xml:space="preserve"> ADDIN EN.CITE &lt;EndNote&gt;&lt;Cite&gt;&lt;Author&gt;Pike&lt;/Author&gt;&lt;Year&gt;1996&lt;/Year&gt;&lt;RecNum&gt;8238&lt;/RecNum&gt;&lt;DisplayText&gt;[189]&lt;/DisplayText&gt;&lt;record&gt;&lt;rec-number&gt;8238&lt;/rec-number&gt;&lt;foreign-keys&gt;&lt;key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E256BD">
        <w:rPr>
          <w:noProof/>
        </w:rPr>
        <w:t>[189]</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143C5B">
        <w:fldChar w:fldCharType="separate"/>
      </w:r>
      <w:r w:rsidR="007164FC">
        <w:rPr>
          <w:noProof/>
        </w:rPr>
        <w:t>[162]</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7164FC">
        <w:rPr>
          <w:noProof/>
        </w:rPr>
        <w:t>[140]</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rsidR="00143C5B" w:rsidRDefault="00143C5B" w:rsidP="00A57981">
      <w:r>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EN.CITE.DATA </w:instrText>
      </w:r>
      <w:r w:rsidR="00E256BD">
        <w:fldChar w:fldCharType="end"/>
      </w:r>
      <w:r>
        <w:fldChar w:fldCharType="separate"/>
      </w:r>
      <w:r w:rsidR="00E256BD">
        <w:rPr>
          <w:noProof/>
        </w:rPr>
        <w:t>[165,190]</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EN.CITE.DATA </w:instrText>
      </w:r>
      <w:r w:rsidR="004174AC">
        <w:fldChar w:fldCharType="end"/>
      </w:r>
      <w:r>
        <w:fldChar w:fldCharType="separate"/>
      </w:r>
      <w:r w:rsidR="004174AC">
        <w:rPr>
          <w:noProof/>
        </w:rPr>
        <w:t>[89,90,92]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fldChar w:fldCharType="separate"/>
      </w:r>
      <w:r w:rsidR="00850EAF">
        <w:rPr>
          <w:noProof/>
        </w:rPr>
        <w:t>[52,53]</w:t>
      </w:r>
      <w:r>
        <w:fldChar w:fldCharType="end"/>
      </w:r>
      <w:r>
        <w:t xml:space="preserve"> to B1-sensitive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EN.CITE.DATA </w:instrText>
      </w:r>
      <w:r w:rsidR="007164FC">
        <w:fldChar w:fldCharType="end"/>
      </w:r>
      <w:r>
        <w:fldChar w:fldCharType="separate"/>
      </w:r>
      <w:r w:rsidR="007164FC">
        <w:rPr>
          <w:noProof/>
        </w:rPr>
        <w:t>[142,191]</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rsidR="00A57981" w:rsidRDefault="00BF6D32" w:rsidP="00BF6D32">
      <w:pPr>
        <w:pStyle w:val="Heading2"/>
      </w:pPr>
      <w:bookmarkStart w:id="339" w:name="_Toc499894644"/>
      <w:r>
        <w:t>Methods</w:t>
      </w:r>
      <w:bookmarkEnd w:id="339"/>
    </w:p>
    <w:p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rsidR="00BF6D32" w:rsidRDefault="00BF6D32" w:rsidP="00BF6D32">
      <w:pPr>
        <w:pStyle w:val="Heading3"/>
      </w:pPr>
      <w:bookmarkStart w:id="340" w:name="_Toc499894645"/>
      <w:r>
        <w:t>Simulations</w:t>
      </w:r>
      <w:bookmarkEnd w:id="340"/>
    </w:p>
    <w:p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EN.CITE.DATA </w:instrText>
      </w:r>
      <w:r w:rsidR="007164FC">
        <w:fldChar w:fldCharType="end"/>
      </w:r>
      <w:r>
        <w:fldChar w:fldCharType="separate"/>
      </w:r>
      <w:r w:rsidR="007164FC">
        <w:rPr>
          <w:noProof/>
        </w:rPr>
        <w:t>[142,149]</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7164FC">
        <w:rPr>
          <w:noProof/>
        </w:rPr>
        <w:t>[141]</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 </w:instrText>
      </w:r>
      <w:r w:rsidR="00E256BD">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EN.CITE.DATA </w:instrText>
      </w:r>
      <w:r w:rsidR="00E256BD">
        <w:fldChar w:fldCharType="end"/>
      </w:r>
      <w:r>
        <w:fldChar w:fldCharType="separate"/>
      </w:r>
      <w:r w:rsidR="00E256BD">
        <w:rPr>
          <w:noProof/>
        </w:rPr>
        <w:t>[162,190]</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10 ms, 10 offresonance frequencies ranging between 423.9Hz and 17.2354 kHz in logarithmic steps. The 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7164FC">
        <w:rPr>
          <w:noProof/>
        </w:rPr>
        <w:t>[149]</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7164FC">
        <w:rPr>
          <w:noProof/>
        </w:rPr>
        <w:t>[142]</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850EAF">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850EAF">
        <w:rPr>
          <w:noProof/>
        </w:rPr>
        <w:t>[58]</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rsidR="00493B5F" w:rsidRDefault="00493B5F" w:rsidP="00493B5F">
      <w:pPr>
        <w:pStyle w:val="Heading3"/>
      </w:pPr>
      <w:bookmarkStart w:id="341" w:name="_Toc499894646"/>
      <w:r>
        <w:t>Sensitivity Analysis</w:t>
      </w:r>
      <w:bookmarkEnd w:id="341"/>
    </w:p>
    <w:p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7164FC">
        <w:rPr>
          <w:noProof/>
        </w:rPr>
        <w:t>[192]</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rsidTr="003D09DC">
        <w:trPr>
          <w:trHeight w:val="720"/>
        </w:trPr>
        <w:tc>
          <w:tcPr>
            <w:tcW w:w="8571" w:type="dxa"/>
          </w:tcPr>
          <w:p w:rsidR="0046685B" w:rsidRDefault="00823149"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rsidR="0046685B" w:rsidRPr="00A87AF2" w:rsidRDefault="0046685B" w:rsidP="003D09DC">
            <w:pPr>
              <w:rPr>
                <w:sz w:val="4"/>
                <w:szCs w:val="4"/>
              </w:rPr>
            </w:pPr>
          </w:p>
          <w:p w:rsidR="0046685B" w:rsidRPr="003A39F9" w:rsidRDefault="0046685B" w:rsidP="0046685B">
            <w:pPr>
              <w:jc w:val="right"/>
              <w:rPr>
                <w:b/>
              </w:rPr>
            </w:pPr>
            <w:r w:rsidRPr="003A39F9">
              <w:rPr>
                <w:b/>
              </w:rPr>
              <w:t>(</w:t>
            </w:r>
            <w:r>
              <w:rPr>
                <w:b/>
              </w:rPr>
              <w:t>4</w:t>
            </w:r>
            <w:r w:rsidRPr="003A39F9">
              <w:rPr>
                <w:b/>
              </w:rPr>
              <w:t>-1)</w:t>
            </w:r>
          </w:p>
        </w:tc>
      </w:tr>
    </w:tbl>
    <w:p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rsidTr="003D09DC">
        <w:trPr>
          <w:trHeight w:val="720"/>
        </w:trPr>
        <w:tc>
          <w:tcPr>
            <w:tcW w:w="8571" w:type="dxa"/>
          </w:tcPr>
          <w:p w:rsidR="00C86085" w:rsidRDefault="00823149"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rsidR="00C86085" w:rsidRPr="00A87AF2" w:rsidRDefault="00C86085" w:rsidP="003D09DC">
            <w:pPr>
              <w:rPr>
                <w:sz w:val="4"/>
                <w:szCs w:val="4"/>
              </w:rPr>
            </w:pPr>
          </w:p>
          <w:p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rsidTr="003D09DC">
        <w:trPr>
          <w:trHeight w:val="720"/>
        </w:trPr>
        <w:tc>
          <w:tcPr>
            <w:tcW w:w="8571" w:type="dxa"/>
          </w:tcPr>
          <w:p w:rsidR="00C86085" w:rsidRDefault="00823149"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rsidR="00C86085" w:rsidRPr="00A87AF2" w:rsidRDefault="00C86085" w:rsidP="003D09DC">
            <w:pPr>
              <w:rPr>
                <w:sz w:val="4"/>
                <w:szCs w:val="4"/>
              </w:rPr>
            </w:pPr>
          </w:p>
          <w:p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rsidTr="00C86085">
        <w:trPr>
          <w:trHeight w:val="720"/>
        </w:trPr>
        <w:tc>
          <w:tcPr>
            <w:tcW w:w="8571" w:type="dxa"/>
          </w:tcPr>
          <w:p w:rsidR="00C86085" w:rsidRPr="00C86085" w:rsidRDefault="00823149"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rsidR="00C86085" w:rsidRPr="00A87AF2" w:rsidRDefault="00C86085" w:rsidP="003D09DC">
            <w:pPr>
              <w:rPr>
                <w:sz w:val="4"/>
                <w:szCs w:val="4"/>
              </w:rPr>
            </w:pPr>
          </w:p>
          <w:p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7164FC">
        <w:instrText xml:space="preserve"> ADDIN EN.CITE &lt;EndNote&gt;&lt;Cite&gt;&lt;Author&gt;Grad&lt;/Author&gt;&lt;Year&gt;1991&lt;/Year&gt;&lt;RecNum&gt;8229&lt;/RecNum&gt;&lt;DisplayText&gt;[193]&lt;/DisplayText&gt;&lt;record&gt;&lt;rec-number&gt;8229&lt;/rec-number&gt;&lt;foreign-keys&gt;&lt;key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7164FC">
        <w:rPr>
          <w:noProof/>
        </w:rPr>
        <w:t>[193]</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rsidR="009514EF" w:rsidRDefault="009514EF" w:rsidP="009514EF">
      <w:pPr>
        <w:pStyle w:val="Heading3"/>
      </w:pPr>
      <w:bookmarkStart w:id="342" w:name="_Toc499894647"/>
      <w:r>
        <w:t>B</w:t>
      </w:r>
      <w:r>
        <w:rPr>
          <w:vertAlign w:val="subscript"/>
        </w:rPr>
        <w:t>1</w:t>
      </w:r>
      <w:r>
        <w:t>-Sensitivity of qMT in Healthy Subjects</w:t>
      </w:r>
      <w:bookmarkEnd w:id="342"/>
    </w:p>
    <w:p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thickness. Single slices were acquired parallel to the anterior commissure–posterior commissure (AC-PC) line, superior to the corpus callosum.</w:t>
      </w:r>
    </w:p>
    <w:p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4174AC">
        <w:instrText xml:space="preserve"> ADDIN EN.CITE &lt;EndNote&gt;&lt;Cite&gt;&lt;Author&gt;Yarnykh&lt;/Author&gt;&lt;Year&gt;2010&lt;/Year&gt;&lt;RecNum&gt;190&lt;/RecNum&gt;&lt;DisplayText&gt;[92]&lt;/DisplayText&gt;&lt;record&gt;&lt;rec-number&gt;190&lt;/rec-number&gt;&lt;foreign-keys&gt;&lt;key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4174AC">
        <w:rPr>
          <w:noProof/>
        </w:rPr>
        <w:t>[92]</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fldChar w:fldCharType="separate"/>
      </w:r>
      <w:r w:rsidR="00850EAF">
        <w:rPr>
          <w:noProof/>
        </w:rPr>
        <w:t>[52]</w:t>
      </w:r>
      <w:r>
        <w:fldChar w:fldCharType="end"/>
      </w:r>
      <w:r>
        <w:t>.</w:t>
      </w:r>
    </w:p>
    <w:p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7164FC">
        <w:rPr>
          <w:noProof/>
        </w:rPr>
        <w:t>[194]</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7164FC">
        <w:rPr>
          <w:noProof/>
        </w:rPr>
        <w:t>[150]</w:t>
      </w:r>
      <w:r w:rsidR="00FA1A3C">
        <w:fldChar w:fldCharType="end"/>
      </w:r>
      <w:r w:rsidR="00FA1A3C">
        <w:t>.</w:t>
      </w:r>
    </w:p>
    <w:p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rsidR="00510131" w:rsidRDefault="009C7BCB" w:rsidP="009C7BCB">
      <w:pPr>
        <w:spacing w:after="120" w:line="276" w:lineRule="auto"/>
        <w:jc w:val="center"/>
      </w:pPr>
      <w:r>
        <w:t xml:space="preserve">                </w:t>
      </w:r>
      <w:r>
        <w:rPr>
          <w:noProof/>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rsidR="00510131" w:rsidRDefault="009C7BCB" w:rsidP="009C7BCB">
      <w:pPr>
        <w:pStyle w:val="Caption"/>
      </w:pPr>
      <w:bookmarkStart w:id="343" w:name="_Ref489442661"/>
      <w:bookmarkStart w:id="344" w:name="_Toc499894588"/>
      <w:r>
        <w:t xml:space="preserve">Figure </w:t>
      </w:r>
      <w:fldSimple w:instr=" STYLEREF 1 \s ">
        <w:r w:rsidR="008B2764">
          <w:rPr>
            <w:noProof/>
          </w:rPr>
          <w:t>4</w:t>
        </w:r>
      </w:fldSimple>
      <w:r w:rsidR="00624382">
        <w:noBreakHyphen/>
      </w:r>
      <w:fldSimple w:instr=" SEQ Figure \* ARABIC \s 1 ">
        <w:r w:rsidR="008B2764">
          <w:rPr>
            <w:noProof/>
          </w:rPr>
          <w:t>1</w:t>
        </w:r>
      </w:fldSimple>
      <w:bookmarkEnd w:id="343"/>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344"/>
    </w:p>
    <w:p w:rsidR="00FA1A3C" w:rsidRDefault="00FA1A3C" w:rsidP="00FA1A3C">
      <w:pPr>
        <w:pStyle w:val="Heading3"/>
      </w:pPr>
      <w:bookmarkStart w:id="345" w:name="_Toc499894648"/>
      <w:r>
        <w:t>B</w:t>
      </w:r>
      <w:r>
        <w:rPr>
          <w:vertAlign w:val="subscript"/>
        </w:rPr>
        <w:t>1</w:t>
      </w:r>
      <w:r>
        <w:t xml:space="preserve"> Method Comparison</w:t>
      </w:r>
      <w:bookmarkEnd w:id="345"/>
    </w:p>
    <w:p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E256BD">
        <w:rPr>
          <w:noProof/>
        </w:rPr>
        <w:t>[182]</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4174AC">
        <w:rPr>
          <w:noProof/>
        </w:rPr>
        <w:t>[89]</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4174AC">
        <w:rPr>
          <w:noProof/>
        </w:rPr>
        <w:t>[90]</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the MPRAGE data with the International Consortium for Brain Mapping-152 atlas. WM tissue masks 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rsidR="00A14990" w:rsidRDefault="00AA4B6C" w:rsidP="00AA4B6C">
      <w:pPr>
        <w:pStyle w:val="Heading2"/>
      </w:pPr>
      <w:bookmarkStart w:id="346" w:name="_Toc499894649"/>
      <w:r>
        <w:t>Results</w:t>
      </w:r>
      <w:bookmarkEnd w:id="346"/>
    </w:p>
    <w:p w:rsidR="00AA4B6C" w:rsidRDefault="00AA4B6C" w:rsidP="00AA4B6C">
      <w:pPr>
        <w:pStyle w:val="Heading3"/>
      </w:pPr>
      <w:bookmarkStart w:id="347" w:name="_Toc499894650"/>
      <w:r>
        <w:t>Simulations</w:t>
      </w:r>
      <w:bookmarkEnd w:id="347"/>
    </w:p>
    <w:p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rsidR="00C85269" w:rsidRDefault="003A13C3" w:rsidP="000F511A">
      <w:pPr>
        <w:spacing w:after="0"/>
        <w:jc w:val="center"/>
      </w:pPr>
      <w:r>
        <w:rPr>
          <w:noProof/>
        </w:rPr>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20">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rsidR="00C85269" w:rsidRDefault="003A13C3" w:rsidP="003A13C3">
      <w:pPr>
        <w:pStyle w:val="Caption"/>
      </w:pPr>
      <w:bookmarkStart w:id="348" w:name="_Ref489443165"/>
      <w:bookmarkStart w:id="349" w:name="_Toc499894589"/>
      <w:r>
        <w:t xml:space="preserve">Figure </w:t>
      </w:r>
      <w:fldSimple w:instr=" STYLEREF 1 \s ">
        <w:r w:rsidR="008B2764">
          <w:rPr>
            <w:noProof/>
          </w:rPr>
          <w:t>4</w:t>
        </w:r>
      </w:fldSimple>
      <w:r w:rsidR="00624382">
        <w:noBreakHyphen/>
      </w:r>
      <w:fldSimple w:instr=" SEQ Figure \* ARABIC \s 1 ">
        <w:r w:rsidR="008B2764">
          <w:rPr>
            <w:noProof/>
          </w:rPr>
          <w:t>2</w:t>
        </w:r>
      </w:fldSimple>
      <w:bookmarkEnd w:id="348"/>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349"/>
    </w:p>
    <w:p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rsidR="003A13C3" w:rsidRDefault="003B4BCE" w:rsidP="000F511A">
      <w:pPr>
        <w:spacing w:after="0"/>
        <w:jc w:val="center"/>
      </w:pPr>
      <w:r>
        <w:rPr>
          <w:noProof/>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1">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rsidR="003B4BCE" w:rsidRDefault="003B4BCE" w:rsidP="003B4BCE">
      <w:pPr>
        <w:pStyle w:val="Caption"/>
      </w:pPr>
      <w:bookmarkStart w:id="350" w:name="_Ref489443494"/>
      <w:bookmarkStart w:id="351" w:name="_Toc499894590"/>
      <w:r>
        <w:t xml:space="preserve">Figure </w:t>
      </w:r>
      <w:fldSimple w:instr=" STYLEREF 1 \s ">
        <w:r w:rsidR="008B2764">
          <w:rPr>
            <w:noProof/>
          </w:rPr>
          <w:t>4</w:t>
        </w:r>
      </w:fldSimple>
      <w:r w:rsidR="00624382">
        <w:noBreakHyphen/>
      </w:r>
      <w:fldSimple w:instr=" SEQ Figure \* ARABIC \s 1 ">
        <w:r w:rsidR="008B2764">
          <w:rPr>
            <w:noProof/>
          </w:rPr>
          <w:t>3</w:t>
        </w:r>
      </w:fldSimple>
      <w:bookmarkEnd w:id="350"/>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351"/>
    </w:p>
    <w:p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7164FC">
        <w:rPr>
          <w:noProof/>
        </w:rPr>
        <w:t>[142]</w:t>
      </w:r>
      <w:r w:rsidR="00F56981">
        <w:fldChar w:fldCharType="end"/>
      </w:r>
      <w:r>
        <w:t>.</w:t>
      </w:r>
    </w:p>
    <w:p w:rsidR="00F56981" w:rsidRDefault="00F56981" w:rsidP="00F56981">
      <w:pPr>
        <w:pStyle w:val="Heading3"/>
      </w:pPr>
      <w:bookmarkStart w:id="352" w:name="_Toc499894651"/>
      <w:r>
        <w:t>Sensitivity Analysis</w:t>
      </w:r>
      <w:bookmarkEnd w:id="352"/>
    </w:p>
    <w:p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FB0763">
        <w:fldChar w:fldCharType="separate"/>
      </w:r>
      <w:r w:rsidR="007164FC">
        <w:rPr>
          <w:noProof/>
        </w:rPr>
        <w:t>[195]</w:t>
      </w:r>
      <w:r w:rsidR="00FB0763">
        <w:fldChar w:fldCharType="end"/>
      </w:r>
      <w:r>
        <w:t>.</w:t>
      </w:r>
      <w:bookmarkStart w:id="353" w:name="_Ref489445279"/>
    </w:p>
    <w:p w:rsidR="00513E70" w:rsidRDefault="00307164" w:rsidP="00655273">
      <w:pPr>
        <w:pStyle w:val="Caption"/>
        <w:spacing w:after="120"/>
      </w:pPr>
      <w:bookmarkStart w:id="354" w:name="_Ref497740696"/>
      <w:bookmarkStart w:id="355" w:name="_Toc499894571"/>
      <w:r>
        <w:t xml:space="preserve">Table </w:t>
      </w:r>
      <w:fldSimple w:instr=" STYLEREF 1 \s ">
        <w:r w:rsidR="008B2764">
          <w:rPr>
            <w:noProof/>
          </w:rPr>
          <w:t>4</w:t>
        </w:r>
      </w:fldSimple>
      <w:r>
        <w:noBreakHyphen/>
      </w:r>
      <w:fldSimple w:instr=" SEQ Table \* ARABIC \s 1 ">
        <w:r w:rsidR="008B2764">
          <w:rPr>
            <w:noProof/>
          </w:rPr>
          <w:t>1</w:t>
        </w:r>
      </w:fldSimple>
      <w:bookmarkEnd w:id="354"/>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353"/>
      <w:bookmarkEnd w:id="355"/>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rsidTr="00D61488">
        <w:trPr>
          <w:trHeight w:val="306"/>
          <w:jc w:val="center"/>
        </w:trPr>
        <w:tc>
          <w:tcPr>
            <w:tcW w:w="975" w:type="dxa"/>
            <w:tcBorders>
              <w:top w:val="nil"/>
              <w:left w:val="single" w:sz="8" w:space="0" w:color="FFFFFF"/>
              <w:bottom w:val="single" w:sz="18" w:space="0" w:color="auto"/>
              <w:right w:val="single" w:sz="8" w:space="0" w:color="FFFFFF"/>
            </w:tcBorders>
          </w:tcPr>
          <w:p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rsidR="00655273" w:rsidRPr="00655273" w:rsidRDefault="00655273" w:rsidP="00D61488">
            <w:pPr>
              <w:spacing w:after="0" w:line="240" w:lineRule="auto"/>
              <w:jc w:val="center"/>
              <w:rPr>
                <w:rFonts w:eastAsiaTheme="minorEastAsia"/>
                <w:b/>
                <w:sz w:val="22"/>
                <w:szCs w:val="22"/>
              </w:rPr>
            </w:pPr>
          </w:p>
          <w:p w:rsidR="00D61488" w:rsidRPr="00D61488" w:rsidRDefault="00823149"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rsidR="00D61488" w:rsidRPr="00D61488" w:rsidRDefault="00823149"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rsidR="00D61488" w:rsidRPr="00D61488" w:rsidRDefault="00823149"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rsidR="00D61488" w:rsidRPr="00D61488" w:rsidRDefault="00823149"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rsidR="00D61488" w:rsidRPr="00D61488" w:rsidRDefault="00823149"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rsidTr="00D61488">
        <w:trPr>
          <w:trHeight w:val="29"/>
          <w:jc w:val="center"/>
        </w:trPr>
        <w:tc>
          <w:tcPr>
            <w:tcW w:w="975" w:type="dxa"/>
            <w:tcBorders>
              <w:top w:val="single" w:sz="18" w:space="0" w:color="auto"/>
              <w:left w:val="single" w:sz="8" w:space="0" w:color="FFFFFF"/>
              <w:right w:val="single" w:sz="8" w:space="0" w:color="FFFFFF"/>
            </w:tcBorders>
          </w:tcPr>
          <w:p w:rsidR="00D61488" w:rsidRPr="00D61488" w:rsidRDefault="00823149"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rsidTr="00D61488">
        <w:trPr>
          <w:trHeight w:val="74"/>
          <w:jc w:val="center"/>
        </w:trPr>
        <w:tc>
          <w:tcPr>
            <w:tcW w:w="975" w:type="dxa"/>
            <w:tcBorders>
              <w:left w:val="single" w:sz="8" w:space="0" w:color="FFFFFF"/>
              <w:right w:val="single" w:sz="8" w:space="0" w:color="FFFFFF"/>
            </w:tcBorders>
          </w:tcPr>
          <w:p w:rsidR="00D61488" w:rsidRPr="00D61488" w:rsidRDefault="00823149"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rsidTr="00D61488">
        <w:trPr>
          <w:trHeight w:val="210"/>
          <w:jc w:val="center"/>
        </w:trPr>
        <w:tc>
          <w:tcPr>
            <w:tcW w:w="975" w:type="dxa"/>
            <w:tcBorders>
              <w:left w:val="single" w:sz="8" w:space="0" w:color="FFFFFF"/>
              <w:right w:val="single" w:sz="8" w:space="0" w:color="FFFFFF"/>
            </w:tcBorders>
          </w:tcPr>
          <w:p w:rsidR="00D61488" w:rsidRPr="00D61488" w:rsidRDefault="00823149"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rsidTr="00D61488">
        <w:trPr>
          <w:trHeight w:val="74"/>
          <w:jc w:val="center"/>
        </w:trPr>
        <w:tc>
          <w:tcPr>
            <w:tcW w:w="975" w:type="dxa"/>
            <w:tcBorders>
              <w:left w:val="single" w:sz="8" w:space="0" w:color="FFFFFF"/>
              <w:bottom w:val="single" w:sz="18" w:space="0" w:color="auto"/>
              <w:right w:val="single" w:sz="8" w:space="0" w:color="FFFFFF"/>
            </w:tcBorders>
          </w:tcPr>
          <w:p w:rsidR="00D61488" w:rsidRPr="00D61488" w:rsidRDefault="00823149"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rsidR="00B648F5" w:rsidRDefault="00B648F5" w:rsidP="00655273">
      <w:pPr>
        <w:spacing w:before="120" w:line="240" w:lineRule="auto"/>
        <w:rPr>
          <w:b/>
          <w:sz w:val="20"/>
          <w:szCs w:val="20"/>
        </w:rPr>
      </w:pPr>
    </w:p>
    <w:p w:rsidR="00D61488" w:rsidRDefault="00655273" w:rsidP="00655273">
      <w:pPr>
        <w:spacing w:line="240" w:lineRule="auto"/>
        <w:jc w:val="center"/>
        <w:rPr>
          <w:b/>
          <w:sz w:val="20"/>
          <w:szCs w:val="20"/>
        </w:rPr>
      </w:pPr>
      <w:r>
        <w:rPr>
          <w:b/>
          <w:noProof/>
          <w:sz w:val="20"/>
          <w:szCs w:val="20"/>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rsidR="00D61488" w:rsidRDefault="00655273" w:rsidP="00655273">
      <w:pPr>
        <w:pStyle w:val="Caption"/>
      </w:pPr>
      <w:bookmarkStart w:id="356" w:name="_Ref489445718"/>
      <w:bookmarkStart w:id="357" w:name="_Toc499894591"/>
      <w:r>
        <w:t xml:space="preserve">Figure </w:t>
      </w:r>
      <w:fldSimple w:instr=" STYLEREF 1 \s ">
        <w:r w:rsidR="008B2764">
          <w:rPr>
            <w:noProof/>
          </w:rPr>
          <w:t>4</w:t>
        </w:r>
      </w:fldSimple>
      <w:r w:rsidR="00624382">
        <w:noBreakHyphen/>
      </w:r>
      <w:fldSimple w:instr=" SEQ Figure \* ARABIC \s 1 ">
        <w:r w:rsidR="008B2764">
          <w:rPr>
            <w:noProof/>
          </w:rPr>
          <w:t>4</w:t>
        </w:r>
      </w:fldSimple>
      <w:bookmarkEnd w:id="356"/>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357"/>
    </w:p>
    <w:p w:rsidR="00655273" w:rsidRDefault="00655273" w:rsidP="00655273">
      <w:pPr>
        <w:pStyle w:val="Heading3"/>
      </w:pPr>
      <w:bookmarkStart w:id="358" w:name="_Toc499894652"/>
      <w:r>
        <w:t>B</w:t>
      </w:r>
      <w:r>
        <w:rPr>
          <w:vertAlign w:val="subscript"/>
        </w:rPr>
        <w:t>1</w:t>
      </w:r>
      <w:r>
        <w:t>-Sensitivity of qMT in Healthy Subjects</w:t>
      </w:r>
      <w:bookmarkEnd w:id="358"/>
    </w:p>
    <w:p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rsidR="000F511A" w:rsidRDefault="000F511A">
      <w:pPr>
        <w:spacing w:after="0" w:line="240" w:lineRule="auto"/>
        <w:jc w:val="left"/>
      </w:pPr>
      <w:r>
        <w:br w:type="page"/>
      </w:r>
    </w:p>
    <w:p w:rsidR="0061791F" w:rsidRPr="0061791F" w:rsidRDefault="0061791F" w:rsidP="0061791F">
      <w:pPr>
        <w:pStyle w:val="Caption"/>
        <w:spacing w:after="120"/>
        <w:rPr>
          <w:sz w:val="22"/>
          <w:szCs w:val="22"/>
        </w:rPr>
      </w:pPr>
      <w:bookmarkStart w:id="359" w:name="_Ref489446856"/>
      <w:bookmarkStart w:id="360" w:name="_Toc499894572"/>
      <w:r>
        <w:t xml:space="preserve">Table </w:t>
      </w:r>
      <w:fldSimple w:instr=" STYLEREF 1 \s ">
        <w:r w:rsidR="008B2764">
          <w:rPr>
            <w:noProof/>
          </w:rPr>
          <w:t>4</w:t>
        </w:r>
      </w:fldSimple>
      <w:r>
        <w:noBreakHyphen/>
      </w:r>
      <w:fldSimple w:instr=" SEQ Table \* ARABIC \s 1 ">
        <w:r w:rsidR="008B2764">
          <w:rPr>
            <w:noProof/>
          </w:rPr>
          <w:t>2</w:t>
        </w:r>
      </w:fldSimple>
      <w:bookmarkEnd w:id="359"/>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360"/>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rsidTr="0061791F">
        <w:trPr>
          <w:trHeight w:val="59"/>
          <w:jc w:val="center"/>
        </w:trPr>
        <w:tc>
          <w:tcPr>
            <w:tcW w:w="1086" w:type="dxa"/>
          </w:tcPr>
          <w:p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rsidTr="0061791F">
        <w:trPr>
          <w:trHeight w:val="29"/>
          <w:jc w:val="center"/>
        </w:trPr>
        <w:tc>
          <w:tcPr>
            <w:tcW w:w="1086" w:type="dxa"/>
            <w:tcBorders>
              <w:left w:val="single" w:sz="8" w:space="0" w:color="FFFFFF"/>
              <w:bottom w:val="single" w:sz="18" w:space="0" w:color="auto"/>
              <w:right w:val="single" w:sz="8" w:space="0" w:color="FFFFFF"/>
            </w:tcBorders>
          </w:tcPr>
          <w:p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rsidTr="0061791F">
        <w:trPr>
          <w:trHeight w:val="52"/>
          <w:jc w:val="center"/>
        </w:trPr>
        <w:tc>
          <w:tcPr>
            <w:tcW w:w="1086" w:type="dxa"/>
            <w:tcBorders>
              <w:top w:val="single" w:sz="18" w:space="0" w:color="auto"/>
              <w:left w:val="single" w:sz="8" w:space="0" w:color="FFFFFF"/>
              <w:right w:val="single" w:sz="8" w:space="0" w:color="FFFFFF"/>
            </w:tcBorders>
          </w:tcPr>
          <w:p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rsidTr="0061791F">
        <w:trPr>
          <w:trHeight w:val="97"/>
          <w:jc w:val="center"/>
        </w:trPr>
        <w:tc>
          <w:tcPr>
            <w:tcW w:w="1086" w:type="dxa"/>
            <w:tcBorders>
              <w:left w:val="single" w:sz="8" w:space="0" w:color="FFFFFF"/>
              <w:right w:val="single" w:sz="8" w:space="0" w:color="FFFFFF"/>
            </w:tcBorders>
          </w:tcPr>
          <w:p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rsidTr="0061791F">
        <w:trPr>
          <w:trHeight w:val="74"/>
          <w:jc w:val="center"/>
        </w:trPr>
        <w:tc>
          <w:tcPr>
            <w:tcW w:w="1086" w:type="dxa"/>
            <w:tcBorders>
              <w:left w:val="single" w:sz="8" w:space="0" w:color="FFFFFF"/>
              <w:right w:val="single" w:sz="8" w:space="0" w:color="FFFFFF"/>
            </w:tcBorders>
          </w:tcPr>
          <w:p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rsidTr="0061791F">
        <w:trPr>
          <w:trHeight w:val="74"/>
          <w:jc w:val="center"/>
        </w:trPr>
        <w:tc>
          <w:tcPr>
            <w:tcW w:w="1086" w:type="dxa"/>
            <w:tcBorders>
              <w:left w:val="single" w:sz="8" w:space="0" w:color="FFFFFF"/>
              <w:bottom w:val="single" w:sz="18" w:space="0" w:color="auto"/>
              <w:right w:val="single" w:sz="8" w:space="0" w:color="FFFFFF"/>
            </w:tcBorders>
          </w:tcPr>
          <w:p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rsidR="0061791F" w:rsidRPr="004C14BC" w:rsidRDefault="0061791F" w:rsidP="0061791F">
            <w:pPr>
              <w:tabs>
                <w:tab w:val="left" w:pos="840"/>
              </w:tabs>
              <w:spacing w:after="0" w:line="240" w:lineRule="auto"/>
              <w:jc w:val="center"/>
              <w:rPr>
                <w:rFonts w:cs="Arial"/>
              </w:rPr>
            </w:pPr>
            <w:r>
              <w:rPr>
                <w:rFonts w:cs="Arial"/>
              </w:rPr>
              <w:t>0.82</w:t>
            </w:r>
          </w:p>
        </w:tc>
      </w:tr>
    </w:tbl>
    <w:p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rsidR="000F511A" w:rsidRDefault="000F511A" w:rsidP="0061791F">
      <w:pPr>
        <w:spacing w:after="0" w:line="240" w:lineRule="auto"/>
        <w:rPr>
          <w:b/>
          <w:sz w:val="20"/>
          <w:szCs w:val="20"/>
        </w:rPr>
      </w:pPr>
    </w:p>
    <w:p w:rsidR="000F511A" w:rsidRDefault="000F511A" w:rsidP="0061791F">
      <w:pPr>
        <w:spacing w:after="0" w:line="240" w:lineRule="auto"/>
        <w:rPr>
          <w:b/>
          <w:sz w:val="20"/>
          <w:szCs w:val="20"/>
        </w:rPr>
      </w:pPr>
    </w:p>
    <w:p w:rsidR="000F511A" w:rsidRDefault="000F511A" w:rsidP="0061791F">
      <w:pPr>
        <w:spacing w:after="0" w:line="240" w:lineRule="auto"/>
        <w:rPr>
          <w:b/>
          <w:sz w:val="20"/>
          <w:szCs w:val="20"/>
        </w:rPr>
      </w:pPr>
    </w:p>
    <w:p w:rsidR="0061791F" w:rsidRDefault="000B3934" w:rsidP="000B3934">
      <w:pPr>
        <w:spacing w:after="0" w:line="240" w:lineRule="auto"/>
        <w:jc w:val="center"/>
        <w:rPr>
          <w:b/>
          <w:sz w:val="20"/>
          <w:szCs w:val="20"/>
        </w:rPr>
      </w:pPr>
      <w:r>
        <w:rPr>
          <w:b/>
          <w:noProof/>
          <w:sz w:val="20"/>
          <w:szCs w:val="20"/>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rsidR="000B3934" w:rsidRDefault="000B3934" w:rsidP="000B3934">
      <w:pPr>
        <w:pStyle w:val="Caption"/>
      </w:pPr>
      <w:bookmarkStart w:id="361" w:name="_Ref489446879"/>
      <w:bookmarkStart w:id="362" w:name="_Toc499894592"/>
      <w:r>
        <w:t xml:space="preserve">Figure </w:t>
      </w:r>
      <w:fldSimple w:instr=" STYLEREF 1 \s ">
        <w:r w:rsidR="008B2764">
          <w:rPr>
            <w:noProof/>
          </w:rPr>
          <w:t>4</w:t>
        </w:r>
      </w:fldSimple>
      <w:r w:rsidR="00624382">
        <w:noBreakHyphen/>
      </w:r>
      <w:fldSimple w:instr=" SEQ Figure \* ARABIC \s 1 ">
        <w:r w:rsidR="008B2764">
          <w:rPr>
            <w:noProof/>
          </w:rPr>
          <w:t>5</w:t>
        </w:r>
      </w:fldSimple>
      <w:bookmarkEnd w:id="361"/>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362"/>
    </w:p>
    <w:p w:rsidR="001F2E56" w:rsidRDefault="000B3934" w:rsidP="000F511A">
      <w:r>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rsidR="001F2E56" w:rsidRDefault="003A3E87" w:rsidP="003A3E87">
      <w:pPr>
        <w:spacing w:after="0"/>
        <w:jc w:val="center"/>
      </w:pPr>
      <w:r>
        <w:rPr>
          <w:noProof/>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rsidR="001F2E56" w:rsidRDefault="001F2E56" w:rsidP="00244F2E">
      <w:pPr>
        <w:pStyle w:val="Caption"/>
      </w:pPr>
      <w:bookmarkStart w:id="363" w:name="_Ref489447321"/>
      <w:bookmarkStart w:id="364" w:name="_Toc499894593"/>
      <w:r>
        <w:t xml:space="preserve">Figure </w:t>
      </w:r>
      <w:fldSimple w:instr=" STYLEREF 1 \s ">
        <w:r w:rsidR="008B2764">
          <w:rPr>
            <w:noProof/>
          </w:rPr>
          <w:t>4</w:t>
        </w:r>
      </w:fldSimple>
      <w:r w:rsidR="00624382">
        <w:noBreakHyphen/>
      </w:r>
      <w:fldSimple w:instr=" SEQ Figure \* ARABIC \s 1 ">
        <w:r w:rsidR="008B2764">
          <w:rPr>
            <w:noProof/>
          </w:rPr>
          <w:t>6</w:t>
        </w:r>
      </w:fldSimple>
      <w:bookmarkEnd w:id="363"/>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364"/>
    </w:p>
    <w:p w:rsidR="00244F2E" w:rsidRDefault="00244F2E" w:rsidP="00244F2E">
      <w:pPr>
        <w:pStyle w:val="Heading3"/>
      </w:pPr>
      <w:bookmarkStart w:id="365" w:name="_Toc499894653"/>
      <w:r>
        <w:t>B</w:t>
      </w:r>
      <w:r>
        <w:rPr>
          <w:vertAlign w:val="subscript"/>
        </w:rPr>
        <w:t>1</w:t>
      </w:r>
      <w:r>
        <w:t xml:space="preserve"> Mapping Method Comparison</w:t>
      </w:r>
      <w:bookmarkEnd w:id="365"/>
    </w:p>
    <w:p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rsidR="00EF10A2" w:rsidRDefault="002B6E9E" w:rsidP="00624382">
      <w:pPr>
        <w:spacing w:after="0"/>
        <w:jc w:val="center"/>
      </w:pPr>
      <w:r>
        <w:rPr>
          <w:noProof/>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rsidR="000F511A" w:rsidRDefault="002B6E9E" w:rsidP="00624382">
      <w:pPr>
        <w:pStyle w:val="Caption"/>
      </w:pPr>
      <w:bookmarkStart w:id="366" w:name="_Ref489449540"/>
      <w:bookmarkStart w:id="367" w:name="_Toc499894594"/>
      <w:r>
        <w:t xml:space="preserve">Figure </w:t>
      </w:r>
      <w:fldSimple w:instr=" STYLEREF 1 \s ">
        <w:r w:rsidR="008B2764">
          <w:rPr>
            <w:noProof/>
          </w:rPr>
          <w:t>4</w:t>
        </w:r>
      </w:fldSimple>
      <w:r w:rsidR="00624382">
        <w:noBreakHyphen/>
      </w:r>
      <w:fldSimple w:instr=" SEQ Figure \* ARABIC \s 1 ">
        <w:r w:rsidR="008B2764">
          <w:rPr>
            <w:noProof/>
          </w:rPr>
          <w:t>7</w:t>
        </w:r>
      </w:fldSimple>
      <w:bookmarkEnd w:id="366"/>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367"/>
    </w:p>
    <w:p w:rsidR="002B6E9E" w:rsidRPr="000F511A" w:rsidRDefault="000F511A" w:rsidP="000F511A">
      <w:pPr>
        <w:spacing w:after="0" w:line="240" w:lineRule="auto"/>
        <w:jc w:val="left"/>
        <w:rPr>
          <w:b/>
          <w:iCs/>
          <w:color w:val="000000" w:themeColor="text1"/>
          <w:sz w:val="20"/>
          <w:szCs w:val="18"/>
        </w:rPr>
      </w:pPr>
      <w:r>
        <w:br w:type="page"/>
      </w:r>
    </w:p>
    <w:p w:rsidR="002B6E9E" w:rsidRDefault="00624382" w:rsidP="00624382">
      <w:pPr>
        <w:spacing w:after="0" w:line="240" w:lineRule="auto"/>
      </w:pPr>
      <w:r>
        <w:t xml:space="preserve">           </w:t>
      </w:r>
      <w:r>
        <w:rPr>
          <w:noProof/>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rsidR="00624382" w:rsidRDefault="00624382" w:rsidP="00624382">
      <w:pPr>
        <w:pStyle w:val="Caption"/>
      </w:pPr>
      <w:bookmarkStart w:id="368" w:name="_Ref489449553"/>
      <w:bookmarkStart w:id="369" w:name="_Toc499894595"/>
      <w:r>
        <w:t xml:space="preserve">Figure </w:t>
      </w:r>
      <w:fldSimple w:instr=" STYLEREF 1 \s ">
        <w:r w:rsidR="008B2764">
          <w:rPr>
            <w:noProof/>
          </w:rPr>
          <w:t>4</w:t>
        </w:r>
      </w:fldSimple>
      <w:r>
        <w:noBreakHyphen/>
      </w:r>
      <w:fldSimple w:instr=" SEQ Figure \* ARABIC \s 1 ">
        <w:r w:rsidR="008B2764">
          <w:rPr>
            <w:noProof/>
          </w:rPr>
          <w:t>8</w:t>
        </w:r>
      </w:fldSimple>
      <w:bookmarkEnd w:id="368"/>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369"/>
    </w:p>
    <w:p w:rsidR="00624382" w:rsidRDefault="00624382" w:rsidP="00624382">
      <w:pPr>
        <w:pStyle w:val="Heading2"/>
      </w:pPr>
      <w:bookmarkStart w:id="370" w:name="_Toc499894654"/>
      <w:r>
        <w:t>Discussion</w:t>
      </w:r>
      <w:bookmarkEnd w:id="370"/>
    </w:p>
    <w:p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-independent methods such as IR (23% error in F). Although 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because B</w:t>
      </w:r>
      <w:r w:rsidRPr="001C6409">
        <w:rPr>
          <w:vertAlign w:val="subscript"/>
        </w:rPr>
        <w:t>1</w:t>
      </w:r>
      <w:r>
        <w:t xml:space="preserve"> maps are expected to have a smoothly varying profile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rsidR="001C6409" w:rsidRDefault="001C6409" w:rsidP="001C6409">
      <w:r>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7164FC">
        <w:rPr>
          <w:noProof/>
        </w:rPr>
        <w:t>[147]</w:t>
      </w:r>
      <w:r>
        <w:fldChar w:fldCharType="end"/>
      </w:r>
      <w:r>
        <w:t xml:space="preserve"> and the Yarnykh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models. A key difference between these three MT models is in how they approximate the MT pulse power </w:t>
      </w:r>
      <w:r w:rsidR="007E482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7164FC">
        <w:rPr>
          <w:noProof/>
        </w:rPr>
        <w:t>[149]</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rsidR="007E482C">
        <w:fldChar w:fldCharType="separate"/>
      </w:r>
      <w:r w:rsidR="007164FC">
        <w:rPr>
          <w:noProof/>
        </w:rPr>
        <w:t>[72,195]</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7E482C">
        <w:fldChar w:fldCharType="separate"/>
      </w:r>
      <w:r w:rsidR="007164FC">
        <w:rPr>
          <w:noProof/>
        </w:rPr>
        <w:t>[162]</w:t>
      </w:r>
      <w:r w:rsidR="007E482C">
        <w:fldChar w:fldCharType="end"/>
      </w:r>
      <w:r>
        <w:t>.</w:t>
      </w:r>
    </w:p>
    <w:p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fldChar w:fldCharType="separate"/>
      </w:r>
      <w:r w:rsidR="007164FC">
        <w:rPr>
          <w:noProof/>
        </w:rPr>
        <w:t>[72,195]</w:t>
      </w:r>
      <w:r>
        <w:fldChar w:fldCharType="end"/>
      </w:r>
      <w:r>
        <w:t>.</w:t>
      </w:r>
    </w:p>
    <w:p w:rsidR="007E482C" w:rsidRDefault="007E482C" w:rsidP="007E482C">
      <w:pPr>
        <w:pStyle w:val="Heading2"/>
      </w:pPr>
      <w:bookmarkStart w:id="371" w:name="_Toc499894655"/>
      <w:r>
        <w:t>Conclusion</w:t>
      </w:r>
      <w:bookmarkEnd w:id="371"/>
    </w:p>
    <w:p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fldChar w:fldCharType="separate"/>
      </w:r>
      <w:r w:rsidR="007164FC">
        <w:rPr>
          <w:noProof/>
        </w:rPr>
        <w:t>[162]</w:t>
      </w:r>
      <w:r>
        <w:fldChar w:fldCharType="end"/>
      </w:r>
      <w:r>
        <w:t>.</w:t>
      </w:r>
    </w:p>
    <w:p w:rsidR="007E482C" w:rsidRDefault="007E482C" w:rsidP="007E482C">
      <w:pPr>
        <w:pStyle w:val="Heading2"/>
      </w:pPr>
      <w:bookmarkStart w:id="372" w:name="_Toc499894656"/>
      <w:r>
        <w:t>Appendix A</w:t>
      </w:r>
      <w:bookmarkEnd w:id="372"/>
    </w:p>
    <w:p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rsidTr="00B345CE">
        <w:trPr>
          <w:trHeight w:val="720"/>
        </w:trPr>
        <w:tc>
          <w:tcPr>
            <w:tcW w:w="8571" w:type="dxa"/>
          </w:tcPr>
          <w:p w:rsidR="009B6468" w:rsidRDefault="00823149"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rsidR="009B6468" w:rsidRPr="00A87AF2" w:rsidRDefault="009B6468" w:rsidP="00B345CE">
            <w:pPr>
              <w:rPr>
                <w:sz w:val="4"/>
                <w:szCs w:val="4"/>
              </w:rPr>
            </w:pPr>
          </w:p>
          <w:p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rsidR="009B6468" w:rsidRDefault="00B345CE" w:rsidP="009B6468">
      <w:r w:rsidRPr="004872A8">
        <w:rPr>
          <w:i/>
        </w:rPr>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rsidTr="00B345CE">
        <w:trPr>
          <w:trHeight w:val="720"/>
        </w:trPr>
        <w:tc>
          <w:tcPr>
            <w:tcW w:w="8571" w:type="dxa"/>
          </w:tcPr>
          <w:p w:rsidR="009B6468" w:rsidRDefault="00823149"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rsidR="009B6468" w:rsidRPr="00A87AF2" w:rsidRDefault="009B6468" w:rsidP="00B345CE">
            <w:pPr>
              <w:rPr>
                <w:sz w:val="4"/>
                <w:szCs w:val="4"/>
              </w:rPr>
            </w:pPr>
          </w:p>
          <w:p w:rsidR="009B6468" w:rsidRPr="003A39F9" w:rsidRDefault="009B6468" w:rsidP="00B345CE">
            <w:pPr>
              <w:jc w:val="right"/>
              <w:rPr>
                <w:b/>
              </w:rPr>
            </w:pPr>
            <w:r w:rsidRPr="003A39F9">
              <w:rPr>
                <w:b/>
              </w:rPr>
              <w:t>(</w:t>
            </w:r>
            <w:r>
              <w:rPr>
                <w:b/>
              </w:rPr>
              <w:t>4</w:t>
            </w:r>
            <w:r w:rsidR="001E2CC1">
              <w:rPr>
                <w:b/>
              </w:rPr>
              <w:t>-A2</w:t>
            </w:r>
            <w:r w:rsidRPr="003A39F9">
              <w:rPr>
                <w:b/>
              </w:rPr>
              <w:t>)</w:t>
            </w:r>
          </w:p>
        </w:tc>
      </w:tr>
    </w:tbl>
    <w:p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rsidTr="00B345CE">
        <w:trPr>
          <w:trHeight w:val="720"/>
        </w:trPr>
        <w:tc>
          <w:tcPr>
            <w:tcW w:w="8571" w:type="dxa"/>
          </w:tcPr>
          <w:p w:rsidR="009B6468" w:rsidRDefault="00823149"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rsidR="009B6468" w:rsidRPr="00A87AF2" w:rsidRDefault="009B6468" w:rsidP="00B345CE">
            <w:pPr>
              <w:rPr>
                <w:sz w:val="4"/>
                <w:szCs w:val="4"/>
              </w:rPr>
            </w:pPr>
          </w:p>
          <w:p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rsidTr="00376699">
        <w:trPr>
          <w:trHeight w:val="720"/>
        </w:trPr>
        <w:tc>
          <w:tcPr>
            <w:tcW w:w="8571" w:type="dxa"/>
          </w:tcPr>
          <w:p w:rsidR="00376699" w:rsidRPr="00376699" w:rsidRDefault="00823149"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rsidR="00376699" w:rsidRPr="00A87AF2" w:rsidRDefault="00376699" w:rsidP="00B345CE">
            <w:pPr>
              <w:rPr>
                <w:sz w:val="4"/>
                <w:szCs w:val="4"/>
              </w:rPr>
            </w:pPr>
          </w:p>
          <w:p w:rsidR="00376699" w:rsidRPr="00376699" w:rsidRDefault="00376699" w:rsidP="00376699">
            <w:pPr>
              <w:rPr>
                <w:sz w:val="4"/>
                <w:szCs w:val="4"/>
              </w:rPr>
            </w:pPr>
            <w:r w:rsidRPr="003A39F9">
              <w:rPr>
                <w:b/>
              </w:rPr>
              <w:t>(</w:t>
            </w:r>
            <w:r>
              <w:rPr>
                <w:b/>
              </w:rPr>
              <w:t>4-A4</w:t>
            </w:r>
            <w:r w:rsidRPr="003A39F9">
              <w:rPr>
                <w:b/>
              </w:rPr>
              <w:t>)</w:t>
            </w:r>
          </w:p>
        </w:tc>
      </w:tr>
    </w:tbl>
    <w:p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rsidTr="00B345CE">
        <w:trPr>
          <w:trHeight w:val="720"/>
        </w:trPr>
        <w:tc>
          <w:tcPr>
            <w:tcW w:w="8571" w:type="dxa"/>
          </w:tcPr>
          <w:p w:rsidR="009B6468" w:rsidRDefault="00823149"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rsidR="009B6468" w:rsidRPr="00A87AF2" w:rsidRDefault="009B6468" w:rsidP="00B345CE">
            <w:pPr>
              <w:rPr>
                <w:sz w:val="4"/>
                <w:szCs w:val="4"/>
              </w:rPr>
            </w:pPr>
          </w:p>
          <w:p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rsidTr="00B345CE">
        <w:trPr>
          <w:trHeight w:val="720"/>
        </w:trPr>
        <w:tc>
          <w:tcPr>
            <w:tcW w:w="8571" w:type="dxa"/>
          </w:tcPr>
          <w:p w:rsidR="009B6468" w:rsidRDefault="00823149"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rsidR="009B6468" w:rsidRPr="00A87AF2" w:rsidRDefault="009B6468" w:rsidP="00B345CE">
            <w:pPr>
              <w:rPr>
                <w:sz w:val="4"/>
                <w:szCs w:val="4"/>
              </w:rPr>
            </w:pPr>
          </w:p>
          <w:p w:rsidR="009B6468" w:rsidRPr="003A39F9" w:rsidRDefault="009B6468" w:rsidP="00B345CE">
            <w:pPr>
              <w:jc w:val="right"/>
              <w:rPr>
                <w:b/>
              </w:rPr>
            </w:pPr>
            <w:r w:rsidRPr="003A39F9">
              <w:rPr>
                <w:b/>
              </w:rPr>
              <w:t>(</w:t>
            </w:r>
            <w:r>
              <w:rPr>
                <w:b/>
              </w:rPr>
              <w:t>4</w:t>
            </w:r>
            <w:r w:rsidR="00376699">
              <w:rPr>
                <w:b/>
              </w:rPr>
              <w:t>-A6</w:t>
            </w:r>
            <w:r w:rsidRPr="003A39F9">
              <w:rPr>
                <w:b/>
              </w:rPr>
              <w:t>)</w:t>
            </w:r>
          </w:p>
        </w:tc>
      </w:tr>
    </w:tbl>
    <w:p w:rsidR="009B6468" w:rsidRDefault="009B6468" w:rsidP="009B6468">
      <w:r>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rsidTr="00B345CE">
        <w:trPr>
          <w:trHeight w:val="720"/>
        </w:trPr>
        <w:tc>
          <w:tcPr>
            <w:tcW w:w="8571" w:type="dxa"/>
          </w:tcPr>
          <w:p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rsidR="009B6468" w:rsidRPr="00A87AF2" w:rsidRDefault="009B6468" w:rsidP="00B345CE">
            <w:pPr>
              <w:rPr>
                <w:sz w:val="4"/>
                <w:szCs w:val="4"/>
              </w:rPr>
            </w:pPr>
          </w:p>
          <w:p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7164FC">
        <w:rPr>
          <w:noProof/>
        </w:rPr>
        <w:t>[192]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rsidTr="00B345CE">
        <w:trPr>
          <w:trHeight w:val="720"/>
        </w:trPr>
        <w:tc>
          <w:tcPr>
            <w:tcW w:w="8571" w:type="dxa"/>
          </w:tcPr>
          <w:p w:rsidR="009B6468" w:rsidRDefault="00823149"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rsidR="009B6468" w:rsidRPr="00A87AF2" w:rsidRDefault="009B6468" w:rsidP="00B345CE">
            <w:pPr>
              <w:rPr>
                <w:sz w:val="4"/>
                <w:szCs w:val="4"/>
              </w:rPr>
            </w:pPr>
          </w:p>
          <w:p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rsidTr="00B345CE">
        <w:trPr>
          <w:trHeight w:val="720"/>
        </w:trPr>
        <w:tc>
          <w:tcPr>
            <w:tcW w:w="8571" w:type="dxa"/>
          </w:tcPr>
          <w:p w:rsidR="009B6468" w:rsidRDefault="00823149"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rsidR="009B6468" w:rsidRPr="00A87AF2" w:rsidRDefault="009B6468" w:rsidP="00B345CE">
            <w:pPr>
              <w:rPr>
                <w:sz w:val="4"/>
                <w:szCs w:val="4"/>
              </w:rPr>
            </w:pPr>
          </w:p>
          <w:p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rsidTr="00376699">
        <w:trPr>
          <w:trHeight w:val="720"/>
        </w:trPr>
        <w:tc>
          <w:tcPr>
            <w:tcW w:w="8397" w:type="dxa"/>
          </w:tcPr>
          <w:p w:rsidR="009B6468" w:rsidRDefault="00823149"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rsidR="009B6468" w:rsidRPr="00A87AF2" w:rsidRDefault="009B6468" w:rsidP="00B345CE">
            <w:pPr>
              <w:rPr>
                <w:sz w:val="4"/>
                <w:szCs w:val="4"/>
              </w:rPr>
            </w:pPr>
          </w:p>
          <w:p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rsidTr="001E2CC1">
        <w:trPr>
          <w:trHeight w:val="720"/>
        </w:trPr>
        <w:tc>
          <w:tcPr>
            <w:tcW w:w="8397" w:type="dxa"/>
          </w:tcPr>
          <w:p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rsidR="009B6468" w:rsidRPr="00A87AF2" w:rsidRDefault="009B6468" w:rsidP="00B345CE">
            <w:pPr>
              <w:rPr>
                <w:sz w:val="4"/>
                <w:szCs w:val="4"/>
              </w:rPr>
            </w:pPr>
          </w:p>
          <w:p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rsidR="00420D0D" w:rsidRDefault="00420D0D" w:rsidP="00420D0D">
      <w:pPr>
        <w:pStyle w:val="Heading2"/>
      </w:pPr>
      <w:bookmarkStart w:id="373" w:name="_Toc499894657"/>
      <w:r>
        <w:t>Acknowledgements</w:t>
      </w:r>
      <w:bookmarkEnd w:id="373"/>
    </w:p>
    <w:p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rsidR="00913E2F" w:rsidRDefault="00913E2F">
      <w:pPr>
        <w:spacing w:after="0" w:line="240" w:lineRule="auto"/>
        <w:jc w:val="left"/>
      </w:pPr>
      <w:r>
        <w:br w:type="page"/>
      </w:r>
    </w:p>
    <w:p w:rsidR="00913E2F" w:rsidRPr="00B30120" w:rsidRDefault="00913E2F" w:rsidP="00913E2F">
      <w:pPr>
        <w:pStyle w:val="Heading1"/>
        <w:rPr>
          <w:b w:val="0"/>
          <w:i/>
          <w:sz w:val="40"/>
          <w:szCs w:val="40"/>
        </w:rPr>
      </w:pPr>
      <w:commentRangeStart w:id="374"/>
      <w:r w:rsidRPr="00C80E78">
        <w:br/>
      </w:r>
      <w:bookmarkStart w:id="375" w:name="_Toc499894658"/>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374"/>
      <w:r w:rsidR="00945D88">
        <w:rPr>
          <w:rStyle w:val="CommentReference"/>
          <w:rFonts w:eastAsiaTheme="minorHAnsi" w:cs="Times New Roman"/>
          <w:b w:val="0"/>
          <w:color w:val="auto"/>
        </w:rPr>
        <w:commentReference w:id="374"/>
      </w:r>
      <w:bookmarkEnd w:id="375"/>
    </w:p>
    <w:p w:rsidR="00F60776" w:rsidRDefault="00913E2F" w:rsidP="00F60776">
      <w:pPr>
        <w:pStyle w:val="Heading2"/>
      </w:pPr>
      <w:bookmarkStart w:id="376" w:name="_Toc499894659"/>
      <w:r>
        <w:t>Preface</w:t>
      </w:r>
      <w:bookmarkEnd w:id="376"/>
    </w:p>
    <w:p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w:t>
      </w:r>
      <w:del w:id="377" w:author="G. Bruce Pike" w:date="2017-12-07T14:12:00Z">
        <w:r w:rsidR="000B56D6" w:rsidDel="00D46C92">
          <w:delText>provides the best robustness</w:delText>
        </w:r>
      </w:del>
      <w:ins w:id="378" w:author="G. Bruce Pike" w:date="2017-12-07T14:12:00Z">
        <w:r w:rsidR="00D46C92">
          <w:t xml:space="preserve">is the most robust approach for estimating the </w:t>
        </w:r>
      </w:ins>
      <w:del w:id="379" w:author="G. Bruce Pike" w:date="2017-12-07T14:12:00Z">
        <w:r w:rsidR="000B56D6" w:rsidDel="00D46C92">
          <w:delText xml:space="preserve"> of the </w:delText>
        </w:r>
      </w:del>
      <w:r w:rsidR="000B56D6">
        <w:t xml:space="preserve">qMT pool-size ratio </w:t>
      </w:r>
      <w:ins w:id="380" w:author="G. Bruce Pike" w:date="2017-12-07T14:12:00Z">
        <w:r w:rsidR="00D46C92">
          <w:t xml:space="preserve">in the presence of </w:t>
        </w:r>
      </w:ins>
      <w:del w:id="381" w:author="G. Bruce Pike" w:date="2017-12-07T14:12:00Z">
        <w:r w:rsidR="000B56D6" w:rsidDel="00D46C92">
          <w:delText xml:space="preserve">against </w:delText>
        </w:r>
      </w:del>
      <w:r w:rsidR="000B56D6">
        <w:t>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w:t>
      </w:r>
      <w:r w:rsidR="00D47C3E">
        <w:t>, but</w:t>
      </w:r>
      <w:r w:rsidR="000B56D6">
        <w:t xml:space="preserve"> between differen</w:t>
      </w:r>
      <w:r w:rsidR="00D47C3E">
        <w:t>t qMT measurement protocols. Or</w:t>
      </w:r>
      <w:r w:rsidR="000B56D6">
        <w:t xml:space="preserve"> more </w:t>
      </w:r>
      <w:r w:rsidR="00D47C3E">
        <w:t>generally</w:t>
      </w:r>
      <w:r w:rsidR="000B56D6">
        <w:t xml:space="preserve">, can the qMT acquisition protocol </w:t>
      </w:r>
      <w:ins w:id="382" w:author="G. Bruce Pike" w:date="2017-12-07T14:13:00Z">
        <w:r w:rsidR="00D46C92">
          <w:t xml:space="preserve">itself </w:t>
        </w:r>
      </w:ins>
      <w:r w:rsidR="000B56D6">
        <w:t>be optimized for reduced B</w:t>
      </w:r>
      <w:r w:rsidR="000B56D6">
        <w:rPr>
          <w:vertAlign w:val="subscript"/>
        </w:rPr>
        <w:t>1</w:t>
      </w:r>
      <w:r w:rsidR="000B56D6">
        <w:t>-sensitivity?</w:t>
      </w:r>
    </w:p>
    <w:p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 xml:space="preserve">qMT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Cramér-Rao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w:t>
      </w:r>
      <w:r w:rsidR="00D47C3E">
        <w:t xml:space="preserve">currently </w:t>
      </w:r>
      <w:r w:rsidR="00EE241C">
        <w:t>available online (a p</w:t>
      </w:r>
      <w:r w:rsidR="001F64C9">
        <w:t xml:space="preserve">roject I was also involved with </w:t>
      </w:r>
      <w:ins w:id="383" w:author="G. Bruce Pike" w:date="2017-12-07T14:14:00Z">
        <w:r w:rsidR="0050242A">
          <w:t xml:space="preserve">a resulting publication </w:t>
        </w:r>
      </w:ins>
      <w:del w:id="384" w:author="G. Bruce Pike" w:date="2017-12-07T14:14:00Z">
        <w:r w:rsidR="001F64C9" w:rsidDel="0050242A">
          <w:delText>a</w:delText>
        </w:r>
      </w:del>
      <w:del w:id="385" w:author="G. Bruce Pike" w:date="2017-12-07T14:15:00Z">
        <w:r w:rsidR="001F64C9" w:rsidDel="0050242A">
          <w:delText>nd</w:delText>
        </w:r>
        <w:r w:rsidR="00EE241C" w:rsidDel="0050242A">
          <w:delText xml:space="preserve"> resulting in a publication </w:delText>
        </w:r>
        <w:r w:rsidR="001F64C9" w:rsidDel="0050242A">
          <w:delText xml:space="preserve">which is </w:delText>
        </w:r>
        <w:r w:rsidR="00EE241C" w:rsidDel="0050242A">
          <w:delText xml:space="preserve">not included in this thesis </w:delText>
        </w:r>
      </w:del>
      <w:r w:rsidR="00EE241C">
        <w:t xml:space="preserve">– Cabana </w:t>
      </w:r>
      <w:r w:rsidR="001F64C9">
        <w:t xml:space="preserve">et al. </w:t>
      </w:r>
      <w:r w:rsidR="00EE241C">
        <w:t>20</w:t>
      </w:r>
      <w:r w:rsidR="001F64C9">
        <w:t>15</w:t>
      </w:r>
      <w:ins w:id="386" w:author="G. Bruce Pike" w:date="2017-12-07T14:15:00Z">
        <w:r w:rsidR="0050242A">
          <w:t xml:space="preserve"> (not included in this thesis)</w:t>
        </w:r>
      </w:ins>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commentRangeStart w:id="387"/>
      <w:r w:rsidR="001F64C9">
        <w:t>.</w:t>
      </w:r>
      <w:commentRangeEnd w:id="387"/>
      <w:r w:rsidR="00F54F3D">
        <w:rPr>
          <w:rStyle w:val="CommentReference"/>
        </w:rPr>
        <w:commentReference w:id="387"/>
      </w:r>
    </w:p>
    <w:p w:rsidR="00F60776" w:rsidRDefault="00F60776" w:rsidP="00F60776">
      <w:pPr>
        <w:spacing w:after="0" w:line="240" w:lineRule="auto"/>
        <w:jc w:val="left"/>
      </w:pPr>
      <w:r>
        <w:br w:type="page"/>
      </w:r>
    </w:p>
    <w:p w:rsidR="00F60776" w:rsidRDefault="00F60776" w:rsidP="000F511A">
      <w:pPr>
        <w:spacing w:line="360" w:lineRule="auto"/>
        <w:jc w:val="center"/>
        <w:rPr>
          <w:b/>
          <w:sz w:val="40"/>
          <w:szCs w:val="40"/>
        </w:rPr>
      </w:pPr>
    </w:p>
    <w:p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rsidR="00F60776" w:rsidRDefault="00F60776" w:rsidP="000F511A">
      <w:pPr>
        <w:spacing w:line="360" w:lineRule="auto"/>
        <w:jc w:val="center"/>
      </w:pPr>
    </w:p>
    <w:p w:rsidR="00F60776" w:rsidRDefault="00F60776" w:rsidP="000F511A">
      <w:pPr>
        <w:spacing w:line="360" w:lineRule="auto"/>
        <w:jc w:val="center"/>
      </w:pPr>
    </w:p>
    <w:p w:rsidR="00F60776" w:rsidRPr="005F271E" w:rsidRDefault="00F60776" w:rsidP="000F511A">
      <w:pPr>
        <w:spacing w:line="360" w:lineRule="auto"/>
        <w:jc w:val="center"/>
        <w:rPr>
          <w:i/>
          <w:sz w:val="32"/>
          <w:szCs w:val="32"/>
        </w:rPr>
      </w:pPr>
      <w:r w:rsidRPr="005F271E">
        <w:rPr>
          <w:i/>
          <w:sz w:val="32"/>
          <w:szCs w:val="32"/>
        </w:rPr>
        <w:t>Mathieu Boudreau and G. Bruce Pike</w:t>
      </w:r>
    </w:p>
    <w:p w:rsidR="00F60776" w:rsidRPr="005F271E" w:rsidRDefault="00F60776" w:rsidP="000F511A">
      <w:pPr>
        <w:spacing w:line="360" w:lineRule="auto"/>
        <w:jc w:val="center"/>
      </w:pPr>
    </w:p>
    <w:p w:rsidR="00F60776" w:rsidRPr="005F271E" w:rsidRDefault="00F60776" w:rsidP="000F511A">
      <w:pPr>
        <w:spacing w:line="360" w:lineRule="auto"/>
        <w:jc w:val="center"/>
      </w:pPr>
    </w:p>
    <w:p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rsidR="00F60776" w:rsidRDefault="00F60776" w:rsidP="000F511A">
      <w:pPr>
        <w:spacing w:line="360" w:lineRule="auto"/>
        <w:jc w:val="center"/>
      </w:pPr>
    </w:p>
    <w:p w:rsidR="00F60776" w:rsidRDefault="00F60776" w:rsidP="000F511A">
      <w:pPr>
        <w:spacing w:line="360" w:lineRule="auto"/>
        <w:jc w:val="center"/>
      </w:pPr>
    </w:p>
    <w:p w:rsidR="00F60776" w:rsidRPr="00813BAC" w:rsidRDefault="00F60776" w:rsidP="000F511A">
      <w:pPr>
        <w:spacing w:line="360" w:lineRule="auto"/>
        <w:jc w:val="center"/>
        <w:rPr>
          <w:b/>
          <w:sz w:val="28"/>
          <w:szCs w:val="28"/>
        </w:rPr>
      </w:pPr>
      <w:r>
        <w:rPr>
          <w:b/>
          <w:sz w:val="28"/>
          <w:szCs w:val="28"/>
        </w:rPr>
        <w:t>Submitted to Magnetic Resonance in Medicine</w:t>
      </w:r>
      <w:r w:rsidR="00F97238">
        <w:rPr>
          <w:b/>
          <w:sz w:val="28"/>
          <w:szCs w:val="28"/>
        </w:rPr>
        <w:t xml:space="preserve"> (2017)</w:t>
      </w:r>
    </w:p>
    <w:p w:rsidR="00F60776" w:rsidRDefault="00F60776" w:rsidP="00F60776">
      <w:pPr>
        <w:spacing w:after="0" w:line="240" w:lineRule="auto"/>
        <w:jc w:val="left"/>
      </w:pPr>
      <w:r>
        <w:br w:type="page"/>
      </w:r>
    </w:p>
    <w:p w:rsidR="00F60776" w:rsidRDefault="00F60776" w:rsidP="00F60776">
      <w:pPr>
        <w:pStyle w:val="Heading2"/>
      </w:pPr>
      <w:bookmarkStart w:id="388" w:name="_Toc499894660"/>
      <w:r>
        <w:t>Abstract</w:t>
      </w:r>
      <w:bookmarkEnd w:id="388"/>
    </w:p>
    <w:p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rsidR="00F60776" w:rsidRDefault="00F60776" w:rsidP="00F60776">
      <w:pPr>
        <w:pStyle w:val="Heading2"/>
      </w:pPr>
      <w:bookmarkStart w:id="389" w:name="_Toc499894661"/>
      <w:r>
        <w:t>Introduction</w:t>
      </w:r>
      <w:bookmarkEnd w:id="389"/>
    </w:p>
    <w:p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7164FC">
        <w:rPr>
          <w:noProof/>
        </w:rPr>
        <w:t>[141]</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Pr="00F60776">
        <w:fldChar w:fldCharType="separate"/>
      </w:r>
      <w:r w:rsidR="00E256BD">
        <w:rPr>
          <w:noProof/>
        </w:rPr>
        <w:t>[39,184]</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 </w:instrText>
      </w:r>
      <w:r w:rsidR="00E256BD">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EN.CITE.DATA </w:instrText>
      </w:r>
      <w:r w:rsidR="00E256BD">
        <w:fldChar w:fldCharType="end"/>
      </w:r>
      <w:r w:rsidRPr="00F60776">
        <w:fldChar w:fldCharType="separate"/>
      </w:r>
      <w:r w:rsidR="00E256BD">
        <w:rPr>
          <w:noProof/>
        </w:rPr>
        <w:t>[151,186]</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 </w:instrText>
      </w:r>
      <w:r w:rsidR="007164FC">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EN.CITE.DATA </w:instrText>
      </w:r>
      <w:r w:rsidR="007164FC">
        <w:fldChar w:fldCharType="end"/>
      </w:r>
      <w:r w:rsidRPr="00F60776">
        <w:fldChar w:fldCharType="separate"/>
      </w:r>
      <w:r w:rsidR="007164FC">
        <w:rPr>
          <w:noProof/>
        </w:rPr>
        <w:t>[155]</w:t>
      </w:r>
      <w:r w:rsidRPr="00F60776">
        <w:fldChar w:fldCharType="end"/>
      </w:r>
      <w:r w:rsidRPr="00F60776">
        <w:t>.</w:t>
      </w:r>
    </w:p>
    <w:p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Pr="00F60776">
        <w:fldChar w:fldCharType="separate"/>
      </w:r>
      <w:r w:rsidR="00E256BD">
        <w:rPr>
          <w:noProof/>
        </w:rPr>
        <w:t>[188]</w:t>
      </w:r>
      <w:r w:rsidRPr="00F60776">
        <w:fldChar w:fldCharType="end"/>
      </w:r>
      <w:r w:rsidRPr="00F60776">
        <w:t xml:space="preserve"> and balanced steady-state free precession have also been proposed </w:t>
      </w:r>
      <w:r w:rsidRPr="00F6077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E256BD">
        <w:rPr>
          <w:noProof/>
        </w:rPr>
        <w:t>[187]</w:t>
      </w:r>
      <w:r w:rsidRPr="00F60776">
        <w:fldChar w:fldCharType="end"/>
      </w:r>
      <w:r w:rsidRPr="00F60776">
        <w:t xml:space="preserve">. Analytically solving the Bloch-McConnell equations is challenging unless a long continuous-wave MT pulse is used </w:t>
      </w:r>
      <w:r w:rsidRPr="00F60776">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7164FC">
        <w:rPr>
          <w:noProof/>
        </w:rPr>
        <w:t>[140]</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EN.CITE.DATA </w:instrText>
      </w:r>
      <w:r w:rsidR="007164FC">
        <w:fldChar w:fldCharType="end"/>
      </w:r>
      <w:r w:rsidRPr="00F60776">
        <w:fldChar w:fldCharType="separate"/>
      </w:r>
      <w:r w:rsidR="007164FC">
        <w:rPr>
          <w:noProof/>
        </w:rPr>
        <w:t>[142,147,148]</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7164FC">
        <w:rPr>
          <w:noProof/>
        </w:rPr>
        <w:t>[194]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 </w:instrText>
      </w:r>
      <w:r w:rsidR="007164FC">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EN.CITE.DATA </w:instrText>
      </w:r>
      <w:r w:rsidR="007164FC">
        <w:fldChar w:fldCharType="end"/>
      </w:r>
      <w:r w:rsidRPr="00F60776">
        <w:fldChar w:fldCharType="separate"/>
      </w:r>
      <w:r w:rsidR="007164FC">
        <w:rPr>
          <w:noProof/>
        </w:rPr>
        <w:t>[81,196]</w:t>
      </w:r>
      <w:r w:rsidRPr="00F60776">
        <w:fldChar w:fldCharType="end"/>
      </w:r>
      <w:r w:rsidRPr="00F60776">
        <w:t>, and T</w:t>
      </w:r>
      <w:r w:rsidRPr="00F60776">
        <w:rPr>
          <w:vertAlign w:val="subscript"/>
        </w:rPr>
        <w:t>1</w:t>
      </w:r>
      <w:r w:rsidRPr="00F60776">
        <w:t xml:space="preserve"> mapping to constrain the magnetization transfer fitting parameters </w:t>
      </w:r>
      <w:r w:rsidRPr="00F60776">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 </w:instrText>
      </w:r>
      <w:r w:rsidR="007164FC">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EN.CITE.DATA </w:instrText>
      </w:r>
      <w:r w:rsidR="007164FC">
        <w:fldChar w:fldCharType="end"/>
      </w:r>
      <w:r w:rsidRPr="00F60776">
        <w:fldChar w:fldCharType="separate"/>
      </w:r>
      <w:r w:rsidR="007164FC">
        <w:rPr>
          <w:noProof/>
        </w:rPr>
        <w:t>[140,142,197]</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makes it a challenge to acquire qMT data in a clinically feasible acquisition time.</w:t>
      </w:r>
    </w:p>
    <w:p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EN.CITE.DATA </w:instrText>
      </w:r>
      <w:r w:rsidR="00E256BD">
        <w:fldChar w:fldCharType="end"/>
      </w:r>
      <w:r w:rsidRPr="00F60776">
        <w:fldChar w:fldCharType="separate"/>
      </w:r>
      <w:r w:rsidR="00E256BD">
        <w:rPr>
          <w:noProof/>
        </w:rPr>
        <w:t>[190]</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7164FC">
        <w:rPr>
          <w:noProof/>
        </w:rPr>
        <w:t>[161]</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 </w:instrText>
      </w:r>
      <w:r w:rsidR="007164FC">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EN.CITE.DATA </w:instrText>
      </w:r>
      <w:r w:rsidR="007164FC">
        <w:fldChar w:fldCharType="end"/>
      </w:r>
      <w:r w:rsidRPr="00F60776">
        <w:fldChar w:fldCharType="separate"/>
      </w:r>
      <w:r w:rsidR="007164FC">
        <w:rPr>
          <w:noProof/>
        </w:rPr>
        <w:t>[198]</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Pr="00F60776">
        <w:fldChar w:fldCharType="separate"/>
      </w:r>
      <w:r w:rsidR="00850EAF">
        <w:rPr>
          <w:noProof/>
        </w:rPr>
        <w:t>[52]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rsidRPr="00F60776">
        <w:fldChar w:fldCharType="separate"/>
      </w:r>
      <w:r w:rsidR="00850EAF">
        <w:rPr>
          <w:noProof/>
        </w:rPr>
        <w:t>[61]</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7164FC">
        <w:rPr>
          <w:noProof/>
        </w:rPr>
        <w:t>[199]</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rsidR="00F60776" w:rsidRDefault="00F60776" w:rsidP="00F60776">
      <w:pPr>
        <w:pStyle w:val="Heading2"/>
      </w:pPr>
      <w:bookmarkStart w:id="390" w:name="_Toc499894662"/>
      <w:r>
        <w:t>Theory</w:t>
      </w:r>
      <w:bookmarkEnd w:id="390"/>
    </w:p>
    <w:p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7164FC">
        <w:rPr>
          <w:noProof/>
        </w:rPr>
        <w:t>[192]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7164FC">
        <w:rPr>
          <w:noProof/>
        </w:rPr>
        <w:t>[199]</w:t>
      </w:r>
      <w:r w:rsidRPr="001D1E2C">
        <w:fldChar w:fldCharType="end"/>
      </w:r>
      <w:r w:rsidRPr="001D1E2C">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rsidTr="005F271E">
        <w:tc>
          <w:tcPr>
            <w:tcW w:w="1000" w:type="pct"/>
          </w:tcPr>
          <w:p w:rsidR="001D1E2C" w:rsidRPr="001D1E2C" w:rsidRDefault="001D1E2C" w:rsidP="001D1E2C">
            <w:pPr>
              <w:rPr>
                <w:lang w:val="en-CA"/>
              </w:rPr>
            </w:pPr>
          </w:p>
        </w:tc>
        <w:tc>
          <w:tcPr>
            <w:tcW w:w="3000" w:type="pct"/>
          </w:tcPr>
          <w:p w:rsidR="001D1E2C" w:rsidRPr="001D1E2C" w:rsidRDefault="00823149"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rsidR="001D1E2C" w:rsidRPr="001D1E2C" w:rsidRDefault="001D1E2C" w:rsidP="001D1E2C">
            <w:pPr>
              <w:jc w:val="right"/>
              <w:rPr>
                <w:b/>
                <w:lang w:val="en-CA"/>
              </w:rPr>
            </w:pPr>
            <w:r>
              <w:rPr>
                <w:b/>
                <w:lang w:val="en-CA"/>
              </w:rPr>
              <w:t>(5-1)</w:t>
            </w:r>
          </w:p>
        </w:tc>
      </w:tr>
    </w:tbl>
    <w:p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7164FC">
        <w:rPr>
          <w:noProof/>
        </w:rPr>
        <w:t>[141]</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rsidTr="005F271E">
        <w:tc>
          <w:tcPr>
            <w:tcW w:w="1000" w:type="pct"/>
          </w:tcPr>
          <w:p w:rsidR="001D1E2C" w:rsidRPr="001D1E2C" w:rsidRDefault="001D1E2C" w:rsidP="001D1E2C"/>
        </w:tc>
        <w:tc>
          <w:tcPr>
            <w:tcW w:w="3000" w:type="pct"/>
          </w:tcPr>
          <w:p w:rsidR="001D1E2C" w:rsidRPr="001D1E2C" w:rsidRDefault="00823149"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rsidR="001D1E2C" w:rsidRPr="001D1E2C" w:rsidRDefault="001D1E2C" w:rsidP="001D1E2C">
            <w:pPr>
              <w:jc w:val="right"/>
              <w:rPr>
                <w:b/>
                <w:lang w:val="en-CA"/>
              </w:rPr>
            </w:pPr>
            <w:r>
              <w:rPr>
                <w:b/>
                <w:lang w:val="en-CA"/>
              </w:rPr>
              <w:t>(5-2)</w:t>
            </w:r>
          </w:p>
        </w:tc>
      </w:tr>
    </w:tbl>
    <w:p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 xml:space="preserve">. Consider the Fisher information matrix (FIM) </w:t>
      </w:r>
      <w:r w:rsidRPr="001D1E2C">
        <w:rPr>
          <w:b/>
        </w:rPr>
        <w:t>J</w:t>
      </w:r>
      <w:r w:rsidRPr="001D1E2C">
        <w:t>, which has elements: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rsidTr="005F271E">
        <w:tc>
          <w:tcPr>
            <w:tcW w:w="1000" w:type="pct"/>
          </w:tcPr>
          <w:p w:rsidR="001D1E2C" w:rsidRPr="001D1E2C" w:rsidRDefault="001D1E2C" w:rsidP="001D1E2C">
            <w:pPr>
              <w:rPr>
                <w:lang w:val="en-CA"/>
              </w:rPr>
            </w:pPr>
          </w:p>
        </w:tc>
        <w:tc>
          <w:tcPr>
            <w:tcW w:w="3000" w:type="pct"/>
          </w:tcPr>
          <w:p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rsidR="001D1E2C" w:rsidRPr="001D1E2C" w:rsidRDefault="001D1E2C" w:rsidP="001D1E2C">
            <w:pPr>
              <w:jc w:val="right"/>
              <w:rPr>
                <w:b/>
                <w:lang w:val="en-CA"/>
              </w:rPr>
            </w:pPr>
            <w:r>
              <w:rPr>
                <w:b/>
                <w:lang w:val="en-CA"/>
              </w:rPr>
              <w:t>(5-3)</w:t>
            </w:r>
          </w:p>
        </w:tc>
      </w:tr>
    </w:tbl>
    <w:p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rsidTr="005F271E">
        <w:tc>
          <w:tcPr>
            <w:tcW w:w="1000" w:type="pct"/>
          </w:tcPr>
          <w:p w:rsidR="001D1E2C" w:rsidRPr="001D1E2C" w:rsidRDefault="001D1E2C" w:rsidP="001D1E2C">
            <w:pPr>
              <w:rPr>
                <w:lang w:val="en-CA"/>
              </w:rPr>
            </w:pPr>
          </w:p>
        </w:tc>
        <w:tc>
          <w:tcPr>
            <w:tcW w:w="3000" w:type="pct"/>
          </w:tcPr>
          <w:p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rsidR="001D1E2C" w:rsidRPr="001D1E2C" w:rsidRDefault="001D1E2C" w:rsidP="001D1E2C">
            <w:pPr>
              <w:jc w:val="right"/>
              <w:rPr>
                <w:b/>
                <w:lang w:val="en-CA"/>
              </w:rPr>
            </w:pPr>
            <w:r>
              <w:rPr>
                <w:b/>
                <w:lang w:val="en-CA"/>
              </w:rPr>
              <w:t>(5-4)</w:t>
            </w:r>
          </w:p>
        </w:tc>
      </w:tr>
    </w:tbl>
    <w:p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1D1E2C">
        <w:fldChar w:fldCharType="separate"/>
      </w:r>
      <w:r w:rsidR="007164FC">
        <w:rPr>
          <w:noProof/>
        </w:rPr>
        <w:t>[162]</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rsidTr="005F271E">
        <w:tc>
          <w:tcPr>
            <w:tcW w:w="1000" w:type="pct"/>
          </w:tcPr>
          <w:p w:rsidR="001D1E2C" w:rsidRPr="001D1E2C" w:rsidRDefault="001D1E2C" w:rsidP="001D1E2C">
            <w:pPr>
              <w:rPr>
                <w:lang w:val="en-CA"/>
              </w:rPr>
            </w:pPr>
          </w:p>
        </w:tc>
        <w:tc>
          <w:tcPr>
            <w:tcW w:w="3000" w:type="pct"/>
          </w:tcPr>
          <w:p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rsidR="001D1E2C" w:rsidRPr="001D1E2C" w:rsidRDefault="001D1E2C" w:rsidP="001D1E2C">
            <w:pPr>
              <w:jc w:val="right"/>
              <w:rPr>
                <w:b/>
                <w:lang w:val="en-CA"/>
              </w:rPr>
            </w:pPr>
            <w:r>
              <w:rPr>
                <w:b/>
                <w:lang w:val="en-CA"/>
              </w:rPr>
              <w:t>(</w:t>
            </w:r>
            <w:r w:rsidRPr="001D1E2C">
              <w:rPr>
                <w:b/>
                <w:lang w:val="en-CA"/>
              </w:rPr>
              <w:t>5</w:t>
            </w:r>
            <w:r>
              <w:rPr>
                <w:b/>
                <w:lang w:val="en-CA"/>
              </w:rPr>
              <w:t>-5)</w:t>
            </w:r>
          </w:p>
        </w:tc>
      </w:tr>
    </w:tbl>
    <w:p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rsidR="001D1E2C" w:rsidRDefault="005F271E" w:rsidP="005F271E">
      <w:pPr>
        <w:pStyle w:val="Heading2"/>
      </w:pPr>
      <w:bookmarkStart w:id="391" w:name="_Toc499894663"/>
      <w:r>
        <w:t>Methods</w:t>
      </w:r>
      <w:bookmarkEnd w:id="391"/>
    </w:p>
    <w:p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7164FC">
        <w:rPr>
          <w:noProof/>
        </w:rPr>
        <w:t>[150]</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rsidR="005F271E" w:rsidRDefault="005F271E" w:rsidP="005F271E">
      <w:pPr>
        <w:pStyle w:val="Heading3"/>
      </w:pPr>
      <w:bookmarkStart w:id="392" w:name="_Toc499894664"/>
      <w:r>
        <w:t>Uniform Protocols</w:t>
      </w:r>
      <w:bookmarkEnd w:id="392"/>
    </w:p>
    <w:p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7164FC">
        <w:rPr>
          <w:noProof/>
        </w:rPr>
        <w:t>[142]</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5F271E">
        <w:fldChar w:fldCharType="separate"/>
      </w:r>
      <w:r w:rsidR="007164FC">
        <w:rPr>
          <w:noProof/>
        </w:rPr>
        <w:t>[162]</w:t>
      </w:r>
      <w:r w:rsidRPr="005F271E">
        <w:fldChar w:fldCharType="end"/>
      </w:r>
      <w:r w:rsidRPr="005F271E">
        <w:t>.</w:t>
      </w:r>
    </w:p>
    <w:p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rsidR="005F271E" w:rsidRDefault="005F271E" w:rsidP="005F271E">
      <w:pPr>
        <w:pStyle w:val="Heading3"/>
      </w:pPr>
      <w:bookmarkStart w:id="393" w:name="_Toc499894665"/>
      <w:r>
        <w:t>Protocol Optimization</w:t>
      </w:r>
      <w:bookmarkEnd w:id="393"/>
    </w:p>
    <w:p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C273C0">
        <w:fldChar w:fldCharType="separate"/>
      </w:r>
      <w:r w:rsidR="007164FC">
        <w:rPr>
          <w:noProof/>
        </w:rPr>
        <w:t>[162]</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rsidR="005F271E" w:rsidRDefault="00C273C0" w:rsidP="00C273C0">
      <w:pPr>
        <w:pStyle w:val="Heading3"/>
      </w:pPr>
      <w:bookmarkStart w:id="394" w:name="_Toc499894666"/>
      <w:r>
        <w:t>Monte Carlo Simulations</w:t>
      </w:r>
      <w:bookmarkEnd w:id="394"/>
    </w:p>
    <w:p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rsidR="00BD3A76" w:rsidRDefault="00BD3A76">
      <w:pPr>
        <w:spacing w:after="0" w:line="240" w:lineRule="auto"/>
        <w:jc w:val="left"/>
      </w:pPr>
      <w:r>
        <w:br w:type="page"/>
      </w:r>
    </w:p>
    <w:p w:rsidR="00C92E6C" w:rsidRDefault="00C92E6C" w:rsidP="00C92E6C">
      <w:pPr>
        <w:pStyle w:val="Caption"/>
        <w:spacing w:after="120"/>
      </w:pPr>
      <w:bookmarkStart w:id="395" w:name="_Ref496524035"/>
      <w:bookmarkStart w:id="396" w:name="_Toc499894573"/>
      <w:r>
        <w:t xml:space="preserve">Table </w:t>
      </w:r>
      <w:fldSimple w:instr=" STYLEREF 1 \s ">
        <w:r w:rsidR="008B2764">
          <w:rPr>
            <w:noProof/>
          </w:rPr>
          <w:t>5</w:t>
        </w:r>
      </w:fldSimple>
      <w:r>
        <w:noBreakHyphen/>
      </w:r>
      <w:fldSimple w:instr=" SEQ Table \* ARABIC \s 1 ">
        <w:r w:rsidR="008B2764">
          <w:rPr>
            <w:noProof/>
          </w:rPr>
          <w:t>1</w:t>
        </w:r>
      </w:fldSimple>
      <w:bookmarkEnd w:id="395"/>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396"/>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rsidTr="0027134D">
        <w:trPr>
          <w:trHeight w:val="211"/>
          <w:jc w:val="center"/>
        </w:trPr>
        <w:tc>
          <w:tcPr>
            <w:tcW w:w="0" w:type="auto"/>
            <w:tcBorders>
              <w:top w:val="single" w:sz="18" w:space="0" w:color="auto"/>
              <w:bottom w:val="single" w:sz="18" w:space="0" w:color="auto"/>
            </w:tcBorders>
          </w:tcPr>
          <w:p w:rsidR="00C92E6C" w:rsidRDefault="00C92E6C" w:rsidP="0027134D">
            <w:pPr>
              <w:spacing w:line="240" w:lineRule="auto"/>
            </w:pPr>
            <w:r>
              <w:t>Parameter</w:t>
            </w:r>
          </w:p>
        </w:tc>
        <w:tc>
          <w:tcPr>
            <w:tcW w:w="0" w:type="auto"/>
            <w:tcBorders>
              <w:top w:val="single" w:sz="18" w:space="0" w:color="auto"/>
              <w:bottom w:val="single" w:sz="18" w:space="0" w:color="auto"/>
            </w:tcBorders>
          </w:tcPr>
          <w:p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rsidR="00C92E6C" w:rsidRDefault="00C92E6C" w:rsidP="0027134D">
            <w:pPr>
              <w:spacing w:line="240" w:lineRule="auto"/>
              <w:jc w:val="center"/>
            </w:pPr>
            <w:r>
              <w:t>Grey Matter</w:t>
            </w:r>
          </w:p>
        </w:tc>
      </w:tr>
      <w:tr w:rsidR="00C92E6C" w:rsidTr="0027134D">
        <w:trPr>
          <w:trHeight w:val="213"/>
          <w:jc w:val="center"/>
        </w:trPr>
        <w:tc>
          <w:tcPr>
            <w:tcW w:w="0" w:type="auto"/>
            <w:tcBorders>
              <w:top w:val="single" w:sz="18" w:space="0" w:color="auto"/>
            </w:tcBorders>
          </w:tcPr>
          <w:p w:rsidR="00C92E6C" w:rsidRDefault="00C92E6C" w:rsidP="0027134D">
            <w:pPr>
              <w:spacing w:line="240" w:lineRule="auto"/>
            </w:pPr>
            <w:r>
              <w:t>F</w:t>
            </w:r>
          </w:p>
        </w:tc>
        <w:tc>
          <w:tcPr>
            <w:tcW w:w="0" w:type="auto"/>
            <w:tcBorders>
              <w:top w:val="single" w:sz="18" w:space="0" w:color="auto"/>
            </w:tcBorders>
          </w:tcPr>
          <w:p w:rsidR="00C92E6C" w:rsidRDefault="00C92E6C" w:rsidP="0027134D">
            <w:pPr>
              <w:spacing w:line="240" w:lineRule="auto"/>
              <w:jc w:val="center"/>
            </w:pPr>
            <w:r>
              <w:t>0.15 n.u.</w:t>
            </w:r>
          </w:p>
        </w:tc>
        <w:tc>
          <w:tcPr>
            <w:tcW w:w="0" w:type="auto"/>
            <w:tcBorders>
              <w:top w:val="single" w:sz="18" w:space="0" w:color="auto"/>
            </w:tcBorders>
          </w:tcPr>
          <w:p w:rsidR="00C92E6C" w:rsidRDefault="00C92E6C" w:rsidP="0027134D">
            <w:pPr>
              <w:spacing w:line="240" w:lineRule="auto"/>
              <w:jc w:val="center"/>
            </w:pPr>
            <w:r>
              <w:t>0.075 n.u.</w:t>
            </w:r>
          </w:p>
        </w:tc>
      </w:tr>
      <w:tr w:rsidR="00C92E6C" w:rsidTr="0027134D">
        <w:trPr>
          <w:trHeight w:val="211"/>
          <w:jc w:val="center"/>
        </w:trPr>
        <w:tc>
          <w:tcPr>
            <w:tcW w:w="0" w:type="auto"/>
          </w:tcPr>
          <w:p w:rsidR="00C92E6C" w:rsidRPr="00840774" w:rsidRDefault="00C92E6C" w:rsidP="0027134D">
            <w:pPr>
              <w:spacing w:line="240" w:lineRule="auto"/>
            </w:pPr>
            <w:r>
              <w:t>k</w:t>
            </w:r>
            <w:r>
              <w:rPr>
                <w:vertAlign w:val="subscript"/>
              </w:rPr>
              <w:t>f</w:t>
            </w:r>
          </w:p>
        </w:tc>
        <w:tc>
          <w:tcPr>
            <w:tcW w:w="0" w:type="auto"/>
          </w:tcPr>
          <w:p w:rsidR="00C92E6C" w:rsidRPr="003E16DE" w:rsidRDefault="00C92E6C" w:rsidP="0027134D">
            <w:pPr>
              <w:spacing w:line="240" w:lineRule="auto"/>
              <w:jc w:val="center"/>
              <w:rPr>
                <w:vertAlign w:val="superscript"/>
              </w:rPr>
            </w:pPr>
            <w:r>
              <w:t>4.0 s</w:t>
            </w:r>
            <w:r>
              <w:rPr>
                <w:vertAlign w:val="superscript"/>
              </w:rPr>
              <w:t>-1</w:t>
            </w:r>
          </w:p>
        </w:tc>
        <w:tc>
          <w:tcPr>
            <w:tcW w:w="0" w:type="auto"/>
          </w:tcPr>
          <w:p w:rsidR="00C92E6C" w:rsidRDefault="00C92E6C" w:rsidP="0027134D">
            <w:pPr>
              <w:spacing w:line="240" w:lineRule="auto"/>
              <w:jc w:val="center"/>
            </w:pPr>
            <w:r>
              <w:t>2.5 s</w:t>
            </w:r>
            <w:r>
              <w:rPr>
                <w:vertAlign w:val="superscript"/>
              </w:rPr>
              <w:t>-1</w:t>
            </w:r>
          </w:p>
        </w:tc>
      </w:tr>
      <w:tr w:rsidR="00C92E6C" w:rsidTr="0027134D">
        <w:trPr>
          <w:trHeight w:val="211"/>
          <w:jc w:val="center"/>
        </w:trPr>
        <w:tc>
          <w:tcPr>
            <w:tcW w:w="0" w:type="auto"/>
          </w:tcPr>
          <w:p w:rsidR="00C92E6C" w:rsidRPr="00840774" w:rsidRDefault="00C92E6C" w:rsidP="0027134D">
            <w:pPr>
              <w:spacing w:line="240" w:lineRule="auto"/>
            </w:pPr>
            <w:r>
              <w:t>T</w:t>
            </w:r>
            <w:r>
              <w:rPr>
                <w:vertAlign w:val="subscript"/>
              </w:rPr>
              <w:t>1,f</w:t>
            </w:r>
          </w:p>
        </w:tc>
        <w:tc>
          <w:tcPr>
            <w:tcW w:w="0" w:type="auto"/>
          </w:tcPr>
          <w:p w:rsidR="00C92E6C" w:rsidRPr="003E16DE" w:rsidRDefault="00C92E6C" w:rsidP="0027134D">
            <w:pPr>
              <w:spacing w:line="240" w:lineRule="auto"/>
              <w:jc w:val="center"/>
              <w:rPr>
                <w:vertAlign w:val="superscript"/>
              </w:rPr>
            </w:pPr>
            <w:r>
              <w:t>0.9 s</w:t>
            </w:r>
          </w:p>
        </w:tc>
        <w:tc>
          <w:tcPr>
            <w:tcW w:w="0" w:type="auto"/>
          </w:tcPr>
          <w:p w:rsidR="00C92E6C" w:rsidRDefault="00C92E6C" w:rsidP="0027134D">
            <w:pPr>
              <w:spacing w:line="240" w:lineRule="auto"/>
              <w:jc w:val="center"/>
            </w:pPr>
            <w:r>
              <w:t>1.3 s</w:t>
            </w:r>
          </w:p>
        </w:tc>
      </w:tr>
      <w:tr w:rsidR="00C92E6C" w:rsidTr="0027134D">
        <w:trPr>
          <w:trHeight w:val="213"/>
          <w:jc w:val="center"/>
        </w:trPr>
        <w:tc>
          <w:tcPr>
            <w:tcW w:w="0" w:type="auto"/>
          </w:tcPr>
          <w:p w:rsidR="00C92E6C" w:rsidRPr="00840774" w:rsidRDefault="00C92E6C" w:rsidP="0027134D">
            <w:pPr>
              <w:spacing w:line="240" w:lineRule="auto"/>
            </w:pPr>
            <w:r>
              <w:t>T</w:t>
            </w:r>
            <w:r>
              <w:rPr>
                <w:vertAlign w:val="subscript"/>
              </w:rPr>
              <w:t>1,r</w:t>
            </w:r>
          </w:p>
        </w:tc>
        <w:tc>
          <w:tcPr>
            <w:tcW w:w="0" w:type="auto"/>
          </w:tcPr>
          <w:p w:rsidR="00C92E6C" w:rsidRPr="003E16DE" w:rsidRDefault="00C92E6C" w:rsidP="0027134D">
            <w:pPr>
              <w:spacing w:line="240" w:lineRule="auto"/>
              <w:jc w:val="center"/>
              <w:rPr>
                <w:vertAlign w:val="superscript"/>
              </w:rPr>
            </w:pPr>
            <w:r>
              <w:t>1.0 s</w:t>
            </w:r>
          </w:p>
        </w:tc>
        <w:tc>
          <w:tcPr>
            <w:tcW w:w="0" w:type="auto"/>
          </w:tcPr>
          <w:p w:rsidR="00C92E6C" w:rsidRDefault="00C92E6C" w:rsidP="0027134D">
            <w:pPr>
              <w:spacing w:line="240" w:lineRule="auto"/>
              <w:jc w:val="center"/>
            </w:pPr>
            <w:r>
              <w:t>1.0 s</w:t>
            </w:r>
          </w:p>
        </w:tc>
      </w:tr>
      <w:tr w:rsidR="00C92E6C" w:rsidTr="0027134D">
        <w:trPr>
          <w:trHeight w:val="211"/>
          <w:jc w:val="center"/>
        </w:trPr>
        <w:tc>
          <w:tcPr>
            <w:tcW w:w="0" w:type="auto"/>
          </w:tcPr>
          <w:p w:rsidR="00C92E6C" w:rsidRPr="00840774" w:rsidRDefault="00C92E6C" w:rsidP="0027134D">
            <w:pPr>
              <w:spacing w:line="240" w:lineRule="auto"/>
              <w:rPr>
                <w:vertAlign w:val="subscript"/>
              </w:rPr>
            </w:pPr>
            <w:r>
              <w:t>T</w:t>
            </w:r>
            <w:r>
              <w:rPr>
                <w:vertAlign w:val="subscript"/>
              </w:rPr>
              <w:t>2,f</w:t>
            </w:r>
          </w:p>
        </w:tc>
        <w:tc>
          <w:tcPr>
            <w:tcW w:w="0" w:type="auto"/>
          </w:tcPr>
          <w:p w:rsidR="00C92E6C" w:rsidRDefault="00C92E6C" w:rsidP="0027134D">
            <w:pPr>
              <w:spacing w:line="240" w:lineRule="auto"/>
              <w:jc w:val="center"/>
            </w:pPr>
            <w:r>
              <w:t>30 ms</w:t>
            </w:r>
          </w:p>
        </w:tc>
        <w:tc>
          <w:tcPr>
            <w:tcW w:w="0" w:type="auto"/>
          </w:tcPr>
          <w:p w:rsidR="00C92E6C" w:rsidRDefault="00C92E6C" w:rsidP="0027134D">
            <w:pPr>
              <w:spacing w:line="240" w:lineRule="auto"/>
              <w:jc w:val="center"/>
            </w:pPr>
            <w:r>
              <w:t>55 ms</w:t>
            </w:r>
          </w:p>
        </w:tc>
      </w:tr>
      <w:tr w:rsidR="00C92E6C" w:rsidTr="0027134D">
        <w:trPr>
          <w:trHeight w:val="66"/>
          <w:jc w:val="center"/>
        </w:trPr>
        <w:tc>
          <w:tcPr>
            <w:tcW w:w="0" w:type="auto"/>
            <w:tcBorders>
              <w:bottom w:val="single" w:sz="18" w:space="0" w:color="auto"/>
            </w:tcBorders>
          </w:tcPr>
          <w:p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rsidR="00C92E6C" w:rsidRDefault="00C92E6C" w:rsidP="0027134D">
            <w:pPr>
              <w:spacing w:line="240" w:lineRule="auto"/>
              <w:jc w:val="center"/>
            </w:pPr>
            <w:r>
              <w:t>12 μs</w:t>
            </w:r>
          </w:p>
        </w:tc>
        <w:tc>
          <w:tcPr>
            <w:tcW w:w="0" w:type="auto"/>
            <w:tcBorders>
              <w:bottom w:val="single" w:sz="18" w:space="0" w:color="auto"/>
            </w:tcBorders>
          </w:tcPr>
          <w:p w:rsidR="00C92E6C" w:rsidRDefault="00C92E6C" w:rsidP="0027134D">
            <w:pPr>
              <w:spacing w:line="240" w:lineRule="auto"/>
              <w:jc w:val="center"/>
            </w:pPr>
            <w:r>
              <w:t>11 μs</w:t>
            </w:r>
          </w:p>
        </w:tc>
      </w:tr>
    </w:tbl>
    <w:p w:rsidR="00C92E6C" w:rsidRDefault="00C92E6C" w:rsidP="00C92E6C"/>
    <w:p w:rsidR="00C92E6C" w:rsidRDefault="00C92E6C" w:rsidP="00C92E6C">
      <w:pPr>
        <w:pStyle w:val="Caption"/>
        <w:spacing w:after="120"/>
      </w:pPr>
      <w:bookmarkStart w:id="397" w:name="_Ref496524055"/>
      <w:bookmarkStart w:id="398" w:name="_Toc499894574"/>
      <w:r>
        <w:t xml:space="preserve">Table </w:t>
      </w:r>
      <w:fldSimple w:instr=" STYLEREF 1 \s ">
        <w:r w:rsidR="008B2764">
          <w:rPr>
            <w:noProof/>
          </w:rPr>
          <w:t>5</w:t>
        </w:r>
      </w:fldSimple>
      <w:r>
        <w:noBreakHyphen/>
      </w:r>
      <w:fldSimple w:instr=" SEQ Table \* ARABIC \s 1 ">
        <w:r w:rsidR="008B2764">
          <w:rPr>
            <w:noProof/>
          </w:rPr>
          <w:t>2</w:t>
        </w:r>
      </w:fldSimple>
      <w:bookmarkEnd w:id="397"/>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398"/>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rsidTr="0027134D">
        <w:trPr>
          <w:trHeight w:val="346"/>
        </w:trPr>
        <w:tc>
          <w:tcPr>
            <w:tcW w:w="462" w:type="pct"/>
          </w:tcPr>
          <w:p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rsidTr="0027134D">
        <w:trPr>
          <w:trHeight w:val="364"/>
        </w:trPr>
        <w:tc>
          <w:tcPr>
            <w:tcW w:w="462" w:type="pct"/>
          </w:tcPr>
          <w:p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rsidR="00C92E6C" w:rsidRDefault="00C92E6C" w:rsidP="0027134D">
            <w:pPr>
              <w:spacing w:after="0" w:line="240" w:lineRule="auto"/>
              <w:jc w:val="center"/>
            </w:pPr>
            <w:r>
              <w:t>Δ (Hz)</w:t>
            </w:r>
          </w:p>
        </w:tc>
      </w:tr>
      <w:tr w:rsidR="00C92E6C" w:rsidTr="0027134D">
        <w:trPr>
          <w:trHeight w:val="346"/>
        </w:trPr>
        <w:tc>
          <w:tcPr>
            <w:tcW w:w="462" w:type="pct"/>
          </w:tcPr>
          <w:p w:rsidR="00C92E6C" w:rsidRDefault="00C92E6C" w:rsidP="0027134D">
            <w:pPr>
              <w:spacing w:after="0" w:line="240" w:lineRule="auto"/>
              <w:jc w:val="left"/>
            </w:pPr>
            <w:r>
              <w:t>1</w:t>
            </w:r>
          </w:p>
        </w:tc>
        <w:tc>
          <w:tcPr>
            <w:tcW w:w="550" w:type="pct"/>
            <w:vMerge w:val="restart"/>
            <w:tcBorders>
              <w:top w:val="single" w:sz="12" w:space="0" w:color="auto"/>
            </w:tcBorders>
          </w:tcPr>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r>
              <w:t>25ms/7°</w:t>
            </w:r>
          </w:p>
        </w:tc>
        <w:tc>
          <w:tcPr>
            <w:tcW w:w="363" w:type="pct"/>
            <w:vMerge w:val="restart"/>
            <w:tcBorders>
              <w:top w:val="single" w:sz="12" w:space="0" w:color="auto"/>
            </w:tcBorders>
          </w:tcPr>
          <w:p w:rsidR="00C92E6C" w:rsidRDefault="00C92E6C" w:rsidP="0027134D">
            <w:pPr>
              <w:spacing w:after="0" w:line="240" w:lineRule="auto"/>
              <w:jc w:val="center"/>
            </w:pPr>
          </w:p>
          <w:p w:rsidR="00C92E6C" w:rsidRDefault="00C92E6C" w:rsidP="0027134D">
            <w:pPr>
              <w:spacing w:after="0" w:line="240" w:lineRule="auto"/>
              <w:jc w:val="center"/>
            </w:pPr>
          </w:p>
          <w:p w:rsidR="00C92E6C" w:rsidRPr="00BE5360" w:rsidRDefault="00C92E6C" w:rsidP="0027134D">
            <w:pPr>
              <w:spacing w:after="0" w:line="240" w:lineRule="auto"/>
              <w:jc w:val="center"/>
              <w:rPr>
                <w:sz w:val="14"/>
                <w:szCs w:val="14"/>
              </w:rPr>
            </w:pPr>
          </w:p>
          <w:p w:rsidR="00C92E6C" w:rsidRDefault="00C92E6C" w:rsidP="0027134D">
            <w:pPr>
              <w:spacing w:after="0" w:line="240" w:lineRule="auto"/>
              <w:jc w:val="center"/>
            </w:pPr>
            <w:r>
              <w:t>142°</w:t>
            </w:r>
          </w:p>
        </w:tc>
        <w:tc>
          <w:tcPr>
            <w:tcW w:w="570" w:type="pct"/>
            <w:tcBorders>
              <w:top w:val="single" w:sz="12" w:space="0" w:color="auto"/>
            </w:tcBorders>
          </w:tcPr>
          <w:p w:rsidR="00C92E6C" w:rsidRDefault="00C92E6C" w:rsidP="0027134D">
            <w:pPr>
              <w:spacing w:after="0" w:line="240" w:lineRule="auto"/>
              <w:jc w:val="center"/>
            </w:pPr>
            <w:r>
              <w:t>432.9</w:t>
            </w:r>
          </w:p>
        </w:tc>
        <w:tc>
          <w:tcPr>
            <w:tcW w:w="550" w:type="pct"/>
            <w:vMerge w:val="restart"/>
            <w:tcBorders>
              <w:top w:val="single" w:sz="12" w:space="0" w:color="auto"/>
            </w:tcBorders>
          </w:tcPr>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r>
              <w:t>25ms/7°</w:t>
            </w:r>
          </w:p>
        </w:tc>
        <w:tc>
          <w:tcPr>
            <w:tcW w:w="408" w:type="pct"/>
            <w:tcBorders>
              <w:top w:val="single" w:sz="12" w:space="0" w:color="auto"/>
            </w:tcBorders>
          </w:tcPr>
          <w:p w:rsidR="00C92E6C" w:rsidRDefault="00C92E6C" w:rsidP="0027134D">
            <w:pPr>
              <w:spacing w:after="0" w:line="240" w:lineRule="auto"/>
              <w:jc w:val="center"/>
            </w:pPr>
            <w:r>
              <w:t>200.0</w:t>
            </w:r>
          </w:p>
        </w:tc>
        <w:tc>
          <w:tcPr>
            <w:tcW w:w="570" w:type="pct"/>
            <w:tcBorders>
              <w:top w:val="single" w:sz="12" w:space="0" w:color="auto"/>
            </w:tcBorders>
          </w:tcPr>
          <w:p w:rsidR="00C92E6C" w:rsidRDefault="00C92E6C" w:rsidP="0027134D">
            <w:pPr>
              <w:spacing w:after="0" w:line="240" w:lineRule="auto"/>
              <w:jc w:val="center"/>
            </w:pPr>
            <w:r>
              <w:t>300.0</w:t>
            </w:r>
          </w:p>
        </w:tc>
        <w:tc>
          <w:tcPr>
            <w:tcW w:w="550" w:type="pct"/>
            <w:vMerge w:val="restart"/>
            <w:tcBorders>
              <w:top w:val="single" w:sz="12" w:space="0" w:color="auto"/>
            </w:tcBorders>
          </w:tcPr>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r>
              <w:t>25ms/7°</w:t>
            </w:r>
          </w:p>
        </w:tc>
        <w:tc>
          <w:tcPr>
            <w:tcW w:w="408" w:type="pct"/>
            <w:tcBorders>
              <w:top w:val="single" w:sz="12" w:space="0" w:color="auto"/>
            </w:tcBorders>
          </w:tcPr>
          <w:p w:rsidR="00C92E6C" w:rsidRDefault="00C92E6C" w:rsidP="0027134D">
            <w:pPr>
              <w:spacing w:after="0" w:line="240" w:lineRule="auto"/>
              <w:jc w:val="center"/>
            </w:pPr>
            <w:r>
              <w:t>200.0</w:t>
            </w:r>
          </w:p>
        </w:tc>
        <w:tc>
          <w:tcPr>
            <w:tcW w:w="570" w:type="pct"/>
            <w:tcBorders>
              <w:top w:val="single" w:sz="12" w:space="0" w:color="auto"/>
            </w:tcBorders>
          </w:tcPr>
          <w:p w:rsidR="00C92E6C" w:rsidRDefault="00C92E6C" w:rsidP="0027134D">
            <w:pPr>
              <w:spacing w:after="0" w:line="240" w:lineRule="auto"/>
              <w:jc w:val="center"/>
            </w:pPr>
            <w:r>
              <w:t>300.0</w:t>
            </w:r>
          </w:p>
        </w:tc>
      </w:tr>
      <w:tr w:rsidR="00C92E6C" w:rsidTr="0027134D">
        <w:trPr>
          <w:trHeight w:val="364"/>
        </w:trPr>
        <w:tc>
          <w:tcPr>
            <w:tcW w:w="462" w:type="pct"/>
          </w:tcPr>
          <w:p w:rsidR="00C92E6C" w:rsidRDefault="00C92E6C" w:rsidP="0027134D">
            <w:pPr>
              <w:spacing w:after="0" w:line="240" w:lineRule="auto"/>
              <w:jc w:val="left"/>
            </w:pPr>
            <w:r>
              <w:t>2</w:t>
            </w:r>
          </w:p>
        </w:tc>
        <w:tc>
          <w:tcPr>
            <w:tcW w:w="550" w:type="pct"/>
            <w:vMerge/>
          </w:tcPr>
          <w:p w:rsidR="00C92E6C" w:rsidRDefault="00C92E6C" w:rsidP="0027134D">
            <w:pPr>
              <w:spacing w:after="0" w:line="240" w:lineRule="auto"/>
              <w:jc w:val="center"/>
            </w:pPr>
          </w:p>
        </w:tc>
        <w:tc>
          <w:tcPr>
            <w:tcW w:w="363" w:type="pct"/>
            <w:vMerge/>
          </w:tcPr>
          <w:p w:rsidR="00C92E6C" w:rsidRDefault="00C92E6C" w:rsidP="0027134D">
            <w:pPr>
              <w:spacing w:after="0" w:line="240" w:lineRule="auto"/>
              <w:jc w:val="center"/>
            </w:pPr>
          </w:p>
        </w:tc>
        <w:tc>
          <w:tcPr>
            <w:tcW w:w="570" w:type="pct"/>
          </w:tcPr>
          <w:p w:rsidR="00C92E6C" w:rsidRDefault="00C92E6C" w:rsidP="0027134D">
            <w:pPr>
              <w:spacing w:after="0" w:line="240" w:lineRule="auto"/>
              <w:jc w:val="center"/>
            </w:pPr>
            <w:r>
              <w:t>1 087.5</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250.0</w:t>
            </w:r>
          </w:p>
        </w:tc>
        <w:tc>
          <w:tcPr>
            <w:tcW w:w="570" w:type="pct"/>
          </w:tcPr>
          <w:p w:rsidR="00C92E6C" w:rsidRDefault="00C92E6C" w:rsidP="0027134D">
            <w:pPr>
              <w:spacing w:after="0" w:line="240" w:lineRule="auto"/>
              <w:jc w:val="center"/>
            </w:pPr>
            <w:r>
              <w:t>1 903.9</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250.0</w:t>
            </w:r>
          </w:p>
        </w:tc>
        <w:tc>
          <w:tcPr>
            <w:tcW w:w="570" w:type="pct"/>
          </w:tcPr>
          <w:p w:rsidR="00C92E6C" w:rsidRDefault="00C92E6C" w:rsidP="0027134D">
            <w:pPr>
              <w:spacing w:after="0" w:line="240" w:lineRule="auto"/>
              <w:jc w:val="center"/>
            </w:pPr>
            <w:r>
              <w:t>1609.5</w:t>
            </w:r>
          </w:p>
        </w:tc>
      </w:tr>
      <w:tr w:rsidR="00C92E6C" w:rsidTr="0027134D">
        <w:trPr>
          <w:trHeight w:val="346"/>
        </w:trPr>
        <w:tc>
          <w:tcPr>
            <w:tcW w:w="462" w:type="pct"/>
          </w:tcPr>
          <w:p w:rsidR="00C92E6C" w:rsidRDefault="00C92E6C" w:rsidP="0027134D">
            <w:pPr>
              <w:spacing w:after="0" w:line="240" w:lineRule="auto"/>
              <w:jc w:val="left"/>
            </w:pPr>
            <w:r>
              <w:t>3</w:t>
            </w:r>
          </w:p>
        </w:tc>
        <w:tc>
          <w:tcPr>
            <w:tcW w:w="550" w:type="pct"/>
            <w:vMerge/>
          </w:tcPr>
          <w:p w:rsidR="00C92E6C" w:rsidRDefault="00C92E6C" w:rsidP="0027134D">
            <w:pPr>
              <w:spacing w:after="0" w:line="240" w:lineRule="auto"/>
              <w:jc w:val="center"/>
            </w:pPr>
          </w:p>
        </w:tc>
        <w:tc>
          <w:tcPr>
            <w:tcW w:w="363" w:type="pct"/>
            <w:vMerge/>
          </w:tcPr>
          <w:p w:rsidR="00C92E6C" w:rsidRDefault="00C92E6C" w:rsidP="0027134D">
            <w:pPr>
              <w:spacing w:after="0" w:line="240" w:lineRule="auto"/>
              <w:jc w:val="center"/>
            </w:pPr>
          </w:p>
        </w:tc>
        <w:tc>
          <w:tcPr>
            <w:tcW w:w="570" w:type="pct"/>
          </w:tcPr>
          <w:p w:rsidR="00C92E6C" w:rsidRDefault="00C92E6C" w:rsidP="0027134D">
            <w:pPr>
              <w:spacing w:after="0" w:line="240" w:lineRule="auto"/>
              <w:jc w:val="center"/>
            </w:pPr>
            <w:r>
              <w:t>2 731.6</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700.0</w:t>
            </w:r>
          </w:p>
        </w:tc>
        <w:tc>
          <w:tcPr>
            <w:tcW w:w="570" w:type="pct"/>
          </w:tcPr>
          <w:p w:rsidR="00C92E6C" w:rsidRDefault="00C92E6C" w:rsidP="0027134D">
            <w:pPr>
              <w:spacing w:after="0" w:line="240" w:lineRule="auto"/>
              <w:jc w:val="center"/>
            </w:pPr>
            <w:r>
              <w:t>1 609.5</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700.0</w:t>
            </w:r>
          </w:p>
        </w:tc>
        <w:tc>
          <w:tcPr>
            <w:tcW w:w="570" w:type="pct"/>
          </w:tcPr>
          <w:p w:rsidR="00C92E6C" w:rsidRDefault="00C92E6C" w:rsidP="0027134D">
            <w:pPr>
              <w:spacing w:after="0" w:line="240" w:lineRule="auto"/>
              <w:jc w:val="center"/>
            </w:pPr>
            <w:r>
              <w:t>1609.5</w:t>
            </w:r>
          </w:p>
        </w:tc>
      </w:tr>
      <w:tr w:rsidR="00C92E6C" w:rsidTr="0027134D">
        <w:trPr>
          <w:trHeight w:val="364"/>
        </w:trPr>
        <w:tc>
          <w:tcPr>
            <w:tcW w:w="462" w:type="pct"/>
          </w:tcPr>
          <w:p w:rsidR="00C92E6C" w:rsidRDefault="00C92E6C" w:rsidP="0027134D">
            <w:pPr>
              <w:spacing w:after="0" w:line="240" w:lineRule="auto"/>
              <w:jc w:val="left"/>
            </w:pPr>
            <w:r>
              <w:t>4</w:t>
            </w:r>
          </w:p>
        </w:tc>
        <w:tc>
          <w:tcPr>
            <w:tcW w:w="550" w:type="pct"/>
            <w:vMerge/>
          </w:tcPr>
          <w:p w:rsidR="00C92E6C" w:rsidRDefault="00C92E6C" w:rsidP="0027134D">
            <w:pPr>
              <w:spacing w:after="0" w:line="240" w:lineRule="auto"/>
              <w:jc w:val="center"/>
            </w:pPr>
          </w:p>
        </w:tc>
        <w:tc>
          <w:tcPr>
            <w:tcW w:w="363" w:type="pct"/>
            <w:vMerge/>
          </w:tcPr>
          <w:p w:rsidR="00C92E6C" w:rsidRDefault="00C92E6C" w:rsidP="0027134D">
            <w:pPr>
              <w:spacing w:after="0" w:line="240" w:lineRule="auto"/>
              <w:jc w:val="center"/>
            </w:pPr>
          </w:p>
        </w:tc>
        <w:tc>
          <w:tcPr>
            <w:tcW w:w="570" w:type="pct"/>
          </w:tcPr>
          <w:p w:rsidR="00C92E6C" w:rsidRDefault="00C92E6C" w:rsidP="0027134D">
            <w:pPr>
              <w:spacing w:after="0" w:line="240" w:lineRule="auto"/>
              <w:jc w:val="center"/>
            </w:pPr>
            <w:r>
              <w:t>6 861.6</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700.0</w:t>
            </w:r>
          </w:p>
        </w:tc>
        <w:tc>
          <w:tcPr>
            <w:tcW w:w="570" w:type="pct"/>
          </w:tcPr>
          <w:p w:rsidR="00C92E6C" w:rsidRDefault="00C92E6C" w:rsidP="0027134D">
            <w:pPr>
              <w:spacing w:after="0" w:line="240" w:lineRule="auto"/>
              <w:jc w:val="center"/>
            </w:pPr>
            <w:r>
              <w:t>12 083.6</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700.0</w:t>
            </w:r>
          </w:p>
        </w:tc>
        <w:tc>
          <w:tcPr>
            <w:tcW w:w="570" w:type="pct"/>
          </w:tcPr>
          <w:p w:rsidR="00C92E6C" w:rsidRDefault="00C92E6C" w:rsidP="0027134D">
            <w:pPr>
              <w:spacing w:after="0" w:line="240" w:lineRule="auto"/>
              <w:jc w:val="center"/>
            </w:pPr>
            <w:r>
              <w:t>12 083.6</w:t>
            </w:r>
          </w:p>
        </w:tc>
      </w:tr>
      <w:tr w:rsidR="00C92E6C" w:rsidTr="0027134D">
        <w:trPr>
          <w:trHeight w:val="346"/>
        </w:trPr>
        <w:tc>
          <w:tcPr>
            <w:tcW w:w="462" w:type="pct"/>
          </w:tcPr>
          <w:p w:rsidR="00C92E6C" w:rsidRDefault="00C92E6C" w:rsidP="0027134D">
            <w:pPr>
              <w:spacing w:after="0" w:line="240" w:lineRule="auto"/>
              <w:jc w:val="left"/>
            </w:pPr>
            <w:r>
              <w:t>5</w:t>
            </w:r>
          </w:p>
        </w:tc>
        <w:tc>
          <w:tcPr>
            <w:tcW w:w="550" w:type="pct"/>
            <w:vMerge/>
          </w:tcPr>
          <w:p w:rsidR="00C92E6C" w:rsidRDefault="00C92E6C" w:rsidP="0027134D">
            <w:pPr>
              <w:spacing w:after="0" w:line="240" w:lineRule="auto"/>
              <w:jc w:val="center"/>
            </w:pPr>
          </w:p>
        </w:tc>
        <w:tc>
          <w:tcPr>
            <w:tcW w:w="363" w:type="pct"/>
            <w:vMerge/>
            <w:tcBorders>
              <w:bottom w:val="single" w:sz="12" w:space="0" w:color="auto"/>
            </w:tcBorders>
          </w:tcPr>
          <w:p w:rsidR="00C92E6C" w:rsidRDefault="00C92E6C" w:rsidP="0027134D">
            <w:pPr>
              <w:spacing w:after="0" w:line="240" w:lineRule="auto"/>
              <w:jc w:val="center"/>
            </w:pPr>
          </w:p>
        </w:tc>
        <w:tc>
          <w:tcPr>
            <w:tcW w:w="570" w:type="pct"/>
            <w:tcBorders>
              <w:bottom w:val="single" w:sz="12" w:space="0" w:color="auto"/>
            </w:tcBorders>
          </w:tcPr>
          <w:p w:rsidR="00C92E6C" w:rsidRDefault="00C92E6C" w:rsidP="0027134D">
            <w:pPr>
              <w:spacing w:after="0" w:line="240" w:lineRule="auto"/>
              <w:jc w:val="center"/>
            </w:pPr>
            <w:r>
              <w:t xml:space="preserve">17 235.5 </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700.0</w:t>
            </w:r>
          </w:p>
        </w:tc>
        <w:tc>
          <w:tcPr>
            <w:tcW w:w="570" w:type="pct"/>
          </w:tcPr>
          <w:p w:rsidR="00C92E6C" w:rsidRDefault="00C92E6C" w:rsidP="0027134D">
            <w:pPr>
              <w:spacing w:after="0" w:line="240" w:lineRule="auto"/>
              <w:jc w:val="center"/>
            </w:pPr>
            <w:r>
              <w:t>1 903.9</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700.0</w:t>
            </w:r>
          </w:p>
        </w:tc>
        <w:tc>
          <w:tcPr>
            <w:tcW w:w="570" w:type="pct"/>
          </w:tcPr>
          <w:p w:rsidR="00C92E6C" w:rsidRDefault="00C92E6C" w:rsidP="0027134D">
            <w:pPr>
              <w:spacing w:after="0" w:line="240" w:lineRule="auto"/>
              <w:jc w:val="center"/>
            </w:pPr>
            <w:r>
              <w:t>2 252.2</w:t>
            </w:r>
          </w:p>
        </w:tc>
      </w:tr>
      <w:tr w:rsidR="00C92E6C" w:rsidTr="0027134D">
        <w:trPr>
          <w:trHeight w:val="346"/>
        </w:trPr>
        <w:tc>
          <w:tcPr>
            <w:tcW w:w="462" w:type="pct"/>
          </w:tcPr>
          <w:p w:rsidR="00C92E6C" w:rsidRDefault="00C92E6C" w:rsidP="0027134D">
            <w:pPr>
              <w:spacing w:after="0" w:line="240" w:lineRule="auto"/>
              <w:jc w:val="left"/>
            </w:pPr>
            <w:r>
              <w:t>6</w:t>
            </w:r>
          </w:p>
        </w:tc>
        <w:tc>
          <w:tcPr>
            <w:tcW w:w="550" w:type="pct"/>
            <w:vMerge/>
          </w:tcPr>
          <w:p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p>
          <w:p w:rsidR="00C92E6C" w:rsidRDefault="00C92E6C" w:rsidP="0027134D">
            <w:pPr>
              <w:spacing w:after="0" w:line="240" w:lineRule="auto"/>
              <w:jc w:val="center"/>
            </w:pPr>
            <w:r>
              <w:t>426°</w:t>
            </w:r>
          </w:p>
        </w:tc>
        <w:tc>
          <w:tcPr>
            <w:tcW w:w="570" w:type="pct"/>
            <w:tcBorders>
              <w:top w:val="single" w:sz="12" w:space="0" w:color="auto"/>
            </w:tcBorders>
          </w:tcPr>
          <w:p w:rsidR="00C92E6C" w:rsidRDefault="00C92E6C" w:rsidP="0027134D">
            <w:pPr>
              <w:spacing w:after="0" w:line="240" w:lineRule="auto"/>
              <w:jc w:val="center"/>
            </w:pPr>
            <w:r>
              <w:t>432.9</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250.0</w:t>
            </w:r>
          </w:p>
        </w:tc>
        <w:tc>
          <w:tcPr>
            <w:tcW w:w="570" w:type="pct"/>
          </w:tcPr>
          <w:p w:rsidR="00C92E6C" w:rsidRDefault="00C92E6C" w:rsidP="0027134D">
            <w:pPr>
              <w:spacing w:after="0" w:line="240" w:lineRule="auto"/>
              <w:jc w:val="center"/>
            </w:pPr>
            <w:r>
              <w:t>2 252.2</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200.0</w:t>
            </w:r>
          </w:p>
        </w:tc>
        <w:tc>
          <w:tcPr>
            <w:tcW w:w="570" w:type="pct"/>
          </w:tcPr>
          <w:p w:rsidR="00C92E6C" w:rsidRDefault="00C92E6C" w:rsidP="0027134D">
            <w:pPr>
              <w:spacing w:after="0" w:line="240" w:lineRule="auto"/>
              <w:jc w:val="center"/>
            </w:pPr>
            <w:r>
              <w:t>1 903.9</w:t>
            </w:r>
          </w:p>
        </w:tc>
      </w:tr>
      <w:tr w:rsidR="00C92E6C" w:rsidTr="0027134D">
        <w:trPr>
          <w:trHeight w:val="364"/>
        </w:trPr>
        <w:tc>
          <w:tcPr>
            <w:tcW w:w="462" w:type="pct"/>
          </w:tcPr>
          <w:p w:rsidR="00C92E6C" w:rsidRDefault="00C92E6C" w:rsidP="0027134D">
            <w:pPr>
              <w:spacing w:after="0" w:line="240" w:lineRule="auto"/>
              <w:jc w:val="left"/>
            </w:pPr>
            <w:r>
              <w:t>7</w:t>
            </w:r>
          </w:p>
        </w:tc>
        <w:tc>
          <w:tcPr>
            <w:tcW w:w="550" w:type="pct"/>
            <w:vMerge/>
          </w:tcPr>
          <w:p w:rsidR="00C92E6C" w:rsidRDefault="00C92E6C" w:rsidP="0027134D">
            <w:pPr>
              <w:spacing w:after="0" w:line="240" w:lineRule="auto"/>
              <w:jc w:val="center"/>
            </w:pPr>
          </w:p>
        </w:tc>
        <w:tc>
          <w:tcPr>
            <w:tcW w:w="363" w:type="pct"/>
            <w:vMerge/>
            <w:tcBorders>
              <w:bottom w:val="single" w:sz="24" w:space="0" w:color="auto"/>
            </w:tcBorders>
          </w:tcPr>
          <w:p w:rsidR="00C92E6C" w:rsidRDefault="00C92E6C" w:rsidP="0027134D">
            <w:pPr>
              <w:spacing w:after="0" w:line="240" w:lineRule="auto"/>
              <w:jc w:val="center"/>
            </w:pPr>
          </w:p>
        </w:tc>
        <w:tc>
          <w:tcPr>
            <w:tcW w:w="570" w:type="pct"/>
          </w:tcPr>
          <w:p w:rsidR="00C92E6C" w:rsidRDefault="00C92E6C" w:rsidP="0027134D">
            <w:pPr>
              <w:spacing w:after="0" w:line="240" w:lineRule="auto"/>
              <w:jc w:val="center"/>
            </w:pPr>
            <w:r>
              <w:t>1 087.5</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150.0</w:t>
            </w:r>
          </w:p>
        </w:tc>
        <w:tc>
          <w:tcPr>
            <w:tcW w:w="570" w:type="pct"/>
          </w:tcPr>
          <w:p w:rsidR="00C92E6C" w:rsidRDefault="00C92E6C" w:rsidP="0027134D">
            <w:pPr>
              <w:spacing w:after="0" w:line="240" w:lineRule="auto"/>
              <w:jc w:val="center"/>
            </w:pPr>
            <w:r>
              <w:t>300.0</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650.0</w:t>
            </w:r>
          </w:p>
        </w:tc>
        <w:tc>
          <w:tcPr>
            <w:tcW w:w="570" w:type="pct"/>
          </w:tcPr>
          <w:p w:rsidR="00C92E6C" w:rsidRDefault="00C92E6C" w:rsidP="0027134D">
            <w:pPr>
              <w:spacing w:after="0" w:line="240" w:lineRule="auto"/>
              <w:jc w:val="center"/>
            </w:pPr>
            <w:r>
              <w:t>300.0</w:t>
            </w:r>
          </w:p>
        </w:tc>
      </w:tr>
      <w:tr w:rsidR="00C92E6C" w:rsidTr="0027134D">
        <w:trPr>
          <w:trHeight w:val="346"/>
        </w:trPr>
        <w:tc>
          <w:tcPr>
            <w:tcW w:w="462" w:type="pct"/>
          </w:tcPr>
          <w:p w:rsidR="00C92E6C" w:rsidRDefault="00C92E6C" w:rsidP="0027134D">
            <w:pPr>
              <w:spacing w:after="0" w:line="240" w:lineRule="auto"/>
              <w:jc w:val="left"/>
            </w:pPr>
            <w:r>
              <w:t>8</w:t>
            </w:r>
          </w:p>
        </w:tc>
        <w:tc>
          <w:tcPr>
            <w:tcW w:w="550" w:type="pct"/>
            <w:vMerge/>
          </w:tcPr>
          <w:p w:rsidR="00C92E6C" w:rsidRDefault="00C92E6C" w:rsidP="0027134D">
            <w:pPr>
              <w:spacing w:after="0" w:line="240" w:lineRule="auto"/>
              <w:jc w:val="center"/>
            </w:pPr>
          </w:p>
        </w:tc>
        <w:tc>
          <w:tcPr>
            <w:tcW w:w="363" w:type="pct"/>
            <w:vMerge/>
            <w:tcBorders>
              <w:bottom w:val="single" w:sz="24" w:space="0" w:color="auto"/>
            </w:tcBorders>
          </w:tcPr>
          <w:p w:rsidR="00C92E6C" w:rsidRDefault="00C92E6C" w:rsidP="0027134D">
            <w:pPr>
              <w:spacing w:after="0" w:line="240" w:lineRule="auto"/>
              <w:jc w:val="center"/>
            </w:pPr>
          </w:p>
        </w:tc>
        <w:tc>
          <w:tcPr>
            <w:tcW w:w="570" w:type="pct"/>
          </w:tcPr>
          <w:p w:rsidR="00C92E6C" w:rsidRDefault="00C92E6C" w:rsidP="0027134D">
            <w:pPr>
              <w:spacing w:after="0" w:line="240" w:lineRule="auto"/>
              <w:jc w:val="center"/>
            </w:pPr>
            <w:r>
              <w:t>2 731.6</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700.0</w:t>
            </w:r>
          </w:p>
        </w:tc>
        <w:tc>
          <w:tcPr>
            <w:tcW w:w="570" w:type="pct"/>
          </w:tcPr>
          <w:p w:rsidR="00C92E6C" w:rsidRDefault="00C92E6C" w:rsidP="0027134D">
            <w:pPr>
              <w:spacing w:after="0" w:line="240" w:lineRule="auto"/>
              <w:jc w:val="center"/>
            </w:pPr>
            <w:r>
              <w:t>1 360.6</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200.0</w:t>
            </w:r>
          </w:p>
        </w:tc>
        <w:tc>
          <w:tcPr>
            <w:tcW w:w="570" w:type="pct"/>
          </w:tcPr>
          <w:p w:rsidR="00C92E6C" w:rsidRDefault="00C92E6C" w:rsidP="0027134D">
            <w:pPr>
              <w:spacing w:after="0" w:line="240" w:lineRule="auto"/>
              <w:jc w:val="center"/>
            </w:pPr>
            <w:r>
              <w:t>1 360.6</w:t>
            </w:r>
          </w:p>
        </w:tc>
      </w:tr>
      <w:tr w:rsidR="00C92E6C" w:rsidTr="0027134D">
        <w:trPr>
          <w:trHeight w:val="364"/>
        </w:trPr>
        <w:tc>
          <w:tcPr>
            <w:tcW w:w="462" w:type="pct"/>
          </w:tcPr>
          <w:p w:rsidR="00C92E6C" w:rsidRDefault="00C92E6C" w:rsidP="0027134D">
            <w:pPr>
              <w:spacing w:after="0" w:line="240" w:lineRule="auto"/>
              <w:jc w:val="left"/>
            </w:pPr>
            <w:r>
              <w:t>9</w:t>
            </w:r>
          </w:p>
        </w:tc>
        <w:tc>
          <w:tcPr>
            <w:tcW w:w="550" w:type="pct"/>
            <w:vMerge/>
          </w:tcPr>
          <w:p w:rsidR="00C92E6C" w:rsidRDefault="00C92E6C" w:rsidP="0027134D">
            <w:pPr>
              <w:spacing w:after="0" w:line="240" w:lineRule="auto"/>
              <w:jc w:val="center"/>
            </w:pPr>
          </w:p>
        </w:tc>
        <w:tc>
          <w:tcPr>
            <w:tcW w:w="363" w:type="pct"/>
            <w:vMerge/>
            <w:tcBorders>
              <w:bottom w:val="single" w:sz="24" w:space="0" w:color="auto"/>
            </w:tcBorders>
          </w:tcPr>
          <w:p w:rsidR="00C92E6C" w:rsidRDefault="00C92E6C" w:rsidP="0027134D">
            <w:pPr>
              <w:spacing w:after="0" w:line="240" w:lineRule="auto"/>
              <w:jc w:val="center"/>
            </w:pPr>
          </w:p>
        </w:tc>
        <w:tc>
          <w:tcPr>
            <w:tcW w:w="570" w:type="pct"/>
          </w:tcPr>
          <w:p w:rsidR="00C92E6C" w:rsidRDefault="00C92E6C" w:rsidP="0027134D">
            <w:pPr>
              <w:spacing w:after="0" w:line="240" w:lineRule="auto"/>
              <w:jc w:val="center"/>
            </w:pPr>
            <w:r>
              <w:t>6 861.6</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200.0</w:t>
            </w:r>
          </w:p>
        </w:tc>
        <w:tc>
          <w:tcPr>
            <w:tcW w:w="570" w:type="pct"/>
          </w:tcPr>
          <w:p w:rsidR="00C92E6C" w:rsidRDefault="00C92E6C" w:rsidP="0027134D">
            <w:pPr>
              <w:spacing w:after="0" w:line="240" w:lineRule="auto"/>
              <w:jc w:val="center"/>
            </w:pPr>
            <w:r>
              <w:t>1 609.5</w:t>
            </w:r>
          </w:p>
        </w:tc>
        <w:tc>
          <w:tcPr>
            <w:tcW w:w="550" w:type="pct"/>
            <w:vMerge/>
          </w:tcPr>
          <w:p w:rsidR="00C92E6C" w:rsidRDefault="00C92E6C" w:rsidP="0027134D">
            <w:pPr>
              <w:spacing w:after="0" w:line="240" w:lineRule="auto"/>
              <w:jc w:val="center"/>
            </w:pPr>
          </w:p>
        </w:tc>
        <w:tc>
          <w:tcPr>
            <w:tcW w:w="408" w:type="pct"/>
          </w:tcPr>
          <w:p w:rsidR="00C92E6C" w:rsidRDefault="00C92E6C" w:rsidP="0027134D">
            <w:pPr>
              <w:spacing w:after="0" w:line="240" w:lineRule="auto"/>
              <w:jc w:val="center"/>
            </w:pPr>
            <w:r>
              <w:t>700.0</w:t>
            </w:r>
          </w:p>
        </w:tc>
        <w:tc>
          <w:tcPr>
            <w:tcW w:w="570" w:type="pct"/>
          </w:tcPr>
          <w:p w:rsidR="00C92E6C" w:rsidRDefault="00C92E6C" w:rsidP="0027134D">
            <w:pPr>
              <w:spacing w:after="0" w:line="240" w:lineRule="auto"/>
              <w:jc w:val="center"/>
            </w:pPr>
            <w:r>
              <w:t>1 903.9</w:t>
            </w:r>
          </w:p>
        </w:tc>
      </w:tr>
      <w:tr w:rsidR="00C92E6C" w:rsidTr="0027134D">
        <w:trPr>
          <w:trHeight w:val="364"/>
        </w:trPr>
        <w:tc>
          <w:tcPr>
            <w:tcW w:w="462" w:type="pct"/>
          </w:tcPr>
          <w:p w:rsidR="00C92E6C" w:rsidRDefault="00C92E6C" w:rsidP="0027134D">
            <w:pPr>
              <w:spacing w:after="0" w:line="240" w:lineRule="auto"/>
              <w:jc w:val="left"/>
            </w:pPr>
            <w:r>
              <w:t>10</w:t>
            </w:r>
          </w:p>
        </w:tc>
        <w:tc>
          <w:tcPr>
            <w:tcW w:w="550" w:type="pct"/>
            <w:vMerge/>
            <w:tcBorders>
              <w:bottom w:val="single" w:sz="18" w:space="0" w:color="auto"/>
            </w:tcBorders>
          </w:tcPr>
          <w:p w:rsidR="00C92E6C" w:rsidRDefault="00C92E6C" w:rsidP="0027134D">
            <w:pPr>
              <w:spacing w:after="0" w:line="240" w:lineRule="auto"/>
              <w:jc w:val="center"/>
            </w:pPr>
          </w:p>
        </w:tc>
        <w:tc>
          <w:tcPr>
            <w:tcW w:w="363" w:type="pct"/>
            <w:vMerge/>
            <w:tcBorders>
              <w:bottom w:val="single" w:sz="18" w:space="0" w:color="auto"/>
            </w:tcBorders>
          </w:tcPr>
          <w:p w:rsidR="00C92E6C" w:rsidRDefault="00C92E6C" w:rsidP="0027134D">
            <w:pPr>
              <w:spacing w:after="0" w:line="240" w:lineRule="auto"/>
              <w:jc w:val="center"/>
            </w:pPr>
          </w:p>
        </w:tc>
        <w:tc>
          <w:tcPr>
            <w:tcW w:w="570" w:type="pct"/>
            <w:tcBorders>
              <w:bottom w:val="single" w:sz="18" w:space="0" w:color="auto"/>
            </w:tcBorders>
          </w:tcPr>
          <w:p w:rsidR="00C92E6C" w:rsidRDefault="00C92E6C" w:rsidP="0027134D">
            <w:pPr>
              <w:spacing w:after="0" w:line="240" w:lineRule="auto"/>
              <w:jc w:val="center"/>
            </w:pPr>
            <w:r>
              <w:t>17 235.5</w:t>
            </w:r>
          </w:p>
        </w:tc>
        <w:tc>
          <w:tcPr>
            <w:tcW w:w="550" w:type="pct"/>
            <w:vMerge/>
            <w:tcBorders>
              <w:bottom w:val="single" w:sz="18" w:space="0" w:color="auto"/>
            </w:tcBorders>
          </w:tcPr>
          <w:p w:rsidR="00C92E6C" w:rsidRDefault="00C92E6C" w:rsidP="0027134D">
            <w:pPr>
              <w:spacing w:after="0" w:line="240" w:lineRule="auto"/>
              <w:jc w:val="center"/>
            </w:pPr>
          </w:p>
        </w:tc>
        <w:tc>
          <w:tcPr>
            <w:tcW w:w="408" w:type="pct"/>
            <w:tcBorders>
              <w:bottom w:val="single" w:sz="18" w:space="0" w:color="auto"/>
            </w:tcBorders>
          </w:tcPr>
          <w:p w:rsidR="00C92E6C" w:rsidRDefault="00C92E6C" w:rsidP="0027134D">
            <w:pPr>
              <w:spacing w:after="0" w:line="240" w:lineRule="auto"/>
              <w:jc w:val="center"/>
            </w:pPr>
            <w:r>
              <w:t>700.0</w:t>
            </w:r>
          </w:p>
        </w:tc>
        <w:tc>
          <w:tcPr>
            <w:tcW w:w="570" w:type="pct"/>
            <w:tcBorders>
              <w:bottom w:val="single" w:sz="18" w:space="0" w:color="auto"/>
            </w:tcBorders>
          </w:tcPr>
          <w:p w:rsidR="00C92E6C" w:rsidRDefault="00C92E6C" w:rsidP="0027134D">
            <w:pPr>
              <w:spacing w:after="0" w:line="240" w:lineRule="auto"/>
              <w:jc w:val="center"/>
            </w:pPr>
            <w:r>
              <w:t>2 252.2</w:t>
            </w:r>
          </w:p>
        </w:tc>
        <w:tc>
          <w:tcPr>
            <w:tcW w:w="550" w:type="pct"/>
            <w:vMerge/>
            <w:tcBorders>
              <w:bottom w:val="single" w:sz="18" w:space="0" w:color="auto"/>
            </w:tcBorders>
          </w:tcPr>
          <w:p w:rsidR="00C92E6C" w:rsidRDefault="00C92E6C" w:rsidP="0027134D">
            <w:pPr>
              <w:spacing w:after="0" w:line="240" w:lineRule="auto"/>
              <w:jc w:val="center"/>
            </w:pPr>
          </w:p>
        </w:tc>
        <w:tc>
          <w:tcPr>
            <w:tcW w:w="408" w:type="pct"/>
            <w:tcBorders>
              <w:bottom w:val="single" w:sz="18" w:space="0" w:color="auto"/>
            </w:tcBorders>
          </w:tcPr>
          <w:p w:rsidR="00C92E6C" w:rsidRDefault="00C92E6C" w:rsidP="0027134D">
            <w:pPr>
              <w:spacing w:after="0" w:line="240" w:lineRule="auto"/>
              <w:jc w:val="center"/>
            </w:pPr>
            <w:r>
              <w:t>150.0</w:t>
            </w:r>
          </w:p>
        </w:tc>
        <w:tc>
          <w:tcPr>
            <w:tcW w:w="570" w:type="pct"/>
            <w:tcBorders>
              <w:bottom w:val="single" w:sz="18" w:space="0" w:color="auto"/>
            </w:tcBorders>
          </w:tcPr>
          <w:p w:rsidR="00C92E6C" w:rsidRDefault="00C92E6C" w:rsidP="0027134D">
            <w:pPr>
              <w:spacing w:after="0" w:line="240" w:lineRule="auto"/>
              <w:jc w:val="center"/>
            </w:pPr>
            <w:r>
              <w:t>300.0</w:t>
            </w:r>
          </w:p>
        </w:tc>
      </w:tr>
    </w:tbl>
    <w:p w:rsidR="00C92E6C" w:rsidRPr="00AD3328" w:rsidRDefault="00C92E6C" w:rsidP="00AD3328"/>
    <w:p w:rsidR="00C273C0" w:rsidRDefault="00931060" w:rsidP="00931060">
      <w:pPr>
        <w:pStyle w:val="Heading2"/>
      </w:pPr>
      <w:bookmarkStart w:id="399" w:name="_Toc499894667"/>
      <w:r>
        <w:t>Results</w:t>
      </w:r>
      <w:bookmarkEnd w:id="399"/>
    </w:p>
    <w:p w:rsidR="00931060" w:rsidRDefault="00931060" w:rsidP="00931060">
      <w:pPr>
        <w:pStyle w:val="Heading3"/>
      </w:pPr>
      <w:bookmarkStart w:id="400" w:name="_Toc499894668"/>
      <w:r>
        <w:t>Uniform Protocols</w:t>
      </w:r>
      <w:bookmarkEnd w:id="400"/>
    </w:p>
    <w:p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7164FC">
        <w:rPr>
          <w:noProof/>
        </w:rPr>
        <w:t>[199]</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7164FC">
        <w:rPr>
          <w:noProof/>
        </w:rPr>
        <w:t>[150]</w:t>
      </w:r>
      <w:r w:rsidR="00931060" w:rsidRPr="00931060">
        <w:fldChar w:fldCharType="end"/>
      </w:r>
      <w:r w:rsidR="00931060" w:rsidRPr="00931060">
        <w:t xml:space="preserve"> for this work.</w:t>
      </w:r>
    </w:p>
    <w:p w:rsidR="0027134D" w:rsidRDefault="0041612B" w:rsidP="000E4CBF">
      <w:pPr>
        <w:spacing w:after="0" w:line="360" w:lineRule="auto"/>
        <w:jc w:val="center"/>
      </w:pPr>
      <w:r>
        <w:rPr>
          <w:noProof/>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rsidR="0041612B" w:rsidRPr="00931060" w:rsidRDefault="0041612B" w:rsidP="000E4CBF">
      <w:pPr>
        <w:pStyle w:val="Caption"/>
      </w:pPr>
      <w:bookmarkStart w:id="401" w:name="_Ref496524826"/>
      <w:bookmarkStart w:id="402" w:name="_Toc499894596"/>
      <w:r>
        <w:t xml:space="preserve">Figure </w:t>
      </w:r>
      <w:fldSimple w:instr=" STYLEREF 1 \s ">
        <w:r w:rsidR="008B2764">
          <w:rPr>
            <w:noProof/>
          </w:rPr>
          <w:t>5</w:t>
        </w:r>
      </w:fldSimple>
      <w:r>
        <w:noBreakHyphen/>
      </w:r>
      <w:fldSimple w:instr=" SEQ Figure \* ARABIC \s 1 ">
        <w:r w:rsidR="008B2764">
          <w:rPr>
            <w:noProof/>
          </w:rPr>
          <w:t>1</w:t>
        </w:r>
      </w:fldSimple>
      <w:bookmarkEnd w:id="401"/>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402"/>
    </w:p>
    <w:p w:rsidR="00931060" w:rsidRPr="00931060" w:rsidRDefault="00931060" w:rsidP="00931060">
      <w:r w:rsidRPr="00931060">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rsidR="00931240" w:rsidRDefault="00931240" w:rsidP="00E07245">
      <w:pPr>
        <w:spacing w:after="0" w:line="360" w:lineRule="auto"/>
        <w:jc w:val="center"/>
      </w:pPr>
      <w:r>
        <w:rPr>
          <w:noProof/>
        </w:rPr>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rsidR="00931240" w:rsidRPr="00931060" w:rsidRDefault="00931240" w:rsidP="00931240">
      <w:pPr>
        <w:pStyle w:val="Caption"/>
      </w:pPr>
      <w:bookmarkStart w:id="403" w:name="_Ref496524931"/>
      <w:bookmarkStart w:id="404" w:name="_Toc499894597"/>
      <w:r>
        <w:t xml:space="preserve">Figure </w:t>
      </w:r>
      <w:fldSimple w:instr=" STYLEREF 1 \s ">
        <w:r w:rsidR="008B2764">
          <w:rPr>
            <w:noProof/>
          </w:rPr>
          <w:t>5</w:t>
        </w:r>
      </w:fldSimple>
      <w:r>
        <w:noBreakHyphen/>
      </w:r>
      <w:fldSimple w:instr=" SEQ Figure \* ARABIC \s 1 ">
        <w:r w:rsidR="008B2764">
          <w:rPr>
            <w:noProof/>
          </w:rPr>
          <w:t>2</w:t>
        </w:r>
      </w:fldSimple>
      <w:bookmarkEnd w:id="403"/>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404"/>
    </w:p>
    <w:p w:rsidR="00931060" w:rsidRDefault="00931060" w:rsidP="00931060">
      <w:pPr>
        <w:pStyle w:val="Heading3"/>
      </w:pPr>
      <w:bookmarkStart w:id="405" w:name="_Toc499894669"/>
      <w:r>
        <w:t>Protocol Optimization</w:t>
      </w:r>
      <w:bookmarkEnd w:id="405"/>
    </w:p>
    <w:p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rsidR="00931240" w:rsidRDefault="000B3430" w:rsidP="000B3430">
      <w:pPr>
        <w:jc w:val="center"/>
      </w:pPr>
      <w:r>
        <w:rPr>
          <w:noProof/>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rsidR="00931240" w:rsidRPr="00931060" w:rsidRDefault="00931240" w:rsidP="00931240">
      <w:pPr>
        <w:pStyle w:val="Caption"/>
      </w:pPr>
      <w:bookmarkStart w:id="406" w:name="_Ref496525042"/>
      <w:bookmarkStart w:id="407" w:name="_Toc499894598"/>
      <w:r>
        <w:t xml:space="preserve">Figure </w:t>
      </w:r>
      <w:fldSimple w:instr=" STYLEREF 1 \s ">
        <w:r w:rsidR="008B2764">
          <w:rPr>
            <w:noProof/>
          </w:rPr>
          <w:t>5</w:t>
        </w:r>
      </w:fldSimple>
      <w:r>
        <w:noBreakHyphen/>
      </w:r>
      <w:fldSimple w:instr=" SEQ Figure \* ARABIC \s 1 ">
        <w:r w:rsidR="008B2764">
          <w:rPr>
            <w:noProof/>
          </w:rPr>
          <w:t>3</w:t>
        </w:r>
      </w:fldSimple>
      <w:bookmarkEnd w:id="406"/>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407"/>
    </w:p>
    <w:p w:rsidR="00931060" w:rsidRDefault="00931060" w:rsidP="005F064A">
      <w:pPr>
        <w:spacing w:after="0"/>
      </w:pPr>
      <w:r w:rsidRPr="00931060">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rsidR="000B3430" w:rsidRDefault="004F44FE" w:rsidP="005F064A">
      <w:pPr>
        <w:spacing w:after="0"/>
      </w:pPr>
      <w:r>
        <w:rPr>
          <w:noProof/>
        </w:rPr>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rsidR="000B3430" w:rsidRPr="00931060" w:rsidRDefault="000B3430" w:rsidP="000B3430">
      <w:pPr>
        <w:pStyle w:val="Caption"/>
      </w:pPr>
      <w:bookmarkStart w:id="408" w:name="_Ref496525229"/>
      <w:bookmarkStart w:id="409" w:name="_Toc499894599"/>
      <w:r>
        <w:t xml:space="preserve">Figure </w:t>
      </w:r>
      <w:fldSimple w:instr=" STYLEREF 1 \s ">
        <w:r w:rsidR="008B2764">
          <w:rPr>
            <w:noProof/>
          </w:rPr>
          <w:t>5</w:t>
        </w:r>
      </w:fldSimple>
      <w:r>
        <w:noBreakHyphen/>
      </w:r>
      <w:fldSimple w:instr=" SEQ Figure \* ARABIC \s 1 ">
        <w:r w:rsidR="008B2764">
          <w:rPr>
            <w:noProof/>
          </w:rPr>
          <w:t>4</w:t>
        </w:r>
      </w:fldSimple>
      <w:bookmarkEnd w:id="408"/>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409"/>
    </w:p>
    <w:p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rsidR="004F44FE" w:rsidRDefault="004F44FE" w:rsidP="005F064A">
      <w:pPr>
        <w:spacing w:after="0"/>
        <w:jc w:val="center"/>
      </w:pPr>
      <w:r>
        <w:rPr>
          <w:noProof/>
        </w:rPr>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rsidR="004F44FE" w:rsidRPr="00931060" w:rsidRDefault="004F44FE" w:rsidP="005F064A">
      <w:pPr>
        <w:pStyle w:val="Caption"/>
      </w:pPr>
      <w:bookmarkStart w:id="410" w:name="_Ref496525343"/>
      <w:bookmarkStart w:id="411" w:name="_Toc499894600"/>
      <w:r>
        <w:t xml:space="preserve">Figure </w:t>
      </w:r>
      <w:fldSimple w:instr=" STYLEREF 1 \s ">
        <w:r w:rsidR="008B2764">
          <w:rPr>
            <w:noProof/>
          </w:rPr>
          <w:t>5</w:t>
        </w:r>
      </w:fldSimple>
      <w:r>
        <w:noBreakHyphen/>
      </w:r>
      <w:fldSimple w:instr=" SEQ Figure \* ARABIC \s 1 ">
        <w:r w:rsidR="008B2764">
          <w:rPr>
            <w:noProof/>
          </w:rPr>
          <w:t>5</w:t>
        </w:r>
      </w:fldSimple>
      <w:bookmarkEnd w:id="410"/>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411"/>
    </w:p>
    <w:p w:rsidR="00931060" w:rsidRDefault="00931060" w:rsidP="00931060">
      <w:pPr>
        <w:pStyle w:val="Heading3"/>
      </w:pPr>
      <w:bookmarkStart w:id="412" w:name="_Toc499894670"/>
      <w:r>
        <w:t>Monte Carlo Simulations</w:t>
      </w:r>
      <w:bookmarkEnd w:id="412"/>
    </w:p>
    <w:p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rsidR="00636FAB" w:rsidRDefault="00636FAB">
      <w:pPr>
        <w:spacing w:after="0" w:line="240" w:lineRule="auto"/>
        <w:jc w:val="left"/>
      </w:pPr>
      <w:r>
        <w:br w:type="page"/>
      </w:r>
    </w:p>
    <w:p w:rsidR="00636FAB" w:rsidRDefault="009E54F7" w:rsidP="009E54F7">
      <w:pPr>
        <w:spacing w:after="0"/>
        <w:jc w:val="center"/>
      </w:pPr>
      <w:r>
        <w:rPr>
          <w:noProof/>
        </w:rPr>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rsidR="00636FAB" w:rsidRPr="00931060" w:rsidRDefault="00636FAB" w:rsidP="00636FAB">
      <w:pPr>
        <w:pStyle w:val="Caption"/>
      </w:pPr>
      <w:bookmarkStart w:id="413" w:name="_Ref496525577"/>
      <w:bookmarkStart w:id="414" w:name="_Toc499894601"/>
      <w:r>
        <w:t xml:space="preserve">Figure </w:t>
      </w:r>
      <w:fldSimple w:instr=" STYLEREF 1 \s ">
        <w:r w:rsidR="008B2764">
          <w:rPr>
            <w:noProof/>
          </w:rPr>
          <w:t>5</w:t>
        </w:r>
      </w:fldSimple>
      <w:r>
        <w:noBreakHyphen/>
      </w:r>
      <w:fldSimple w:instr=" SEQ Figure \* ARABIC \s 1 ">
        <w:r w:rsidR="008B2764">
          <w:rPr>
            <w:noProof/>
          </w:rPr>
          <w:t>6</w:t>
        </w:r>
      </w:fldSimple>
      <w:bookmarkEnd w:id="413"/>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414"/>
    </w:p>
    <w:p w:rsidR="009E54F7" w:rsidRDefault="009E54F7">
      <w:pPr>
        <w:spacing w:after="0" w:line="240" w:lineRule="auto"/>
        <w:jc w:val="left"/>
      </w:pPr>
      <w:r>
        <w:br w:type="page"/>
      </w:r>
    </w:p>
    <w:p w:rsidR="00636FAB" w:rsidRDefault="009E54F7" w:rsidP="009E54F7">
      <w:pPr>
        <w:spacing w:after="0"/>
        <w:jc w:val="center"/>
      </w:pPr>
      <w:r>
        <w:rPr>
          <w:noProof/>
        </w:rPr>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rsidR="00636FAB" w:rsidRPr="00931060" w:rsidRDefault="00636FAB" w:rsidP="00636FAB">
      <w:pPr>
        <w:pStyle w:val="Caption"/>
      </w:pPr>
      <w:bookmarkStart w:id="415" w:name="_Ref496525590"/>
      <w:bookmarkStart w:id="416" w:name="_Toc499894602"/>
      <w:r>
        <w:t xml:space="preserve">Figure </w:t>
      </w:r>
      <w:fldSimple w:instr=" STYLEREF 1 \s ">
        <w:r w:rsidR="008B2764">
          <w:rPr>
            <w:noProof/>
          </w:rPr>
          <w:t>5</w:t>
        </w:r>
      </w:fldSimple>
      <w:r>
        <w:noBreakHyphen/>
      </w:r>
      <w:fldSimple w:instr=" SEQ Figure \* ARABIC \s 1 ">
        <w:r w:rsidR="008B2764">
          <w:rPr>
            <w:noProof/>
          </w:rPr>
          <w:t>7</w:t>
        </w:r>
      </w:fldSimple>
      <w:bookmarkEnd w:id="415"/>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416"/>
    </w:p>
    <w:p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rsidR="00931060" w:rsidRDefault="00931060" w:rsidP="00931060">
      <w:pPr>
        <w:pStyle w:val="Heading2"/>
      </w:pPr>
      <w:bookmarkStart w:id="417" w:name="_Toc499894671"/>
      <w:r>
        <w:t>Discussion</w:t>
      </w:r>
      <w:bookmarkEnd w:id="417"/>
    </w:p>
    <w:p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 </w:instrText>
      </w:r>
      <w:r w:rsidR="007164FC">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EN.CITE.DATA </w:instrText>
      </w:r>
      <w:r w:rsidR="007164FC">
        <w:fldChar w:fldCharType="end"/>
      </w:r>
      <w:r w:rsidRPr="00931060">
        <w:fldChar w:fldCharType="separate"/>
      </w:r>
      <w:r w:rsidR="007164FC">
        <w:rPr>
          <w:noProof/>
        </w:rPr>
        <w:t>[200]</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rsidR="00931060" w:rsidRPr="00931060" w:rsidRDefault="00931060" w:rsidP="00931060">
      <w:r w:rsidRPr="00931060">
        <w:t>Our study considered a specific qMT fitting model (Sled and Pike</w:t>
      </w:r>
      <w:r w:rsidRPr="0093106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7164FC">
        <w:rPr>
          <w:noProof/>
        </w:rPr>
        <w:t>[142]</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7164FC">
        <w:rPr>
          <w:noProof/>
        </w:rPr>
        <w:t>[148]</w:t>
      </w:r>
      <w:r w:rsidRPr="00931060">
        <w:fldChar w:fldCharType="end"/>
      </w:r>
      <w:r w:rsidRPr="00931060">
        <w:t xml:space="preserve">, which neglects direct saturation effects, and Ramani’s continuous wave power equivalent model </w:t>
      </w:r>
      <w:r w:rsidRPr="00931060">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7164FC">
        <w:rPr>
          <w:noProof/>
        </w:rPr>
        <w:t>[147]</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Pr="00931060">
        <w:fldChar w:fldCharType="separate"/>
      </w:r>
      <w:r w:rsidR="007164FC">
        <w:rPr>
          <w:noProof/>
        </w:rPr>
        <w:t>[72,195]</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-insensitivy of F may be a result of including both small and large MT flip angle acquisitions in a protocol at mid and high off-resonance frequencies, a configuration that cannot be done using single-point measurement protocol.</w:t>
      </w:r>
    </w:p>
    <w:p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7164FC">
        <w:rPr>
          <w:noProof/>
        </w:rPr>
        <w:t>[201]</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condition. Global optimization using simulated annealing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EN.CITE.DATA </w:instrText>
      </w:r>
      <w:r w:rsidR="007164FC">
        <w:fldChar w:fldCharType="end"/>
      </w:r>
      <w:r w:rsidRPr="00931060">
        <w:fldChar w:fldCharType="separate"/>
      </w:r>
      <w:r w:rsidR="007164FC">
        <w:rPr>
          <w:noProof/>
        </w:rPr>
        <w:t>[161,162,198]</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7164FC">
        <w:rPr>
          <w:noProof/>
        </w:rPr>
        <w:t>[199]</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7164FC">
        <w:instrText xml:space="preserve"> ADDIN EN.CITE &lt;EndNote&gt;&lt;Cite&gt;&lt;Author&gt;Mclean&lt;/Author&gt;&lt;Year&gt;2017&lt;/Year&gt;&lt;RecNum&gt;8259&lt;/RecNum&gt;&lt;DisplayText&gt;[202]&lt;/DisplayText&gt;&lt;record&gt;&lt;rec-number&gt;8259&lt;/rec-number&gt;&lt;foreign-keys&gt;&lt;key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7164FC">
        <w:rPr>
          <w:noProof/>
        </w:rPr>
        <w:t>[202]</w:t>
      </w:r>
      <w:r w:rsidRPr="00931060">
        <w:fldChar w:fldCharType="end"/>
      </w:r>
      <w:r w:rsidRPr="00931060">
        <w:t xml:space="preserve"> with this optimization technique, to maximize the auxiliary measurement insensitivity by increasing the number of measurements while reducing the total acquisition time.</w:t>
      </w:r>
    </w:p>
    <w:p w:rsidR="00913E2F" w:rsidRDefault="00913E2F">
      <w:pPr>
        <w:spacing w:after="0" w:line="240" w:lineRule="auto"/>
        <w:jc w:val="left"/>
      </w:pPr>
      <w:r>
        <w:br w:type="page"/>
      </w:r>
    </w:p>
    <w:p w:rsidR="00913E2F" w:rsidRPr="00B30120" w:rsidRDefault="00913E2F" w:rsidP="00913E2F">
      <w:pPr>
        <w:pStyle w:val="Heading1"/>
        <w:rPr>
          <w:b w:val="0"/>
          <w:i/>
          <w:sz w:val="40"/>
          <w:szCs w:val="40"/>
        </w:rPr>
      </w:pPr>
      <w:r w:rsidRPr="00C80E78">
        <w:br/>
      </w:r>
      <w:bookmarkStart w:id="418" w:name="_Toc499894672"/>
      <w:r>
        <w:rPr>
          <w:b w:val="0"/>
          <w:i/>
          <w:sz w:val="40"/>
          <w:szCs w:val="40"/>
        </w:rPr>
        <w:t>Conclusion</w:t>
      </w:r>
      <w:bookmarkEnd w:id="418"/>
    </w:p>
    <w:p w:rsidR="00913E2F" w:rsidRDefault="00334BE3" w:rsidP="00913E2F">
      <w:pPr>
        <w:pStyle w:val="Heading2"/>
      </w:pPr>
      <w:bookmarkStart w:id="419" w:name="_Toc499894673"/>
      <w:r>
        <w:t>Summary</w:t>
      </w:r>
      <w:bookmarkEnd w:id="419"/>
    </w:p>
    <w:p w:rsidR="00F26035" w:rsidRPr="00FD1ADE" w:rsidRDefault="00F26035" w:rsidP="00F26035">
      <w:r>
        <w:t>Quantitative magn</w:t>
      </w:r>
      <w:r w:rsidR="00871403">
        <w:t>etization transfer imaging is an important</w:t>
      </w:r>
      <w:r w:rsidR="008A747C">
        <w:t xml:space="preserve"> quantitative MRI technique to investigate </w:t>
      </w:r>
      <w:r w:rsidR="0056131C">
        <w:t>de- and re</w:t>
      </w:r>
      <w:r w:rsidR="00871403">
        <w:t>myelination in multiple sclerosis, and is a promising technique for studying remyelination during the development of therapeutics</w:t>
      </w:r>
      <w:r w:rsidR="0056131C">
        <w:t xml:space="preserve"> that promote remyelination</w:t>
      </w:r>
      <w:r w:rsidR="00871403">
        <w:t xml:space="preserve">. However, qMT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qMT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 xml:space="preserve">if the calibration measurements </w:t>
      </w:r>
      <w:del w:id="420" w:author="G. Bruce Pike" w:date="2017-12-07T14:21:00Z">
        <w:r w:rsidR="0056131C" w:rsidDel="009A5C90">
          <w:delText>for</w:delText>
        </w:r>
        <w:r w:rsidR="00817704" w:rsidDel="009A5C90">
          <w:delText xml:space="preserve"> </w:delText>
        </w:r>
      </w:del>
      <w:ins w:id="421" w:author="G. Bruce Pike" w:date="2017-12-07T14:21:00Z">
        <w:r w:rsidR="009A5C90">
          <w:t xml:space="preserve">required for </w:t>
        </w:r>
      </w:ins>
      <w:r w:rsidR="00817704">
        <w:t xml:space="preserve">qMT </w:t>
      </w:r>
      <w:del w:id="422" w:author="G. Bruce Pike" w:date="2017-12-07T14:21:00Z">
        <w:r w:rsidR="00817704" w:rsidDel="009A5C90">
          <w:delText xml:space="preserve">requires </w:delText>
        </w:r>
      </w:del>
      <w:r w:rsidR="00817704">
        <w:t>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w:t>
      </w:r>
      <w:del w:id="423" w:author="G. Bruce Pike" w:date="2017-12-07T14:21:00Z">
        <w:r w:rsidR="00817704" w:rsidDel="009A5C90">
          <w:delText xml:space="preserve">on </w:delText>
        </w:r>
      </w:del>
      <w:r w:rsidR="00817704">
        <w:t>B</w:t>
      </w:r>
      <w:r w:rsidR="00817704">
        <w:rPr>
          <w:vertAlign w:val="subscript"/>
        </w:rPr>
        <w:t>1</w:t>
      </w:r>
      <w:r w:rsidR="0056131C">
        <w:t xml:space="preserve"> calibration</w:t>
      </w:r>
      <w:r w:rsidR="00817704">
        <w:t>.</w:t>
      </w:r>
      <w:r w:rsidR="00224645">
        <w:t xml:space="preserve"> </w:t>
      </w:r>
      <w:r w:rsidR="00321157">
        <w:t>T</w:t>
      </w:r>
      <w:r w:rsidR="00817704">
        <w:t xml:space="preserve">his thesis investigated how to achieve robust quantitative </w:t>
      </w:r>
      <w:del w:id="424" w:author="G. Bruce Pike" w:date="2017-12-07T14:22:00Z">
        <w:r w:rsidR="00817704" w:rsidDel="009A5C90">
          <w:delText>magnetization transfer</w:delText>
        </w:r>
      </w:del>
      <w:ins w:id="425" w:author="G. Bruce Pike" w:date="2017-12-07T14:22:00Z">
        <w:r w:rsidR="009A5C90">
          <w:t>qMT</w:t>
        </w:r>
      </w:ins>
      <w:r w:rsidR="00817704">
        <w:t xml:space="preserve">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qMT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del w:id="426" w:author="G. Bruce Pike" w:date="2017-12-07T14:23:00Z">
        <w:r w:rsidR="00FD1ADE" w:rsidDel="009A5C90">
          <w:delText xml:space="preserve">good </w:delText>
        </w:r>
      </w:del>
      <w:r w:rsidR="00FD1ADE">
        <w:t xml:space="preserve">robustness of the pool-size ratio </w:t>
      </w:r>
      <w:ins w:id="427" w:author="G. Bruce Pike" w:date="2017-12-07T14:23:00Z">
        <w:r w:rsidR="009A5C90">
          <w:t xml:space="preserve">estimation </w:t>
        </w:r>
      </w:ins>
      <w:r w:rsidR="00FD1ADE">
        <w:t>for a wide range of conditions (SNR, B</w:t>
      </w:r>
      <w:r w:rsidR="00FD1ADE">
        <w:rPr>
          <w:vertAlign w:val="subscript"/>
        </w:rPr>
        <w:t>1</w:t>
      </w:r>
      <w:r w:rsidR="00FD1ADE">
        <w:t>-inaccuracies, tissues) relative to</w:t>
      </w:r>
      <w:r w:rsidR="00F50021">
        <w:t xml:space="preserve"> two</w:t>
      </w:r>
      <w:r w:rsidR="00FD1ADE">
        <w:t xml:space="preserve"> other qMT acquisition protocols (</w:t>
      </w:r>
      <w:r w:rsidR="00F50021">
        <w:t>“U</w:t>
      </w:r>
      <w:r w:rsidR="00FD1ADE">
        <w:t>niform</w:t>
      </w:r>
      <w:r w:rsidR="00F50021">
        <w:t>” and</w:t>
      </w:r>
      <w:r w:rsidR="00FD1ADE">
        <w:t xml:space="preserve"> non-regularized optimization).</w:t>
      </w:r>
    </w:p>
    <w:p w:rsidR="00320D14" w:rsidRPr="00D725C6" w:rsidRDefault="00320D14" w:rsidP="00320D14">
      <w:pPr>
        <w:spacing w:after="0"/>
        <w:rPr>
          <w:i/>
          <w:vertAlign w:val="subscript"/>
        </w:rPr>
      </w:pPr>
      <w:r w:rsidRPr="00D725C6">
        <w:rPr>
          <w:i/>
        </w:rPr>
        <w:t>B</w:t>
      </w:r>
      <w:r w:rsidRPr="00D725C6">
        <w:rPr>
          <w:i/>
          <w:vertAlign w:val="subscript"/>
        </w:rPr>
        <w:t>1</w:t>
      </w:r>
      <w:r w:rsidRPr="00D725C6">
        <w:rPr>
          <w:i/>
        </w:rPr>
        <w:t xml:space="preserve"> Maps for Quantitative T</w:t>
      </w:r>
      <w:r w:rsidRPr="00D725C6">
        <w:rPr>
          <w:i/>
          <w:vertAlign w:val="subscript"/>
        </w:rPr>
        <w:t>1</w:t>
      </w:r>
    </w:p>
    <w:p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other</w:t>
      </w:r>
      <w:del w:id="428" w:author="G. Bruce Pike" w:date="2017-12-07T14:23:00Z">
        <w:r w:rsidR="00233736" w:rsidDel="00C81C52">
          <w:delText>s</w:delText>
        </w:r>
      </w:del>
      <w:r w:rsidR="00233736">
        <w:t xml:space="preserve">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w:t>
      </w:r>
      <w:ins w:id="429" w:author="G. Bruce Pike" w:date="2017-12-07T14:23:00Z">
        <w:r w:rsidR="00C81C52">
          <w:t>,</w:t>
        </w:r>
      </w:ins>
      <w:r w:rsidR="00233736">
        <w:t xml:space="preserve"> using the </w:t>
      </w:r>
      <w:r w:rsidR="00F50021">
        <w:t>VFA</w:t>
      </w:r>
      <w:r w:rsidR="00233736">
        <w:t xml:space="preserve"> technique. The results from this work demonstrate that</w:t>
      </w:r>
      <w:r w:rsidR="00F50021">
        <w:t>,</w:t>
      </w:r>
      <w:r w:rsidR="00233736">
        <w:t xml:space="preserve"> for researchers without access to </w:t>
      </w:r>
      <w:del w:id="430" w:author="G. Bruce Pike" w:date="2017-12-07T14:24:00Z">
        <w:r w:rsidR="00233736" w:rsidDel="00C81C52">
          <w:delText xml:space="preserve">novel </w:delText>
        </w:r>
      </w:del>
      <w:ins w:id="431" w:author="G. Bruce Pike" w:date="2017-12-07T14:24:00Z">
        <w:r w:rsidR="00C81C52">
          <w:t xml:space="preserve">advanced </w:t>
        </w:r>
      </w:ins>
      <w:r w:rsidR="00233736">
        <w:t>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 xml:space="preserve">n, this chapter </w:t>
      </w:r>
      <w:del w:id="432" w:author="G. Bruce Pike" w:date="2017-12-07T14:24:00Z">
        <w:r w:rsidR="00B4669E" w:rsidDel="00C81C52">
          <w:delText>reports</w:delText>
        </w:r>
        <w:r w:rsidR="00CE4BD7" w:rsidDel="00C81C52">
          <w:delText xml:space="preserve"> </w:delText>
        </w:r>
      </w:del>
      <w:ins w:id="433" w:author="G. Bruce Pike" w:date="2017-12-07T14:24:00Z">
        <w:r w:rsidR="00C81C52">
          <w:t xml:space="preserve">reported </w:t>
        </w:r>
      </w:ins>
      <w:r w:rsidR="00CE4BD7">
        <w:t>local variabilities</w:t>
      </w:r>
      <w:r w:rsidR="00233736">
        <w:t xml:space="preserve"> in B</w:t>
      </w:r>
      <w:r w:rsidR="00233736">
        <w:rPr>
          <w:vertAlign w:val="subscript"/>
        </w:rPr>
        <w:t>1</w:t>
      </w:r>
      <w:r w:rsidR="00233736">
        <w:t xml:space="preserve"> values </w:t>
      </w:r>
      <w:r w:rsidR="00B4669E">
        <w:t>between</w:t>
      </w:r>
      <w:r w:rsidR="00CE4BD7">
        <w:t xml:space="preserve"> different mapping</w:t>
      </w:r>
      <w:ins w:id="434" w:author="G. Bruce Pike" w:date="2017-12-07T14:24:00Z">
        <w:r w:rsidR="00C81C52">
          <w:t xml:space="preserve"> </w:t>
        </w:r>
      </w:ins>
      <w:ins w:id="435" w:author="G. Bruce Pike" w:date="2017-12-07T14:25:00Z">
        <w:r w:rsidR="00C81C52">
          <w:t>techniques</w:t>
        </w:r>
      </w:ins>
      <w:r w:rsidR="00CE4BD7">
        <w:t xml:space="preserve">, </w:t>
      </w:r>
      <w:r w:rsidR="00B4669E">
        <w:t xml:space="preserve">and </w:t>
      </w:r>
      <w:del w:id="436" w:author="G. Bruce Pike" w:date="2017-12-07T14:25:00Z">
        <w:r w:rsidR="00CE4BD7" w:rsidDel="00C81C52">
          <w:delText xml:space="preserve">establishing </w:delText>
        </w:r>
      </w:del>
      <w:ins w:id="437" w:author="G. Bruce Pike" w:date="2017-12-07T14:25:00Z">
        <w:r w:rsidR="00C81C52">
          <w:t xml:space="preserve">established </w:t>
        </w:r>
      </w:ins>
      <w:r w:rsidR="00CE4BD7">
        <w:t xml:space="preserve">that </w:t>
      </w:r>
      <w:del w:id="438" w:author="G. Bruce Pike" w:date="2017-12-07T14:25:00Z">
        <w:r w:rsidR="00CE4BD7" w:rsidDel="00C81C52">
          <w:delText xml:space="preserve">the occurrence of </w:delText>
        </w:r>
      </w:del>
      <w:r w:rsidR="00CE4BD7">
        <w:t>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ins w:id="439" w:author="G. Bruce Pike" w:date="2017-12-07T14:25:00Z">
        <w:r w:rsidR="00C81C52">
          <w:t xml:space="preserve">measurement </w:t>
        </w:r>
      </w:ins>
      <w:r w:rsidR="00CE4BD7" w:rsidRPr="00CE4BD7">
        <w:t>inaccuracies</w:t>
      </w:r>
      <w:r w:rsidR="00CE4BD7">
        <w:t xml:space="preserve"> range from</w:t>
      </w:r>
      <w:r w:rsidR="00E40566">
        <w:t xml:space="preserve"> noise to</w:t>
      </w:r>
      <w:r w:rsidR="00CE4BD7">
        <w:t xml:space="preserve"> large-scale artifacts.</w:t>
      </w:r>
    </w:p>
    <w:p w:rsidR="00320D14" w:rsidRDefault="00320D14" w:rsidP="00320D14">
      <w:pPr>
        <w:spacing w:after="0"/>
        <w:rPr>
          <w:i/>
        </w:rPr>
      </w:pPr>
      <w:r>
        <w:rPr>
          <w:i/>
        </w:rPr>
        <w:t>B</w:t>
      </w:r>
      <w:r>
        <w:rPr>
          <w:i/>
          <w:vertAlign w:val="subscript"/>
        </w:rPr>
        <w:t>1</w:t>
      </w:r>
      <w:r>
        <w:rPr>
          <w:i/>
        </w:rPr>
        <w:t>-Sensitivity Analysis of qMT</w:t>
      </w:r>
    </w:p>
    <w:p w:rsidR="00320D14" w:rsidRPr="00FF4E16" w:rsidRDefault="0075752E" w:rsidP="00320D14">
      <w:r>
        <w:t xml:space="preserve">Having established </w:t>
      </w:r>
      <w:r w:rsidR="00411AF1">
        <w:t xml:space="preserve">several </w:t>
      </w:r>
      <w:r>
        <w:t xml:space="preserve">probable sources of </w:t>
      </w:r>
      <w:commentRangeStart w:id="440"/>
      <w:r>
        <w:t>B</w:t>
      </w:r>
      <w:r>
        <w:rPr>
          <w:vertAlign w:val="subscript"/>
        </w:rPr>
        <w:t>1</w:t>
      </w:r>
      <w:r>
        <w:t xml:space="preserve"> </w:t>
      </w:r>
      <w:ins w:id="441" w:author="G. Bruce Pike" w:date="2017-12-07T14:26:00Z">
        <w:r w:rsidR="00176F44">
          <w:t xml:space="preserve">measurement </w:t>
        </w:r>
      </w:ins>
      <w:r>
        <w:t xml:space="preserve">inaccuracies </w:t>
      </w:r>
      <w:commentRangeEnd w:id="440"/>
      <w:r w:rsidR="00176F44">
        <w:rPr>
          <w:rStyle w:val="CommentReference"/>
        </w:rPr>
        <w:commentReference w:id="440"/>
      </w:r>
      <w:r>
        <w:t xml:space="preserve">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sensitivity of qMT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w:t>
      </w:r>
      <w:r w:rsidR="00411AF1" w:rsidRPr="00150CF1">
        <w:rPr>
          <w:i/>
          <w:rPrChange w:id="442" w:author="G. Bruce Pike" w:date="2017-12-07T14:27:00Z">
            <w:rPr/>
          </w:rPrChange>
        </w:rPr>
        <w:t>in vivo</w:t>
      </w:r>
      <w:r w:rsidR="00411AF1">
        <w:t xml:space="preserve">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ins w:id="443" w:author="G. Bruce Pike" w:date="2017-12-07T14:27:00Z">
        <w:r w:rsidR="00150CF1">
          <w:t>,</w:t>
        </w:r>
      </w:ins>
      <w:r w:rsidR="00D95224">
        <w:t xml:space="preserve"> like IR</w:t>
      </w:r>
      <w:r w:rsidR="00411AF1">
        <w:t>.</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w:t>
      </w:r>
      <w:r w:rsidR="00D95224">
        <w:t>,</w:t>
      </w:r>
      <w:r w:rsidR="008B29A8">
        <w:t xml:space="preserve"> without substantially biasing the pool-size ratio estimates in white matter. </w:t>
      </w:r>
      <w:ins w:id="444" w:author="G. Bruce Pike" w:date="2017-12-07T14:30:00Z">
        <w:r w:rsidR="00A43E42">
          <w:t xml:space="preserve">Driven by the desire for whole brain qMT, </w:t>
        </w:r>
      </w:ins>
      <w:del w:id="445" w:author="G. Bruce Pike" w:date="2017-12-07T14:29:00Z">
        <w:r w:rsidR="008B29A8" w:rsidDel="00A43E42">
          <w:delText>Although i</w:delText>
        </w:r>
      </w:del>
      <w:del w:id="446" w:author="G. Bruce Pike" w:date="2017-12-07T14:30:00Z">
        <w:r w:rsidR="008B29A8" w:rsidDel="00A43E42">
          <w:delText xml:space="preserve">n the last decade </w:delText>
        </w:r>
      </w:del>
      <w:r w:rsidR="008B29A8">
        <w:t xml:space="preserve">there has </w:t>
      </w:r>
      <w:del w:id="447" w:author="G. Bruce Pike" w:date="2017-12-07T14:29:00Z">
        <w:r w:rsidR="008B29A8" w:rsidDel="00A43E42">
          <w:delText xml:space="preserve">already </w:delText>
        </w:r>
      </w:del>
      <w:r w:rsidR="008B29A8">
        <w:t xml:space="preserve">been a </w:t>
      </w:r>
      <w:r w:rsidR="00D95224">
        <w:t>transition</w:t>
      </w:r>
      <w:r w:rsidR="008B29A8">
        <w:t xml:space="preserve"> within the qMT field </w:t>
      </w:r>
      <w:ins w:id="448" w:author="G. Bruce Pike" w:date="2017-12-07T14:31:00Z">
        <w:r w:rsidR="00A43E42">
          <w:t xml:space="preserve">during the past decade </w:t>
        </w:r>
      </w:ins>
      <w:r w:rsidR="008B29A8">
        <w:t>from using</w:t>
      </w:r>
      <w:r w:rsidR="00D95224">
        <w:t xml:space="preserve"> 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w:t>
      </w:r>
      <w:ins w:id="449" w:author="G. Bruce Pike" w:date="2017-12-07T14:32:00Z">
        <w:r w:rsidR="00A43E42">
          <w:t>,</w:t>
        </w:r>
      </w:ins>
      <w:r w:rsidR="008B29A8">
        <w:t xml:space="preserve"> </w:t>
      </w:r>
      <w:ins w:id="450" w:author="G. Bruce Pike" w:date="2017-12-07T14:31:00Z">
        <w:r w:rsidR="00A43E42">
          <w:t>such as IR</w:t>
        </w:r>
      </w:ins>
      <w:ins w:id="451" w:author="G. Bruce Pike" w:date="2017-12-07T14:32:00Z">
        <w:r w:rsidR="00A43E42">
          <w:t>,</w:t>
        </w:r>
      </w:ins>
      <w:ins w:id="452" w:author="G. Bruce Pike" w:date="2017-12-07T14:31:00Z">
        <w:r w:rsidR="00A43E42">
          <w:t xml:space="preserve"> </w:t>
        </w:r>
      </w:ins>
      <w:r w:rsidR="008B29A8">
        <w:t xml:space="preserve">to </w:t>
      </w:r>
      <w:del w:id="453" w:author="G. Bruce Pike" w:date="2017-12-07T14:31:00Z">
        <w:r w:rsidR="00D95224" w:rsidDel="00A43E42">
          <w:delText>VFA</w:delText>
        </w:r>
        <w:r w:rsidR="008B29A8" w:rsidDel="00A43E42">
          <w:delText xml:space="preserve"> for </w:delText>
        </w:r>
      </w:del>
      <w:r w:rsidR="008B29A8">
        <w:t xml:space="preserve">whole-brain </w:t>
      </w:r>
      <w:ins w:id="454" w:author="G. Bruce Pike" w:date="2017-12-07T14:31:00Z">
        <w:r w:rsidR="00A43E42">
          <w:t xml:space="preserve">VFA </w:t>
        </w:r>
      </w:ins>
      <w:r w:rsidR="008B29A8">
        <w:t>T</w:t>
      </w:r>
      <w:r w:rsidR="008B29A8">
        <w:rPr>
          <w:vertAlign w:val="subscript"/>
        </w:rPr>
        <w:t>1</w:t>
      </w:r>
      <w:r w:rsidR="008B29A8">
        <w:t xml:space="preserve"> mapping</w:t>
      </w:r>
      <w:ins w:id="455" w:author="G. Bruce Pike" w:date="2017-12-07T14:31:00Z">
        <w:r w:rsidR="00A43E42">
          <w:t xml:space="preserve">.  </w:t>
        </w:r>
      </w:ins>
      <w:ins w:id="456" w:author="G. Bruce Pike" w:date="2017-12-07T14:32:00Z">
        <w:r w:rsidR="00A43E42">
          <w:t xml:space="preserve">However, </w:t>
        </w:r>
      </w:ins>
      <w:del w:id="457" w:author="G. Bruce Pike" w:date="2017-12-07T14:32:00Z">
        <w:r w:rsidR="008B29A8" w:rsidDel="00A43E42">
          <w:delText>, the</w:delText>
        </w:r>
      </w:del>
      <w:ins w:id="458" w:author="G. Bruce Pike" w:date="2017-12-07T14:32:00Z">
        <w:r w:rsidR="00A43E42">
          <w:t>with the</w:t>
        </w:r>
      </w:ins>
      <w:r w:rsidR="008B29A8">
        <w:t xml:space="preserve"> advent of new whole-brain T</w:t>
      </w:r>
      <w:r w:rsidR="008B29A8">
        <w:rPr>
          <w:vertAlign w:val="subscript"/>
        </w:rPr>
        <w:t>1</w:t>
      </w:r>
      <w:r w:rsidR="008B29A8">
        <w:t xml:space="preserve"> mapping sequences that are becoming </w:t>
      </w:r>
      <w:ins w:id="459" w:author="G. Bruce Pike" w:date="2017-12-07T14:32:00Z">
        <w:r w:rsidR="00A43E42">
          <w:t xml:space="preserve">widely </w:t>
        </w:r>
      </w:ins>
      <w:del w:id="460" w:author="G. Bruce Pike" w:date="2017-12-07T14:32:00Z">
        <w:r w:rsidR="008B29A8" w:rsidDel="00A43E42">
          <w:delText xml:space="preserve">easily </w:delText>
        </w:r>
      </w:del>
      <w:r w:rsidR="008B29A8">
        <w:t>available on clinical scanners (</w:t>
      </w:r>
      <w:del w:id="461" w:author="G. Bruce Pike" w:date="2017-12-07T14:33:00Z">
        <w:r w:rsidR="008B29A8" w:rsidDel="00A43E42">
          <w:delText>such as</w:delText>
        </w:r>
      </w:del>
      <w:ins w:id="462" w:author="G. Bruce Pike" w:date="2017-12-07T14:33:00Z">
        <w:r w:rsidR="00A43E42">
          <w:t>e.g.</w:t>
        </w:r>
      </w:ins>
      <w:r w:rsidR="008B29A8">
        <w:t xml:space="preserve"> MP2RAGE, a B</w:t>
      </w:r>
      <w:r w:rsidR="008B29A8">
        <w:rPr>
          <w:vertAlign w:val="subscript"/>
        </w:rPr>
        <w:t>1</w:t>
      </w:r>
      <w:r w:rsidR="008B29A8">
        <w:t xml:space="preserve">-independent technique) </w:t>
      </w:r>
      <w:del w:id="463" w:author="G. Bruce Pike" w:date="2017-12-07T14:33:00Z">
        <w:r w:rsidR="00D95224" w:rsidDel="00A43E42">
          <w:delText>may result in some</w:delText>
        </w:r>
      </w:del>
      <w:ins w:id="464" w:author="G. Bruce Pike" w:date="2017-12-07T14:33:00Z">
        <w:r w:rsidR="00A43E42">
          <w:t>some</w:t>
        </w:r>
      </w:ins>
      <w:r w:rsidR="008B29A8">
        <w:t xml:space="preserve"> researchers </w:t>
      </w:r>
      <w:ins w:id="465" w:author="G. Bruce Pike" w:date="2017-12-07T14:33:00Z">
        <w:r w:rsidR="00A43E42">
          <w:t xml:space="preserve">may make the seemingly logical </w:t>
        </w:r>
      </w:ins>
      <w:r w:rsidR="008B29A8">
        <w:t>switch</w:t>
      </w:r>
      <w:del w:id="466" w:author="G. Bruce Pike" w:date="2017-12-07T14:33:00Z">
        <w:r w:rsidR="00D95224" w:rsidDel="00A43E42">
          <w:delText>ing</w:delText>
        </w:r>
      </w:del>
      <w:r w:rsidR="008B29A8">
        <w:t xml:space="preserve"> back to </w:t>
      </w:r>
      <w:del w:id="467" w:author="G. Bruce Pike" w:date="2017-12-07T14:34:00Z">
        <w:r w:rsidR="008B29A8" w:rsidDel="00A43E42">
          <w:delText xml:space="preserve">using </w:delText>
        </w:r>
      </w:del>
      <w:r w:rsidR="008B29A8">
        <w:t>B</w:t>
      </w:r>
      <w:r w:rsidR="008B29A8">
        <w:rPr>
          <w:vertAlign w:val="subscript"/>
        </w:rPr>
        <w:t>1</w:t>
      </w:r>
      <w:r w:rsidR="00D5004C">
        <w:t>-independent T</w:t>
      </w:r>
      <w:r w:rsidR="00D5004C">
        <w:rPr>
          <w:vertAlign w:val="subscript"/>
        </w:rPr>
        <w:t>1</w:t>
      </w:r>
      <w:r w:rsidR="00D5004C">
        <w:t xml:space="preserve"> mapping techniques in their qMT protocols. </w:t>
      </w:r>
      <w:del w:id="468" w:author="G. Bruce Pike" w:date="2017-12-07T14:34:00Z">
        <w:r w:rsidR="00D5004C" w:rsidDel="00A43E42">
          <w:delText xml:space="preserve">Although </w:delText>
        </w:r>
      </w:del>
      <w:ins w:id="469" w:author="G. Bruce Pike" w:date="2017-12-07T14:34:00Z">
        <w:r w:rsidR="00A43E42">
          <w:t xml:space="preserve">While </w:t>
        </w:r>
      </w:ins>
      <w:r w:rsidR="00D5004C">
        <w:t>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qMT parameters was </w:t>
      </w:r>
      <w:r w:rsidR="00D95224">
        <w:t>developed</w:t>
      </w:r>
      <w:r w:rsidR="00776C1D">
        <w:t xml:space="preserve">, and the regularization </w:t>
      </w:r>
      <w:r w:rsidR="00D95224">
        <w:t>coefficient</w:t>
      </w:r>
      <w:r w:rsidR="00776C1D">
        <w:t xml:space="preserve"> was op</w:t>
      </w:r>
      <w:r w:rsidR="003F1224">
        <w:t>timized for the pool-size ratio</w:t>
      </w:r>
      <w:ins w:id="470" w:author="G. Bruce Pike" w:date="2017-12-07T14:35:00Z">
        <w:r w:rsidR="00277471">
          <w:t xml:space="preserve"> parameter</w:t>
        </w:r>
      </w:ins>
      <w:r w:rsidR="003F1224">
        <w:t>.</w:t>
      </w:r>
      <w:r w:rsidR="00776C1D">
        <w:t xml:space="preserve">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 xml:space="preserve">(typical range observed </w:t>
      </w:r>
      <w:r w:rsidR="00A3359A" w:rsidRPr="00277471">
        <w:rPr>
          <w:i/>
          <w:rPrChange w:id="471" w:author="G. Bruce Pike" w:date="2017-12-07T14:35:00Z">
            <w:rPr/>
          </w:rPrChange>
        </w:rPr>
        <w:t>in vivo</w:t>
      </w:r>
      <w:r w:rsidR="00A3359A">
        <w:t xml:space="preserve">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rsidR="00334BE3" w:rsidRDefault="00334BE3" w:rsidP="00334BE3">
      <w:pPr>
        <w:pStyle w:val="Heading2"/>
      </w:pPr>
      <w:bookmarkStart w:id="472" w:name="_Toc499894674"/>
      <w:r>
        <w:t>Future Work</w:t>
      </w:r>
      <w:bookmarkEnd w:id="472"/>
    </w:p>
    <w:p w:rsidR="00D725C6" w:rsidRDefault="00D725C6" w:rsidP="00D725C6">
      <w:r>
        <w:t xml:space="preserve">The work presented in this thesis </w:t>
      </w:r>
      <w:r w:rsidR="00597BA9">
        <w:t>investigate</w:t>
      </w:r>
      <w:ins w:id="473" w:author="G. Bruce Pike" w:date="2017-12-07T14:36:00Z">
        <w:r w:rsidR="00782D60">
          <w:t>d</w:t>
        </w:r>
      </w:ins>
      <w:r w:rsidR="00597BA9">
        <w:t xml:space="preserve"> and optimized the</w:t>
      </w:r>
      <w:r>
        <w:t xml:space="preserve"> B</w:t>
      </w:r>
      <w:r>
        <w:rPr>
          <w:vertAlign w:val="subscript"/>
        </w:rPr>
        <w:t>1</w:t>
      </w:r>
      <w:r>
        <w:t>-</w:t>
      </w:r>
      <w:ins w:id="474" w:author="G. Bruce Pike" w:date="2017-12-07T14:59:00Z">
        <w:r w:rsidR="008C26AD">
          <w:t>in</w:t>
        </w:r>
      </w:ins>
      <w:r>
        <w:t>sensitivity of qMT</w:t>
      </w:r>
      <w:ins w:id="475" w:author="G. Bruce Pike" w:date="2017-12-07T15:00:00Z">
        <w:r w:rsidR="008C26AD">
          <w:t xml:space="preserve"> model parameters </w:t>
        </w:r>
      </w:ins>
      <w:del w:id="476" w:author="G. Bruce Pike" w:date="2017-12-07T15:00:00Z">
        <w:r w:rsidDel="008C26AD">
          <w:delText xml:space="preserve"> </w:delText>
        </w:r>
      </w:del>
      <w:ins w:id="477" w:author="G. Bruce Pike" w:date="2017-12-07T14:59:00Z">
        <w:r w:rsidR="008C26AD">
          <w:t xml:space="preserve">for a </w:t>
        </w:r>
      </w:ins>
      <w:del w:id="478" w:author="G. Bruce Pike" w:date="2017-12-07T15:00:00Z">
        <w:r w:rsidDel="008C26AD">
          <w:delText xml:space="preserve">only considered a </w:delText>
        </w:r>
      </w:del>
      <w:r>
        <w:t xml:space="preserve">subset of qMT acquisition pulse </w:t>
      </w:r>
      <w:del w:id="479" w:author="G. Bruce Pike" w:date="2017-12-07T15:00:00Z">
        <w:r w:rsidDel="008C26AD">
          <w:delText>sequence</w:delText>
        </w:r>
        <w:r w:rsidR="00597BA9" w:rsidDel="008C26AD">
          <w:delText>s</w:delText>
        </w:r>
        <w:r w:rsidDel="008C26AD">
          <w:delText xml:space="preserve"> </w:delText>
        </w:r>
      </w:del>
      <w:ins w:id="480" w:author="G. Bruce Pike" w:date="2017-12-07T15:00:00Z">
        <w:r w:rsidR="008C26AD">
          <w:t xml:space="preserve">technqiues </w:t>
        </w:r>
      </w:ins>
      <w:r>
        <w:t>(SPGR) and fitting model</w:t>
      </w:r>
      <w:r w:rsidR="00597BA9">
        <w:t>s</w:t>
      </w:r>
      <w:r>
        <w:t xml:space="preserve"> (Sled and Pike). There exist several other qMT fitting models for the SPGR qMT pulse sequence, such as Yarnykh’s </w:t>
      </w:r>
      <w:r w:rsidR="00000FB0">
        <w:t xml:space="preserve">model </w:t>
      </w:r>
      <w:r>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7164FC">
        <w:rPr>
          <w:noProof/>
        </w:rPr>
        <w:t>[148]</w:t>
      </w:r>
      <w:r>
        <w:fldChar w:fldCharType="end"/>
      </w:r>
      <w:r>
        <w:t xml:space="preserve">, Ramani’s </w:t>
      </w:r>
      <w:r w:rsidR="00000FB0">
        <w:t>model</w:t>
      </w:r>
      <w:r w:rsidR="002C0AE9">
        <w:t xml:space="preserve"> </w:t>
      </w:r>
      <w:r w:rsidR="002C0AE9">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7164FC">
        <w:rPr>
          <w:noProof/>
        </w:rPr>
        <w:t>[147]</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2C0AE9">
        <w:fldChar w:fldCharType="separate"/>
      </w:r>
      <w:r w:rsidR="007164FC">
        <w:rPr>
          <w:noProof/>
        </w:rPr>
        <w:t>[72,195]</w:t>
      </w:r>
      <w:r w:rsidR="002C0AE9">
        <w:fldChar w:fldCharType="end"/>
      </w:r>
      <w:r w:rsidR="00000FB0">
        <w:t xml:space="preserve">. </w:t>
      </w:r>
      <w:commentRangeStart w:id="481"/>
      <w:r w:rsidR="00000FB0">
        <w:t xml:space="preserve">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of these SPGR qMT fitting models.</w:t>
      </w:r>
      <w:commentRangeEnd w:id="481"/>
      <w:r w:rsidR="008C26AD">
        <w:rPr>
          <w:rStyle w:val="CommentReference"/>
        </w:rPr>
        <w:commentReference w:id="481"/>
      </w:r>
      <w:r w:rsidR="00281D4F">
        <w:t xml:space="preserve"> </w:t>
      </w:r>
      <w:r w:rsidR="00EE77FA">
        <w:t>Such a study could follow the same sensitivity analysis and</w:t>
      </w:r>
      <w:del w:id="482" w:author="G. Bruce Pike" w:date="2017-12-07T15:02:00Z">
        <w:r w:rsidR="00EE77FA" w:rsidDel="00357FD9">
          <w:delText>/or</w:delText>
        </w:r>
      </w:del>
      <w:r w:rsidR="00EE77FA">
        <w:t xml:space="preserve"> optimization framework presented in chapters 4 and 5, or </w:t>
      </w:r>
      <w:r w:rsidR="00597BA9">
        <w:t xml:space="preserve">use </w:t>
      </w:r>
      <w:del w:id="483" w:author="G. Bruce Pike" w:date="2017-12-07T15:02:00Z">
        <w:r w:rsidR="00EE77FA" w:rsidDel="00357FD9">
          <w:delText>a more formal</w:delText>
        </w:r>
      </w:del>
      <w:ins w:id="484" w:author="G. Bruce Pike" w:date="2017-12-07T15:02:00Z">
        <w:r w:rsidR="00357FD9">
          <w:t>other</w:t>
        </w:r>
      </w:ins>
      <w:r w:rsidR="00EE77FA">
        <w:t xml:space="preserve"> statistical analysis approach</w:t>
      </w:r>
      <w:ins w:id="485" w:author="G. Bruce Pike" w:date="2017-12-07T15:02:00Z">
        <w:r w:rsidR="00357FD9">
          <w:t xml:space="preserve">es to study </w:t>
        </w:r>
      </w:ins>
      <w:del w:id="486" w:author="G. Bruce Pike" w:date="2017-12-07T15:02:00Z">
        <w:r w:rsidR="00EE77FA" w:rsidDel="00357FD9">
          <w:delText xml:space="preserve"> of the </w:delText>
        </w:r>
      </w:del>
      <w:r w:rsidR="00EE77FA">
        <w:t>error-propagation</w:t>
      </w:r>
      <w:ins w:id="487" w:author="G. Bruce Pike" w:date="2017-12-07T15:03:00Z">
        <w:r w:rsidR="00357FD9">
          <w:t>, for example</w:t>
        </w:r>
      </w:ins>
      <w:r w:rsidR="00EE77FA">
        <w:t xml:space="preserve">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7164FC">
        <w:rPr>
          <w:noProof/>
        </w:rPr>
        <w:t>[201]</w:t>
      </w:r>
      <w:r w:rsidR="00EE77FA">
        <w:fldChar w:fldCharType="end"/>
      </w:r>
      <w:ins w:id="488" w:author="G. Bruce Pike" w:date="2017-12-07T15:03:00Z">
        <w:r w:rsidR="00357FD9">
          <w:t>.</w:t>
        </w:r>
      </w:ins>
      <w:del w:id="489" w:author="G. Bruce Pike" w:date="2017-12-07T15:03:00Z">
        <w:r w:rsidR="00597BA9" w:rsidDel="00357FD9">
          <w:delText xml:space="preserve"> for qMT</w:delText>
        </w:r>
        <w:r w:rsidR="00EE77FA" w:rsidDel="00357FD9">
          <w:delText>.</w:delText>
        </w:r>
      </w:del>
      <w:r w:rsidR="00EE77FA">
        <w:t xml:space="preserve"> The benefit of the latter approach would be that, instead </w:t>
      </w:r>
      <w:r w:rsidR="00B359E7">
        <w:t>of investigating the B</w:t>
      </w:r>
      <w:r w:rsidR="00B359E7">
        <w:rPr>
          <w:vertAlign w:val="subscript"/>
        </w:rPr>
        <w:t>1</w:t>
      </w:r>
      <w:r w:rsidR="00B359E7">
        <w:t xml:space="preserve">-sensitivity for a single </w:t>
      </w:r>
      <w:del w:id="490" w:author="G. Bruce Pike" w:date="2017-12-07T15:03:00Z">
        <w:r w:rsidR="00B359E7" w:rsidDel="00357FD9">
          <w:delText xml:space="preserve">abstract </w:delText>
        </w:r>
      </w:del>
      <w:r w:rsidR="00B359E7">
        <w:t>source of inaccuracy, the impact of the SNRs of the B</w:t>
      </w:r>
      <w:r w:rsidR="00B359E7">
        <w:rPr>
          <w:vertAlign w:val="subscript"/>
        </w:rPr>
        <w:t>1</w:t>
      </w:r>
      <w:r w:rsidR="00B359E7">
        <w:t>, T</w:t>
      </w:r>
      <w:r w:rsidR="00B359E7">
        <w:rPr>
          <w:vertAlign w:val="subscript"/>
        </w:rPr>
        <w:t>1</w:t>
      </w:r>
      <w:r w:rsidR="00B359E7">
        <w:t xml:space="preserve">, and </w:t>
      </w:r>
      <w:del w:id="491" w:author="G. Bruce Pike" w:date="2017-12-07T15:03:00Z">
        <w:r w:rsidR="00B359E7" w:rsidDel="00357FD9">
          <w:delText xml:space="preserve">qMT </w:delText>
        </w:r>
      </w:del>
      <w:ins w:id="492" w:author="G. Bruce Pike" w:date="2017-12-07T15:03:00Z">
        <w:r w:rsidR="00357FD9">
          <w:t xml:space="preserve">individual MT-weighted </w:t>
        </w:r>
      </w:ins>
      <w:r w:rsidR="00B359E7">
        <w:t>measurements on the qMT fitting parameters</w:t>
      </w:r>
      <w:ins w:id="493" w:author="G. Bruce Pike" w:date="2017-12-07T15:04:00Z">
        <w:r w:rsidR="00357FD9">
          <w:t>’</w:t>
        </w:r>
      </w:ins>
      <w:r w:rsidR="00B359E7">
        <w:t xml:space="preserve"> statistics could be explored in addition to local or systemic biases </w:t>
      </w:r>
      <w:del w:id="494" w:author="G. Bruce Pike" w:date="2017-12-07T15:04:00Z">
        <w:r w:rsidR="00B359E7" w:rsidDel="00357FD9">
          <w:delText xml:space="preserve">of </w:delText>
        </w:r>
      </w:del>
      <w:ins w:id="495" w:author="G. Bruce Pike" w:date="2017-12-07T15:04:00Z">
        <w:r w:rsidR="00357FD9">
          <w:t xml:space="preserve">in </w:t>
        </w:r>
      </w:ins>
      <w:r w:rsidR="00B359E7">
        <w:t>B</w:t>
      </w:r>
      <w:r w:rsidR="00B359E7">
        <w:rPr>
          <w:vertAlign w:val="subscript"/>
        </w:rPr>
        <w:t>1</w:t>
      </w:r>
      <w:r w:rsidR="00B359E7">
        <w:t>.</w:t>
      </w:r>
      <w:r w:rsidR="00363BD6">
        <w:t xml:space="preserve"> </w:t>
      </w:r>
      <w:r w:rsidR="00597BA9">
        <w:t xml:space="preserve">Alternative </w:t>
      </w:r>
      <w:r w:rsidR="00363BD6">
        <w:t>qMT pulse sequences</w:t>
      </w:r>
      <w:r w:rsidR="00597BA9">
        <w:t xml:space="preserve"> also exist</w:t>
      </w:r>
      <w:r w:rsidR="00363BD6">
        <w:t>,</w:t>
      </w:r>
      <w:r w:rsidR="00597BA9">
        <w:t xml:space="preserve"> such as</w:t>
      </w:r>
      <w:r w:rsidR="00363BD6">
        <w:t xml:space="preserve"> Gloor’s steady-state free precession approach</w:t>
      </w:r>
      <w:ins w:id="496" w:author="G. Bruce Pike" w:date="2017-12-07T15:04:00Z">
        <w:r w:rsidR="00357FD9">
          <w:t>,</w:t>
        </w:r>
      </w:ins>
      <w:r w:rsidR="00363BD6">
        <w:t xml:space="preserve"> </w:t>
      </w:r>
      <w:del w:id="497" w:author="G. Bruce Pike" w:date="2017-12-07T15:04:00Z">
        <w:r w:rsidR="00597BA9" w:rsidDel="00357FD9">
          <w:delText xml:space="preserve">and </w:delText>
        </w:r>
      </w:del>
      <w:ins w:id="498" w:author="G. Bruce Pike" w:date="2017-12-07T15:04:00Z">
        <w:r w:rsidR="00357FD9">
          <w:t xml:space="preserve">which </w:t>
        </w:r>
      </w:ins>
      <w:del w:id="499" w:author="G. Bruce Pike" w:date="2017-12-07T15:04:00Z">
        <w:r w:rsidR="00363BD6" w:rsidDel="00357FD9">
          <w:delText>requ</w:delText>
        </w:r>
        <w:r w:rsidR="001929DC" w:rsidDel="00357FD9">
          <w:delText>ir</w:delText>
        </w:r>
        <w:r w:rsidR="00363BD6" w:rsidDel="00357FD9">
          <w:delText xml:space="preserve">ing </w:delText>
        </w:r>
      </w:del>
      <w:ins w:id="500" w:author="G. Bruce Pike" w:date="2017-12-07T15:04:00Z">
        <w:r w:rsidR="00357FD9">
          <w:t xml:space="preserve">requires </w:t>
        </w:r>
      </w:ins>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w:t>
      </w:r>
      <w:ins w:id="501" w:author="G. Bruce Pike" w:date="2017-12-07T15:04:00Z">
        <w:r w:rsidR="00357FD9">
          <w:t>, that</w:t>
        </w:r>
      </w:ins>
      <w:del w:id="502" w:author="G. Bruce Pike" w:date="2017-12-07T15:04:00Z">
        <w:r w:rsidR="00363BD6" w:rsidDel="00357FD9">
          <w:delText xml:space="preserve"> </w:delText>
        </w:r>
        <w:r w:rsidR="00597BA9" w:rsidDel="00357FD9">
          <w:delText>which</w:delText>
        </w:r>
      </w:del>
      <w:r w:rsidR="00597BA9">
        <w:t xml:space="preserve"> </w:t>
      </w:r>
      <w:r w:rsidR="00363BD6">
        <w:t>could also be of interest to do a B</w:t>
      </w:r>
      <w:r w:rsidR="00363BD6">
        <w:rPr>
          <w:vertAlign w:val="subscript"/>
        </w:rPr>
        <w:t>1</w:t>
      </w:r>
      <w:r w:rsidR="00363BD6">
        <w:t xml:space="preserve">-sensitivity study </w:t>
      </w:r>
      <w:ins w:id="503" w:author="G. Bruce Pike" w:date="2017-12-07T15:05:00Z">
        <w:r w:rsidR="00913FD4">
          <w:t xml:space="preserve">for </w:t>
        </w:r>
      </w:ins>
      <w:r w:rsidR="00363BD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E256BD">
        <w:rPr>
          <w:noProof/>
        </w:rPr>
        <w:t>[187]</w:t>
      </w:r>
      <w:r w:rsidR="00363BD6">
        <w:fldChar w:fldCharType="end"/>
      </w:r>
      <w:ins w:id="504" w:author="G. Bruce Pike" w:date="2017-12-07T15:05:00Z">
        <w:r w:rsidR="00913FD4">
          <w:t xml:space="preserve">.  </w:t>
        </w:r>
      </w:ins>
      <w:ins w:id="505" w:author="G. Bruce Pike" w:date="2017-12-07T15:06:00Z">
        <w:r w:rsidR="00913FD4">
          <w:t>Comparison</w:t>
        </w:r>
      </w:ins>
      <w:ins w:id="506" w:author="G. Bruce Pike" w:date="2017-12-07T15:05:00Z">
        <w:r w:rsidR="00913FD4">
          <w:t xml:space="preserve"> of our optimized approach with </w:t>
        </w:r>
      </w:ins>
      <w:del w:id="507" w:author="G. Bruce Pike" w:date="2017-12-07T15:05:00Z">
        <w:r w:rsidR="00363BD6" w:rsidDel="00913FD4">
          <w:delText>,</w:delText>
        </w:r>
      </w:del>
      <w:r w:rsidR="00363BD6">
        <w:t xml:space="preserve"> </w:t>
      </w:r>
      <w:del w:id="508" w:author="G. Bruce Pike" w:date="2017-12-07T15:06:00Z">
        <w:r w:rsidR="00363BD6" w:rsidDel="00913FD4">
          <w:delText xml:space="preserve">whereas </w:delText>
        </w:r>
      </w:del>
      <w:r w:rsidR="00363BD6">
        <w:t xml:space="preserve">Dortch’s selective inversion recovery method of acquiring qMT </w:t>
      </w:r>
      <w:ins w:id="509" w:author="G. Bruce Pike" w:date="2017-12-07T15:06:00Z">
        <w:r w:rsidR="00913FD4">
          <w:t xml:space="preserve">data, which has been </w:t>
        </w:r>
      </w:ins>
      <w:del w:id="510" w:author="G. Bruce Pike" w:date="2017-12-07T15:06:00Z">
        <w:r w:rsidR="00363BD6" w:rsidDel="00913FD4">
          <w:delText xml:space="preserve">has already </w:delText>
        </w:r>
      </w:del>
      <w:r w:rsidR="00363BD6">
        <w:t>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00363BD6">
        <w:fldChar w:fldCharType="separate"/>
      </w:r>
      <w:r w:rsidR="00E256BD">
        <w:rPr>
          <w:noProof/>
        </w:rPr>
        <w:t>[188]</w:t>
      </w:r>
      <w:r w:rsidR="00363BD6">
        <w:fldChar w:fldCharType="end"/>
      </w:r>
      <w:ins w:id="511" w:author="G. Bruce Pike" w:date="2017-12-07T15:06:00Z">
        <w:r w:rsidR="00913FD4">
          <w:t>, would also be of interest</w:t>
        </w:r>
      </w:ins>
      <w:r w:rsidR="00363BD6">
        <w:t>.</w:t>
      </w:r>
    </w:p>
    <w:p w:rsidR="0005365B" w:rsidRDefault="00726EDD" w:rsidP="00D725C6">
      <w:r>
        <w:t xml:space="preserve">Out of the three </w:t>
      </w:r>
      <w:r w:rsidR="00597BA9">
        <w:t xml:space="preserve">typical </w:t>
      </w:r>
      <w:r>
        <w:t>qMT calibration measurements (B</w:t>
      </w:r>
      <w:r>
        <w:rPr>
          <w:vertAlign w:val="subscript"/>
        </w:rPr>
        <w:t>0</w:t>
      </w:r>
      <w:r>
        <w:t>, B</w:t>
      </w:r>
      <w:r>
        <w:rPr>
          <w:vertAlign w:val="subscript"/>
        </w:rPr>
        <w:t>1</w:t>
      </w:r>
      <w:r>
        <w:t>, T</w:t>
      </w:r>
      <w:r>
        <w:rPr>
          <w:vertAlign w:val="subscript"/>
        </w:rPr>
        <w:t>1</w:t>
      </w:r>
      <w:r>
        <w:t xml:space="preserve">), the qMT </w:t>
      </w:r>
      <w:ins w:id="512" w:author="G. Bruce Pike" w:date="2017-12-07T15:06:00Z">
        <w:r w:rsidR="00D17382">
          <w:t xml:space="preserve">model parameters </w:t>
        </w:r>
      </w:ins>
      <w:del w:id="513" w:author="G. Bruce Pike" w:date="2017-12-07T15:07:00Z">
        <w:r w:rsidDel="00D17382">
          <w:delText xml:space="preserve">was </w:delText>
        </w:r>
      </w:del>
      <w:ins w:id="514" w:author="G. Bruce Pike" w:date="2017-12-07T15:07:00Z">
        <w:r w:rsidR="00D17382">
          <w:t xml:space="preserve">were </w:t>
        </w:r>
      </w:ins>
      <w:r>
        <w:t xml:space="preserve">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w:t>
      </w:r>
      <w:ins w:id="515" w:author="G. Bruce Pike" w:date="2017-12-07T15:07:00Z">
        <w:r w:rsidR="00D17382">
          <w:t>,</w:t>
        </w:r>
      </w:ins>
      <w:r w:rsidR="00132CBA">
        <w:t xml:space="preserv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w:t>
      </w:r>
      <w:del w:id="516" w:author="G. Bruce Pike" w:date="2017-12-07T15:07:00Z">
        <w:r w:rsidR="005E0F68" w:rsidDel="00D17382">
          <w:delText xml:space="preserve">using </w:delText>
        </w:r>
      </w:del>
      <w:ins w:id="517" w:author="G. Bruce Pike" w:date="2017-12-07T15:07:00Z">
        <w:r w:rsidR="00D17382">
          <w:t xml:space="preserve">via the </w:t>
        </w:r>
      </w:ins>
      <w:r w:rsidR="005E0F68">
        <w:t xml:space="preserve">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xml:space="preserve">, </w:t>
      </w:r>
      <w:ins w:id="518" w:author="G. Bruce Pike" w:date="2017-12-07T15:08:00Z">
        <w:r w:rsidR="00FD4062">
          <w:t xml:space="preserve">which </w:t>
        </w:r>
      </w:ins>
      <w:r w:rsidR="005E0F68">
        <w:t>suggest</w:t>
      </w:r>
      <w:del w:id="519" w:author="G. Bruce Pike" w:date="2017-12-07T15:08:00Z">
        <w:r w:rsidR="005E0F68" w:rsidDel="00FD4062">
          <w:delText>ing</w:delText>
        </w:r>
      </w:del>
      <w:r w:rsidR="005E0F68">
        <w:t xml:space="preserve"> that overestimations in T</w:t>
      </w:r>
      <w:r w:rsidR="005E0F68">
        <w:rPr>
          <w:vertAlign w:val="subscript"/>
        </w:rPr>
        <w:t>1</w:t>
      </w:r>
      <w:r w:rsidR="005E0F68">
        <w:t xml:space="preserve"> values will lower the estimated pool-size ratio values</w:t>
      </w:r>
      <w:ins w:id="520" w:author="G. Bruce Pike" w:date="2017-12-07T15:08:00Z">
        <w:r w:rsidR="00FD4062">
          <w:t>.  We</w:t>
        </w:r>
      </w:ins>
      <w:del w:id="521" w:author="G. Bruce Pike" w:date="2017-12-07T15:08:00Z">
        <w:r w:rsidR="005E0F68" w:rsidDel="00FD4062">
          <w:delText xml:space="preserve">, and we </w:delText>
        </w:r>
      </w:del>
      <w:ins w:id="522" w:author="G. Bruce Pike" w:date="2017-12-07T15:08:00Z">
        <w:r w:rsidR="00FD4062">
          <w:t xml:space="preserve"> </w:t>
        </w:r>
      </w:ins>
      <w:r w:rsidR="005E0F68">
        <w:t xml:space="preserve">reported preliminary results demonstrating this </w:t>
      </w:r>
      <w:r w:rsidR="00597BA9">
        <w:t>relationship</w:t>
      </w:r>
      <w:r w:rsidR="005E0F68">
        <w:t xml:space="preserve"> </w:t>
      </w:r>
      <w:r w:rsidR="005E0F68" w:rsidRPr="00FD4062">
        <w:rPr>
          <w:i/>
          <w:rPrChange w:id="523" w:author="G. Bruce Pike" w:date="2017-12-07T15:08:00Z">
            <w:rPr/>
          </w:rPrChange>
        </w:rPr>
        <w:t>in vivo</w:t>
      </w:r>
      <w:r w:rsidR="005E0F68">
        <w:t xml:space="preserve"> at a</w:t>
      </w:r>
      <w:r w:rsidR="00597BA9">
        <w:t xml:space="preserve"> previous</w:t>
      </w:r>
      <w:r w:rsidR="005E0F68">
        <w:t xml:space="preserve"> conference (Boudreau et al 2013, endMS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±100 ms)</w:t>
      </w:r>
      <w:r w:rsidR="0005365B">
        <w:t xml:space="preserve"> relative to inversion recovery (gold standard)</w:t>
      </w:r>
      <w:r w:rsidR="00132CBA">
        <w:t xml:space="preserve">. </w:t>
      </w:r>
      <w:ins w:id="524" w:author="G. Bruce Pike" w:date="2017-12-07T15:09:00Z">
        <w:r w:rsidR="00FD4062">
          <w:t xml:space="preserve">We have previously reported </w:t>
        </w:r>
      </w:ins>
      <w:del w:id="525" w:author="G. Bruce Pike" w:date="2017-12-07T15:09:00Z">
        <w:r w:rsidR="00403CA5" w:rsidDel="00FD4062">
          <w:delText>T</w:delText>
        </w:r>
      </w:del>
      <w:ins w:id="526" w:author="G. Bruce Pike" w:date="2017-12-07T15:09:00Z">
        <w:r w:rsidR="00FD4062">
          <w:t>t</w:t>
        </w:r>
      </w:ins>
      <w:r w:rsidR="00403CA5">
        <w:t>his range of systemic bias</w:t>
      </w:r>
      <w:r w:rsidR="00AA1B19">
        <w:t xml:space="preserve"> </w:t>
      </w:r>
      <w:ins w:id="527" w:author="G. Bruce Pike" w:date="2017-12-07T15:09:00Z">
        <w:r w:rsidR="00FD4062">
          <w:t xml:space="preserve">in </w:t>
        </w:r>
      </w:ins>
      <w:del w:id="528" w:author="G. Bruce Pike" w:date="2017-12-07T15:09:00Z">
        <w:r w:rsidR="00AA1B19" w:rsidDel="00FD4062">
          <w:delText xml:space="preserve">measured between several </w:delText>
        </w:r>
      </w:del>
      <w:r w:rsidR="00AA1B19">
        <w:t>T</w:t>
      </w:r>
      <w:r w:rsidR="00AA1B19">
        <w:rPr>
          <w:vertAlign w:val="subscript"/>
        </w:rPr>
        <w:t>1</w:t>
      </w:r>
      <w:r w:rsidR="00AA1B19">
        <w:t xml:space="preserve"> mapping pulse sequences </w:t>
      </w:r>
      <w:del w:id="529" w:author="G. Bruce Pike" w:date="2017-12-07T15:10:00Z">
        <w:r w:rsidR="00AA1B19" w:rsidDel="00FD4062">
          <w:delText xml:space="preserve">were reported in a paper </w:delText>
        </w:r>
        <w:r w:rsidR="00403CA5" w:rsidDel="00FD4062">
          <w:delText>that</w:delText>
        </w:r>
        <w:r w:rsidR="00AA1B19" w:rsidDel="00FD4062">
          <w:delText xml:space="preserve"> I co-authored </w:delText>
        </w:r>
        <w:r w:rsidR="00403CA5" w:rsidDel="00FD4062">
          <w:delText xml:space="preserve">over </w:delText>
        </w:r>
        <w:r w:rsidR="00AA1B19" w:rsidDel="00FD4062">
          <w:delText xml:space="preserve">the course of this degree </w:delText>
        </w:r>
      </w:del>
      <w:r w:rsidR="00AA1B19">
        <w:t xml:space="preserve">(Stikov et al 2015 </w:t>
      </w:r>
      <w:r w:rsidR="00AA1B19">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AA1B19">
        <w:fldChar w:fldCharType="separate"/>
      </w:r>
      <w:r w:rsidR="00850EAF">
        <w:rPr>
          <w:noProof/>
        </w:rPr>
        <w:t>[53]</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w:t>
      </w:r>
      <w:del w:id="530" w:author="G. Bruce Pike" w:date="2017-12-07T15:10:00Z">
        <w:r w:rsidR="005E0F68" w:rsidDel="00FD4062">
          <w:delText xml:space="preserve">during </w:delText>
        </w:r>
      </w:del>
      <w:ins w:id="531" w:author="G. Bruce Pike" w:date="2017-12-07T15:10:00Z">
        <w:r w:rsidR="00FD4062">
          <w:t xml:space="preserve">in </w:t>
        </w:r>
      </w:ins>
      <w:r w:rsidR="005E0F68">
        <w:t>the steady-state pulse sequence.</w:t>
      </w:r>
      <w:r w:rsidR="009951EC" w:rsidRPr="009951EC">
        <w:t xml:space="preserve"> </w:t>
      </w:r>
      <w:r w:rsidR="009951EC">
        <w:t xml:space="preserve">A </w:t>
      </w:r>
      <w:ins w:id="532" w:author="G. Bruce Pike" w:date="2017-12-07T15:10:00Z">
        <w:r w:rsidR="00FD4062">
          <w:t xml:space="preserve">recent paper </w:t>
        </w:r>
      </w:ins>
      <w:del w:id="533" w:author="G. Bruce Pike" w:date="2017-12-07T15:10:00Z">
        <w:r w:rsidR="009951EC" w:rsidDel="00FD4062">
          <w:delText>paper rece</w:delText>
        </w:r>
        <w:r w:rsidR="00B82704" w:rsidDel="00FD4062">
          <w:delText xml:space="preserve">ntly published </w:delText>
        </w:r>
      </w:del>
      <w:r w:rsidR="00B82704">
        <w:t>proposes</w:t>
      </w:r>
      <w:r w:rsidR="009951EC">
        <w:t xml:space="preserve"> a correction to account for the unspoiled magnetization effect </w:t>
      </w:r>
      <w:r w:rsidR="00B82704">
        <w:t>in</w:t>
      </w:r>
      <w:r w:rsidR="009951EC">
        <w:t xml:space="preserve"> VFA </w:t>
      </w:r>
      <w:r w:rsidR="009951EC">
        <w:fldChar w:fldCharType="begin"/>
      </w:r>
      <w:r w:rsidR="007164FC">
        <w:instrText xml:space="preserve"> ADDIN EN.CITE &lt;EndNote&gt;&lt;Cite&gt;&lt;Author&gt;Baudrexel&lt;/Author&gt;&lt;Year&gt;2017&lt;/Year&gt;&lt;RecNum&gt;8266&lt;/RecNum&gt;&lt;DisplayText&gt;[203]&lt;/DisplayText&gt;&lt;record&gt;&lt;rec-number&gt;8266&lt;/rec-number&gt;&lt;foreign-keys&gt;&lt;key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7164FC">
        <w:rPr>
          <w:noProof/>
        </w:rPr>
        <w:t>[203]</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w:t>
      </w:r>
      <w:ins w:id="534" w:author="G. Bruce Pike" w:date="2017-12-07T15:11:00Z">
        <w:r w:rsidR="00FD4062">
          <w:t xml:space="preserve">avenue of investigation </w:t>
        </w:r>
      </w:ins>
      <w:del w:id="535" w:author="G. Bruce Pike" w:date="2017-12-07T15:11:00Z">
        <w:r w:rsidR="00834E1E" w:rsidDel="00FD4062">
          <w:delText xml:space="preserve">research project opportunity </w:delText>
        </w:r>
      </w:del>
      <w:r w:rsidR="00834E1E">
        <w:t xml:space="preserve">could be simultaneously optimizing for reduced sensitivity of all three calibration measurements </w:t>
      </w:r>
      <w:del w:id="536" w:author="G. Bruce Pike" w:date="2017-12-07T15:11:00Z">
        <w:r w:rsidR="00B60421" w:rsidDel="00FD4062">
          <w:delText>using</w:delText>
        </w:r>
        <w:r w:rsidR="00834E1E" w:rsidDel="00FD4062">
          <w:delText xml:space="preserve"> regularization</w:delText>
        </w:r>
        <w:r w:rsidR="00B60421" w:rsidDel="00FD4062">
          <w:delText xml:space="preserve"> </w:delText>
        </w:r>
      </w:del>
      <w:r w:rsidR="00B60421">
        <w:t>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rsidR="00D371C9" w:rsidRPr="00E81CD9" w:rsidRDefault="00686156" w:rsidP="00D725C6">
      <w:r>
        <w:t>One of the major challenges of qMT is its conventionally long acquisition times, largely limiting it to research applications and rarely included in clinical studies. Although omitting the B</w:t>
      </w:r>
      <w:r>
        <w:rPr>
          <w:vertAlign w:val="subscript"/>
        </w:rPr>
        <w:t>1</w:t>
      </w:r>
      <w:r>
        <w:t xml:space="preserve"> map fr</w:t>
      </w:r>
      <w:r w:rsidR="002D346C">
        <w:t>om the qMT acquisition protocol</w:t>
      </w:r>
      <w:r>
        <w:t xml:space="preserve"> </w:t>
      </w:r>
      <w:del w:id="537" w:author="G. Bruce Pike" w:date="2017-12-07T15:12:00Z">
        <w:r w:rsidR="002D346C" w:rsidDel="000E0AC8">
          <w:delText>could</w:delText>
        </w:r>
        <w:r w:rsidDel="000E0AC8">
          <w:delText xml:space="preserve"> </w:delText>
        </w:r>
      </w:del>
      <w:ins w:id="538" w:author="G. Bruce Pike" w:date="2017-12-07T15:12:00Z">
        <w:r w:rsidR="000E0AC8">
          <w:t xml:space="preserve">would </w:t>
        </w:r>
      </w:ins>
      <w:r>
        <w:t>reduc</w:t>
      </w:r>
      <w:r w:rsidR="003479A4">
        <w:t xml:space="preserve">e </w:t>
      </w:r>
      <w:r>
        <w:t xml:space="preserve">the acquisition time of the overall protocol, </w:t>
      </w:r>
      <w:ins w:id="539" w:author="G. Bruce Pike" w:date="2017-12-07T15:12:00Z">
        <w:r w:rsidR="000E0AC8">
          <w:t xml:space="preserve">that alone </w:t>
        </w:r>
      </w:ins>
      <w:del w:id="540" w:author="G. Bruce Pike" w:date="2017-12-07T15:12:00Z">
        <w:r w:rsidDel="000E0AC8">
          <w:delText>it won’t</w:delText>
        </w:r>
      </w:del>
      <w:ins w:id="541" w:author="G. Bruce Pike" w:date="2017-12-07T15:12:00Z">
        <w:r w:rsidR="000E0AC8">
          <w:t>will not</w:t>
        </w:r>
      </w:ins>
      <w:r>
        <w:t xml:space="preserve"> </w:t>
      </w:r>
      <w:del w:id="542" w:author="G. Bruce Pike" w:date="2017-12-07T15:12:00Z">
        <w:r w:rsidDel="000E0AC8">
          <w:delText xml:space="preserve">substantially </w:delText>
        </w:r>
      </w:del>
      <w:r>
        <w:t>reduce it enough to acquire high-resolution (1 mm</w:t>
      </w:r>
      <w:r>
        <w:rPr>
          <w:vertAlign w:val="superscript"/>
        </w:rPr>
        <w:t>3</w:t>
      </w:r>
      <w:r>
        <w:t xml:space="preserve">) whole-brain qMT data in a clinically feasible time (5-10 minutes). Other groups have proposed different approaches </w:t>
      </w:r>
      <w:del w:id="543" w:author="G. Bruce Pike" w:date="2017-12-07T15:13:00Z">
        <w:r w:rsidDel="000E0AC8">
          <w:delText xml:space="preserve">at </w:delText>
        </w:r>
      </w:del>
      <w:ins w:id="544" w:author="G. Bruce Pike" w:date="2017-12-07T15:13:00Z">
        <w:r w:rsidR="000E0AC8">
          <w:t xml:space="preserve">to </w:t>
        </w:r>
      </w:ins>
      <w:r>
        <w:t xml:space="preserve">measuring qMT </w:t>
      </w:r>
      <w:del w:id="545" w:author="G. Bruce Pike" w:date="2017-12-07T15:13:00Z">
        <w:r w:rsidDel="000E0AC8">
          <w:delText xml:space="preserve">biomarkers </w:delText>
        </w:r>
      </w:del>
      <w:ins w:id="546" w:author="G. Bruce Pike" w:date="2017-12-07T15:13:00Z">
        <w:r w:rsidR="000E0AC8">
          <w:t xml:space="preserve">parameters maps </w:t>
        </w:r>
      </w:ins>
      <w:r>
        <w:t xml:space="preserve">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w:t>
      </w:r>
      <w:del w:id="547" w:author="G. Bruce Pike" w:date="2017-12-07T15:13:00Z">
        <w:r w:rsidR="006270E7" w:rsidDel="000E0AC8">
          <w:delText xml:space="preserve">for </w:delText>
        </w:r>
      </w:del>
      <w:ins w:id="548" w:author="G. Bruce Pike" w:date="2017-12-07T15:13:00Z">
        <w:r w:rsidR="000E0AC8">
          <w:t xml:space="preserve">and </w:t>
        </w:r>
      </w:ins>
      <w:r w:rsidR="006270E7">
        <w:t xml:space="preserve">reducing the number of qMT measurements </w:t>
      </w:r>
      <w:r w:rsidR="006270E7">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6270E7">
        <w:fldChar w:fldCharType="separate"/>
      </w:r>
      <w:r w:rsidR="007164FC">
        <w:rPr>
          <w:noProof/>
        </w:rPr>
        <w:t>[72,195]</w:t>
      </w:r>
      <w:r w:rsidR="006270E7">
        <w:fldChar w:fldCharType="end"/>
      </w:r>
      <w:ins w:id="549" w:author="G. Bruce Pike" w:date="2017-12-07T15:13:00Z">
        <w:r w:rsidR="000E0AC8">
          <w:t xml:space="preserve"> in addition to using </w:t>
        </w:r>
      </w:ins>
      <w:del w:id="550" w:author="G. Bruce Pike" w:date="2017-12-07T15:13:00Z">
        <w:r w:rsidR="002C51D1" w:rsidDel="000E0AC8">
          <w:delText xml:space="preserve"> and</w:delText>
        </w:r>
        <w:r w:rsidR="006270E7" w:rsidDel="000E0AC8">
          <w:delText xml:space="preserve"> using </w:delText>
        </w:r>
      </w:del>
      <w:r w:rsidR="006270E7">
        <w:t>fast k-space readout techniques</w:t>
      </w:r>
      <w:ins w:id="551" w:author="G. Bruce Pike" w:date="2017-12-07T15:13:00Z">
        <w:r w:rsidR="000E0AC8">
          <w:t>,</w:t>
        </w:r>
      </w:ins>
      <w:r w:rsidR="006270E7">
        <w:t xml:space="preserve"> such as EPI </w:t>
      </w:r>
      <w:r w:rsidR="002C51D1">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 </w:instrText>
      </w:r>
      <w:r w:rsidR="007164FC">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EN.CITE.DATA </w:instrText>
      </w:r>
      <w:r w:rsidR="007164FC">
        <w:fldChar w:fldCharType="end"/>
      </w:r>
      <w:r w:rsidR="002C51D1">
        <w:fldChar w:fldCharType="separate"/>
      </w:r>
      <w:r w:rsidR="007164FC">
        <w:rPr>
          <w:noProof/>
        </w:rPr>
        <w:t>[198,204]</w:t>
      </w:r>
      <w:r w:rsidR="002C51D1">
        <w:fldChar w:fldCharType="end"/>
      </w:r>
      <w:r w:rsidR="006270E7">
        <w:t>.</w:t>
      </w:r>
      <w:r w:rsidR="002C51D1">
        <w:t xml:space="preserve"> </w:t>
      </w:r>
      <w:commentRangeStart w:id="552"/>
      <w:r w:rsidR="002D346C">
        <w:t>Another</w:t>
      </w:r>
      <w:r w:rsidR="002C51D1">
        <w:t xml:space="preserve">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A83177">
        <w:fldChar w:fldCharType="separate"/>
      </w:r>
      <w:r w:rsidR="00E256BD">
        <w:rPr>
          <w:noProof/>
        </w:rPr>
        <w:t>[163,164]</w:t>
      </w:r>
      <w:r w:rsidR="00A83177">
        <w:fldChar w:fldCharType="end"/>
      </w:r>
      <w:r w:rsidR="002D346C">
        <w:t>, a non</w:t>
      </w:r>
      <w:r w:rsidR="00A83177">
        <w:t>linear image reconstruction technique for sparse datasets by randomly acquiring a subset of k-space</w:t>
      </w:r>
      <w:r w:rsidR="002D346C">
        <w:t xml:space="preserve"> data. In recent years, there’</w:t>
      </w:r>
      <w:r w:rsidR="00A83177">
        <w:t xml:space="preserve">s been a rapid growth </w:t>
      </w:r>
      <w:del w:id="553" w:author="G. Bruce Pike" w:date="2017-12-07T15:14:00Z">
        <w:r w:rsidR="00A83177" w:rsidDel="000E0AC8">
          <w:delText xml:space="preserve">of </w:delText>
        </w:r>
      </w:del>
      <w:ins w:id="554" w:author="G. Bruce Pike" w:date="2017-12-07T15:14:00Z">
        <w:r w:rsidR="000E0AC8">
          <w:t xml:space="preserve">in </w:t>
        </w:r>
      </w:ins>
      <w:r w:rsidR="002D346C">
        <w:t>the use of compressed sensing by</w:t>
      </w:r>
      <w:r w:rsidR="00A83177">
        <w:t xml:space="preserve"> the MRI community,</w:t>
      </w:r>
      <w:r w:rsidR="002D346C">
        <w:t xml:space="preserve"> having</w:t>
      </w:r>
      <w:r w:rsidR="00A83177">
        <w:t xml:space="preserve"> </w:t>
      </w:r>
      <w:ins w:id="555" w:author="G. Bruce Pike" w:date="2017-12-07T15:14:00Z">
        <w:r w:rsidR="000E0AC8">
          <w:t xml:space="preserve">applications in </w:t>
        </w:r>
      </w:ins>
      <w:r w:rsidR="00A35090">
        <w:t xml:space="preserve">quantitative MRI </w:t>
      </w:r>
      <w:del w:id="556" w:author="G. Bruce Pike" w:date="2017-12-07T15:14:00Z">
        <w:r w:rsidR="00A35090" w:rsidDel="000E0AC8">
          <w:delText xml:space="preserve">applications </w:delText>
        </w:r>
      </w:del>
      <w:ins w:id="557" w:author="G. Bruce Pike" w:date="2017-12-07T15:14:00Z">
        <w:r w:rsidR="000E0AC8">
          <w:t xml:space="preserve">techniques </w:t>
        </w:r>
      </w:ins>
      <w:r w:rsidR="00A35090">
        <w:t>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 </w:instrText>
      </w:r>
      <w:r w:rsidR="007164FC">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EN.CITE.DATA </w:instrText>
      </w:r>
      <w:r w:rsidR="007164FC">
        <w:fldChar w:fldCharType="end"/>
      </w:r>
      <w:r w:rsidR="00A83177">
        <w:fldChar w:fldCharType="separate"/>
      </w:r>
      <w:r w:rsidR="007164FC">
        <w:rPr>
          <w:noProof/>
        </w:rPr>
        <w:t>[205]</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 </w:instrText>
      </w:r>
      <w:r w:rsidR="007164FC">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EN.CITE.DATA </w:instrText>
      </w:r>
      <w:r w:rsidR="007164FC">
        <w:fldChar w:fldCharType="end"/>
      </w:r>
      <w:r w:rsidR="003479A4">
        <w:fldChar w:fldCharType="separate"/>
      </w:r>
      <w:r w:rsidR="007164FC">
        <w:rPr>
          <w:noProof/>
        </w:rPr>
        <w:t>[206-208]</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 </w:instrText>
      </w:r>
      <w:r w:rsidR="007164FC">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EN.CITE.DATA </w:instrText>
      </w:r>
      <w:r w:rsidR="007164FC">
        <w:fldChar w:fldCharType="end"/>
      </w:r>
      <w:r w:rsidR="005D1DB2">
        <w:fldChar w:fldCharType="separate"/>
      </w:r>
      <w:r w:rsidR="007164FC">
        <w:rPr>
          <w:noProof/>
        </w:rPr>
        <w:t>[209,210]</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BB201F">
        <w:t xml:space="preserve">The </w:t>
      </w:r>
      <w:r w:rsidR="002D346C">
        <w:t>accelerated</w:t>
      </w:r>
      <w:r w:rsidR="00BB201F">
        <w:t xml:space="preserve"> acquisition time</w:t>
      </w:r>
      <w:r w:rsidR="002D346C">
        <w:t xml:space="preserve"> could be used either for shorter scan times,</w:t>
      </w:r>
      <w:r w:rsidR="00BB201F">
        <w:t xml:space="preserve"> or to measure an increased number of qMT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-insensitivity of qMT</w:t>
      </w:r>
      <w:r w:rsidR="002D346C">
        <w:t xml:space="preserve"> or lower Cramér-Rao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w:t>
      </w:r>
      <w:commentRangeEnd w:id="552"/>
      <w:r w:rsidR="000E0AC8">
        <w:rPr>
          <w:rStyle w:val="CommentReference"/>
        </w:rPr>
        <w:commentReference w:id="552"/>
      </w:r>
      <w:r w:rsidR="00BB201F">
        <w:t xml:space="preserve">Lastly, MR Fingerprinting is </w:t>
      </w:r>
      <w:r w:rsidR="00E81CD9">
        <w:t xml:space="preserve">an </w:t>
      </w:r>
      <w:r w:rsidR="002D346C">
        <w:t xml:space="preserve">emerging </w:t>
      </w:r>
      <w:r w:rsidR="00E81CD9">
        <w:t xml:space="preserve">MRI technique </w:t>
      </w:r>
      <w:r w:rsidR="002D346C">
        <w:t>that</w:t>
      </w:r>
      <w:r w:rsidR="00E81CD9">
        <w:t xml:space="preserve"> has </w:t>
      </w:r>
      <w:del w:id="558" w:author="G. Bruce Pike" w:date="2017-12-07T15:16:00Z">
        <w:r w:rsidR="00E81CD9" w:rsidDel="00BE32FE">
          <w:delText xml:space="preserve">also </w:delText>
        </w:r>
      </w:del>
      <w:r w:rsidR="00E81CD9">
        <w:t>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qMRI parameters</w:t>
      </w:r>
      <w:r w:rsidR="005939A1">
        <w:t xml:space="preserve"> </w:t>
      </w:r>
      <w:r w:rsidR="00DA7C6A">
        <w:fldChar w:fldCharType="begin"/>
      </w:r>
      <w:r w:rsidR="007164FC">
        <w:instrText xml:space="preserve"> ADDIN EN.CITE &lt;EndNote&gt;&lt;Cite&gt;&lt;Author&gt;Ma&lt;/Author&gt;&lt;Year&gt;2013&lt;/Year&gt;&lt;RecNum&gt;8293&lt;/RecNum&gt;&lt;DisplayText&gt;[211]&lt;/DisplayText&gt;&lt;record&gt;&lt;rec-number&gt;8293&lt;/rec-number&gt;&lt;foreign-keys&gt;&lt;key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7164FC">
        <w:rPr>
          <w:noProof/>
        </w:rPr>
        <w:t>[211]</w:t>
      </w:r>
      <w:r w:rsidR="00DA7C6A">
        <w:fldChar w:fldCharType="end"/>
      </w:r>
      <w:r w:rsidR="00E81CD9">
        <w:t xml:space="preserve">. A recent paper proposed a quantitative CEST MRI Fingerprinting acquisition </w:t>
      </w:r>
      <w:r w:rsidR="00E81CD9">
        <w:fldChar w:fldCharType="begin"/>
      </w:r>
      <w:r w:rsidR="007164FC">
        <w:instrText xml:space="preserve"> ADDIN EN.CITE &lt;EndNote&gt;&lt;Cite&gt;&lt;Author&gt;Cohen&lt;/Author&gt;&lt;Year&gt;2017&lt;/Year&gt;&lt;RecNum&gt;8292&lt;/RecNum&gt;&lt;DisplayText&gt;[212]&lt;/DisplayText&gt;&lt;record&gt;&lt;rec-number&gt;8292&lt;/rec-number&gt;&lt;foreign-keys&gt;&lt;key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7164FC">
        <w:rPr>
          <w:noProof/>
        </w:rPr>
        <w:t>[212]</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p>
    <w:p w:rsidR="000033F2" w:rsidRDefault="000033F2">
      <w:pPr>
        <w:spacing w:line="240" w:lineRule="auto"/>
      </w:pPr>
      <w:r>
        <w:br w:type="page"/>
      </w:r>
    </w:p>
    <w:p w:rsidR="003F2C39" w:rsidRDefault="000033F2" w:rsidP="000033F2">
      <w:pPr>
        <w:pStyle w:val="H1Non-Chapters"/>
      </w:pPr>
      <w:bookmarkStart w:id="559" w:name="_Toc499894675"/>
      <w:r>
        <w:t>Bibliography</w:t>
      </w:r>
      <w:bookmarkEnd w:id="559"/>
    </w:p>
    <w:p w:rsidR="00302A88" w:rsidRDefault="00302A88" w:rsidP="000033F2"/>
    <w:p w:rsidR="00704E40" w:rsidRPr="00704E40" w:rsidRDefault="00302A88" w:rsidP="00704E40">
      <w:pPr>
        <w:pStyle w:val="EndNoteBibliography"/>
        <w:ind w:left="720" w:hanging="720"/>
        <w:rPr>
          <w:noProof/>
        </w:rPr>
      </w:pPr>
      <w:r>
        <w:fldChar w:fldCharType="begin"/>
      </w:r>
      <w:r>
        <w:instrText xml:space="preserve"> ADDIN EN.REFLIST </w:instrText>
      </w:r>
      <w:r>
        <w:fldChar w:fldCharType="separate"/>
      </w:r>
      <w:r w:rsidR="00704E40" w:rsidRPr="00704E40">
        <w:rPr>
          <w:noProof/>
        </w:rPr>
        <w:t>1.</w:t>
      </w:r>
      <w:r w:rsidR="00704E40" w:rsidRPr="00704E40">
        <w:rPr>
          <w:noProof/>
        </w:rPr>
        <w:tab/>
        <w:t>Browne P, Chandraratna D, Angood C, Tremlett H, Baker C, Taylor BV, Thompson AJ. Atlas of Multiple Sclerosis 2013: A growing global problem with widespread inequity. Neurology 2014;83(11):1022-1024.</w:t>
      </w:r>
    </w:p>
    <w:p w:rsidR="00704E40" w:rsidRPr="00704E40" w:rsidRDefault="00704E40" w:rsidP="00704E40">
      <w:pPr>
        <w:pStyle w:val="EndNoteBibliography"/>
        <w:ind w:left="720" w:hanging="720"/>
        <w:rPr>
          <w:noProof/>
        </w:rPr>
      </w:pPr>
      <w:r w:rsidRPr="00704E40">
        <w:rPr>
          <w:noProof/>
        </w:rPr>
        <w:t>2.</w:t>
      </w:r>
      <w:r w:rsidRPr="00704E40">
        <w:rPr>
          <w:noProof/>
        </w:rPr>
        <w:tab/>
        <w:t xml:space="preserve">StatisticsCanada. Table  105-1300 -  Neurological conditions, by age group and sex, household population aged 0 and over, 2010/2011, occasional (number unless otherwise noted). CANSIM (database) (accessed: 2017/11/01) </w:t>
      </w:r>
    </w:p>
    <w:p w:rsidR="00704E40" w:rsidRPr="00704E40" w:rsidRDefault="00704E40" w:rsidP="00704E40">
      <w:pPr>
        <w:pStyle w:val="EndNoteBibliography"/>
        <w:ind w:left="720" w:hanging="720"/>
        <w:rPr>
          <w:noProof/>
        </w:rPr>
      </w:pPr>
      <w:r w:rsidRPr="00704E40">
        <w:rPr>
          <w:noProof/>
        </w:rPr>
        <w:t>3.</w:t>
      </w:r>
      <w:r w:rsidRPr="00704E40">
        <w:rPr>
          <w:noProof/>
        </w:rPr>
        <w:tab/>
        <w:t>Orton SM, Herrera BM, Yee IM, Valdar W, Ramagopalan SV, Sadovnick AD, Ebers GC, Canadian Collaborative Study G. Sex ratio of multiple sclerosis in Canada: a longitudinal study. Lancet Neurol 2006;5(11):932-936.</w:t>
      </w:r>
    </w:p>
    <w:p w:rsidR="00704E40" w:rsidRPr="00704E40" w:rsidRDefault="00704E40" w:rsidP="00704E40">
      <w:pPr>
        <w:pStyle w:val="EndNoteBibliography"/>
        <w:ind w:left="720" w:hanging="720"/>
        <w:rPr>
          <w:noProof/>
        </w:rPr>
      </w:pPr>
      <w:r w:rsidRPr="00704E40">
        <w:rPr>
          <w:noProof/>
        </w:rPr>
        <w:t>4.</w:t>
      </w:r>
      <w:r w:rsidRPr="00704E40">
        <w:rPr>
          <w:noProof/>
        </w:rPr>
        <w:tab/>
        <w:t>Belbasis L, Bellou V, Evangelou E, Ioannidis JP, Tzoulaki I. Environmental risk factors and multiple sclerosis: an umbrella review of systematic reviews and meta-analyses. Lancet Neurol 2015;14(3):263-273.</w:t>
      </w:r>
    </w:p>
    <w:p w:rsidR="00704E40" w:rsidRPr="00704E40" w:rsidRDefault="00704E40" w:rsidP="00704E40">
      <w:pPr>
        <w:pStyle w:val="EndNoteBibliography"/>
        <w:ind w:left="720" w:hanging="720"/>
        <w:rPr>
          <w:noProof/>
        </w:rPr>
      </w:pPr>
      <w:r w:rsidRPr="00704E40">
        <w:rPr>
          <w:noProof/>
        </w:rPr>
        <w:t>5.</w:t>
      </w:r>
      <w:r w:rsidRPr="00704E40">
        <w:rPr>
          <w:noProof/>
        </w:rPr>
        <w:tab/>
        <w:t>Leray E, Moreau T, Fromont A, Edan G. Epidemiology of multiple sclerosis. Rev Neurol (Paris) 2016;172(1):3-13.</w:t>
      </w:r>
    </w:p>
    <w:p w:rsidR="00704E40" w:rsidRPr="00704E40" w:rsidRDefault="00704E40" w:rsidP="00704E40">
      <w:pPr>
        <w:pStyle w:val="EndNoteBibliography"/>
        <w:ind w:left="720" w:hanging="720"/>
        <w:rPr>
          <w:noProof/>
        </w:rPr>
      </w:pPr>
      <w:r w:rsidRPr="00704E40">
        <w:rPr>
          <w:noProof/>
        </w:rPr>
        <w:t>6.</w:t>
      </w:r>
      <w:r w:rsidRPr="00704E40">
        <w:rPr>
          <w:noProof/>
        </w:rPr>
        <w:tab/>
        <w:t>Ebers GC. Environmental factors and multiple sclerosis. Lancet Neurol 2008;7(3):268-277.</w:t>
      </w:r>
    </w:p>
    <w:p w:rsidR="00704E40" w:rsidRPr="00704E40" w:rsidRDefault="00704E40" w:rsidP="00704E40">
      <w:pPr>
        <w:pStyle w:val="EndNoteBibliography"/>
        <w:ind w:left="720" w:hanging="720"/>
        <w:rPr>
          <w:noProof/>
        </w:rPr>
      </w:pPr>
      <w:r w:rsidRPr="00704E40">
        <w:rPr>
          <w:noProof/>
        </w:rPr>
        <w:t>7.</w:t>
      </w:r>
      <w:r w:rsidRPr="00704E40">
        <w:rPr>
          <w:noProof/>
        </w:rPr>
        <w:tab/>
        <w:t>Acheson ED, Bachrach CA, Wright FM. Some Comments on the Relationship of the Distribution of Multiple Sclerosis to Latitude, Solar Radiation, and Other Variables. Acta Psychiatrica Scandinavica 1960;35(S147):132-147.</w:t>
      </w:r>
    </w:p>
    <w:p w:rsidR="00704E40" w:rsidRPr="00704E40" w:rsidRDefault="00704E40" w:rsidP="00704E40">
      <w:pPr>
        <w:pStyle w:val="EndNoteBibliography"/>
        <w:ind w:left="720" w:hanging="720"/>
        <w:rPr>
          <w:noProof/>
        </w:rPr>
      </w:pPr>
      <w:r w:rsidRPr="00704E40">
        <w:rPr>
          <w:noProof/>
        </w:rPr>
        <w:t>8.</w:t>
      </w:r>
      <w:r w:rsidRPr="00704E40">
        <w:rPr>
          <w:noProof/>
        </w:rPr>
        <w:tab/>
        <w:t>Willer CJ, Dyment DA, Sadovnick AD, Rothwell PM, Murray TJ, Ebers GC, Canadian Collaborative Study G. Timing of birth and risk of multiple sclerosis: population based study. BMJ 2005;330(7483):120.</w:t>
      </w:r>
    </w:p>
    <w:p w:rsidR="00704E40" w:rsidRPr="00704E40" w:rsidRDefault="00704E40" w:rsidP="00704E40">
      <w:pPr>
        <w:pStyle w:val="EndNoteBibliography"/>
        <w:ind w:left="720" w:hanging="720"/>
        <w:rPr>
          <w:noProof/>
        </w:rPr>
      </w:pPr>
      <w:r w:rsidRPr="00704E40">
        <w:rPr>
          <w:noProof/>
        </w:rPr>
        <w:t>9.</w:t>
      </w:r>
      <w:r w:rsidRPr="00704E40">
        <w:rPr>
          <w:noProof/>
        </w:rPr>
        <w:tab/>
        <w:t>Simpson S, Jr., Blizzard L, Otahal P, Van der Mei I, Taylor B. Latitude is significantly associated with the prevalence of multiple sclerosis: a meta-analysis. Journal of Neurology, Neurosurgery &amp; Psychiatry 2011;82(10):1132-1141.</w:t>
      </w:r>
    </w:p>
    <w:p w:rsidR="00704E40" w:rsidRPr="00704E40" w:rsidRDefault="00704E40" w:rsidP="00704E40">
      <w:pPr>
        <w:pStyle w:val="EndNoteBibliography"/>
        <w:ind w:left="720" w:hanging="720"/>
        <w:rPr>
          <w:noProof/>
        </w:rPr>
      </w:pPr>
      <w:r w:rsidRPr="00704E40">
        <w:rPr>
          <w:noProof/>
        </w:rPr>
        <w:t>10.</w:t>
      </w:r>
      <w:r w:rsidRPr="00704E40">
        <w:rPr>
          <w:noProof/>
        </w:rPr>
        <w:tab/>
        <w:t>Willer CJ, Dyment DA, Risch NJ, Sadovnick AD, Ebers GC, Canadian Collaborative Study G. Twin concordance and sibling recurrence rates in multiple sclerosis. Proc Natl Acad Sci U S A 2003;100(22):12877-12882.</w:t>
      </w:r>
    </w:p>
    <w:p w:rsidR="00704E40" w:rsidRPr="00704E40" w:rsidRDefault="00704E40" w:rsidP="00704E40">
      <w:pPr>
        <w:pStyle w:val="EndNoteBibliography"/>
        <w:ind w:left="720" w:hanging="720"/>
        <w:rPr>
          <w:noProof/>
        </w:rPr>
      </w:pPr>
      <w:r w:rsidRPr="00704E40">
        <w:rPr>
          <w:noProof/>
        </w:rPr>
        <w:t>11.</w:t>
      </w:r>
      <w:r w:rsidRPr="00704E40">
        <w:rPr>
          <w:noProof/>
        </w:rPr>
        <w:tab/>
        <w:t>Cossburn M, Ingram G, Hirst C, Ben-Shlomo Y, Pickersgill T, Robertson N. Age at onset as a determinant of presenting phenotype and initial relapse recovery in multiple sclerosis. Multiple Sclerosis Journal 2012;18(1):45-54.</w:t>
      </w:r>
    </w:p>
    <w:p w:rsidR="00704E40" w:rsidRPr="00704E40" w:rsidRDefault="00704E40" w:rsidP="00704E40">
      <w:pPr>
        <w:pStyle w:val="EndNoteBibliography"/>
        <w:ind w:left="720" w:hanging="720"/>
        <w:rPr>
          <w:noProof/>
        </w:rPr>
      </w:pPr>
      <w:r w:rsidRPr="00704E40">
        <w:rPr>
          <w:noProof/>
        </w:rPr>
        <w:t>12.</w:t>
      </w:r>
      <w:r w:rsidRPr="00704E40">
        <w:rPr>
          <w:noProof/>
        </w:rPr>
        <w:tab/>
        <w:t>DeLuca GC, Yates RL, Beale H, Morrow SA. Cognitive Impairment in Multiple Sclerosis: Clinical, Radiologic and Pathologic Insights. Brain Pathology 2015;25(1):79-98.</w:t>
      </w:r>
    </w:p>
    <w:p w:rsidR="00704E40" w:rsidRPr="00704E40" w:rsidRDefault="00704E40" w:rsidP="00704E40">
      <w:pPr>
        <w:pStyle w:val="EndNoteBibliography"/>
        <w:ind w:left="720" w:hanging="720"/>
        <w:rPr>
          <w:noProof/>
        </w:rPr>
      </w:pPr>
      <w:r w:rsidRPr="00704E40">
        <w:rPr>
          <w:noProof/>
        </w:rPr>
        <w:t>13.</w:t>
      </w:r>
      <w:r w:rsidRPr="00704E40">
        <w:rPr>
          <w:noProof/>
        </w:rPr>
        <w:tab/>
        <w:t>Galea I, Ward-Abel N, Heesen C. Relapse in multiple sclerosis. BMJ : British Medical Journal 2015;350.</w:t>
      </w:r>
    </w:p>
    <w:p w:rsidR="00704E40" w:rsidRPr="00704E40" w:rsidRDefault="00704E40" w:rsidP="00704E40">
      <w:pPr>
        <w:pStyle w:val="EndNoteBibliography"/>
        <w:ind w:left="720" w:hanging="720"/>
        <w:rPr>
          <w:noProof/>
        </w:rPr>
      </w:pPr>
      <w:r w:rsidRPr="00704E40">
        <w:rPr>
          <w:noProof/>
        </w:rPr>
        <w:t>14.</w:t>
      </w:r>
      <w:r w:rsidRPr="00704E40">
        <w:rPr>
          <w:noProof/>
        </w:rPr>
        <w:tab/>
        <w:t>Naldi P, Collimedaglia L, Vecchio D, Rosso MG, Perl F, Stecco A, Monaco F, Leone MA. Predictors of attack severity and duration in multiple sclerosis: a prospective study. Open Neurol J 2011;5:75-82.</w:t>
      </w:r>
    </w:p>
    <w:p w:rsidR="00704E40" w:rsidRPr="00704E40" w:rsidRDefault="00704E40" w:rsidP="00704E40">
      <w:pPr>
        <w:pStyle w:val="EndNoteBibliography"/>
        <w:ind w:left="720" w:hanging="720"/>
        <w:rPr>
          <w:noProof/>
        </w:rPr>
      </w:pPr>
      <w:r w:rsidRPr="00704E40">
        <w:rPr>
          <w:noProof/>
        </w:rPr>
        <w:t>15.</w:t>
      </w:r>
      <w:r w:rsidRPr="00704E40">
        <w:rPr>
          <w:noProof/>
        </w:rPr>
        <w:tab/>
        <w:t>Saguil A, Kane S, Farnell E. Multiple sclerosis: a primary care perspective. Am Fam Physician 2014;90(9):644-652.</w:t>
      </w:r>
    </w:p>
    <w:p w:rsidR="00704E40" w:rsidRPr="00704E40" w:rsidRDefault="00704E40" w:rsidP="00704E40">
      <w:pPr>
        <w:pStyle w:val="EndNoteBibliography"/>
        <w:ind w:left="720" w:hanging="720"/>
        <w:rPr>
          <w:noProof/>
        </w:rPr>
      </w:pPr>
      <w:r w:rsidRPr="00704E40">
        <w:rPr>
          <w:noProof/>
        </w:rPr>
        <w:t>16.</w:t>
      </w:r>
      <w:r w:rsidRPr="00704E40">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rsidR="00704E40" w:rsidRPr="00704E40" w:rsidRDefault="00704E40" w:rsidP="00704E40">
      <w:pPr>
        <w:pStyle w:val="EndNoteBibliography"/>
        <w:ind w:left="720" w:hanging="720"/>
        <w:rPr>
          <w:noProof/>
        </w:rPr>
      </w:pPr>
      <w:r w:rsidRPr="00704E40">
        <w:rPr>
          <w:noProof/>
        </w:rPr>
        <w:t>17.</w:t>
      </w:r>
      <w:r w:rsidRPr="00704E40">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rsidR="00704E40" w:rsidRPr="00704E40" w:rsidRDefault="00704E40" w:rsidP="00704E40">
      <w:pPr>
        <w:pStyle w:val="EndNoteBibliography"/>
        <w:ind w:left="720" w:hanging="720"/>
        <w:rPr>
          <w:noProof/>
        </w:rPr>
      </w:pPr>
      <w:r w:rsidRPr="00704E40">
        <w:rPr>
          <w:noProof/>
          <w:lang w:val="fr-FR"/>
        </w:rPr>
        <w:t>18.</w:t>
      </w:r>
      <w:r w:rsidRPr="00704E40">
        <w:rPr>
          <w:noProof/>
          <w:lang w:val="fr-FR"/>
        </w:rPr>
        <w:tab/>
        <w:t xml:space="preserve">Harlow DE, Honce JM, Miravalle AA. </w:t>
      </w:r>
      <w:r w:rsidRPr="00704E40">
        <w:rPr>
          <w:noProof/>
        </w:rPr>
        <w:t>Remyelination Therapy in Multiple Sclerosis. Front Neurol 2015;6:257.</w:t>
      </w:r>
    </w:p>
    <w:p w:rsidR="00704E40" w:rsidRPr="00704E40" w:rsidRDefault="00704E40" w:rsidP="00704E40">
      <w:pPr>
        <w:pStyle w:val="EndNoteBibliography"/>
        <w:ind w:left="720" w:hanging="720"/>
        <w:rPr>
          <w:noProof/>
        </w:rPr>
      </w:pPr>
      <w:r w:rsidRPr="00704E40">
        <w:rPr>
          <w:noProof/>
        </w:rPr>
        <w:t>19.</w:t>
      </w:r>
      <w:r w:rsidRPr="00704E40">
        <w:rPr>
          <w:noProof/>
        </w:rPr>
        <w:tab/>
        <w:t>Brown RA, Narayanan S, Arnold DL. Imaging of repeated episodes of demyelination and remyelination in multiple sclerosis. Neuroimage Clin 2014;6:20-25.</w:t>
      </w:r>
    </w:p>
    <w:p w:rsidR="00704E40" w:rsidRPr="00704E40" w:rsidRDefault="00704E40" w:rsidP="00704E40">
      <w:pPr>
        <w:pStyle w:val="EndNoteBibliography"/>
        <w:ind w:left="720" w:hanging="720"/>
        <w:rPr>
          <w:noProof/>
        </w:rPr>
      </w:pPr>
      <w:r w:rsidRPr="00704E40">
        <w:rPr>
          <w:noProof/>
        </w:rPr>
        <w:t>20.</w:t>
      </w:r>
      <w:r w:rsidRPr="00704E40">
        <w:rPr>
          <w:noProof/>
        </w:rPr>
        <w:tab/>
        <w:t>McFarland HF, Martin R. Multiple sclerosis: a complicated picture of autoimmunity. Nat Immunol 2007;8(9):913-919.</w:t>
      </w:r>
    </w:p>
    <w:p w:rsidR="00704E40" w:rsidRPr="00704E40" w:rsidRDefault="00704E40" w:rsidP="00704E40">
      <w:pPr>
        <w:pStyle w:val="EndNoteBibliography"/>
        <w:ind w:left="720" w:hanging="720"/>
        <w:rPr>
          <w:noProof/>
        </w:rPr>
      </w:pPr>
      <w:r w:rsidRPr="00704E40">
        <w:rPr>
          <w:noProof/>
        </w:rPr>
        <w:t>21.</w:t>
      </w:r>
      <w:r w:rsidRPr="00704E40">
        <w:rPr>
          <w:noProof/>
        </w:rPr>
        <w:tab/>
        <w:t>Perry VH. 17 - Inflammation and Axon Degeneration. In: Waxman SG, editor. Multiple Sclerosis As A Neuronal Disease. Burlington: Academic Press; 2005. p 241-253.</w:t>
      </w:r>
    </w:p>
    <w:p w:rsidR="00704E40" w:rsidRPr="00704E40" w:rsidRDefault="00704E40" w:rsidP="00704E40">
      <w:pPr>
        <w:pStyle w:val="EndNoteBibliography"/>
        <w:ind w:left="720" w:hanging="720"/>
        <w:rPr>
          <w:noProof/>
        </w:rPr>
      </w:pPr>
      <w:r w:rsidRPr="00704E40">
        <w:rPr>
          <w:noProof/>
        </w:rPr>
        <w:t>22.</w:t>
      </w:r>
      <w:r w:rsidRPr="00704E40">
        <w:rPr>
          <w:noProof/>
        </w:rPr>
        <w:tab/>
        <w:t>Lucchinetti C, Brück W, Parisi J, Scheithauer B, Rodriguez M, Lassmann H. A quantitative analysis of oligodendrocytes in multiple sclerosis lesionsA study of 113 cases. Brain 1999;122(12):2279-2295.</w:t>
      </w:r>
    </w:p>
    <w:p w:rsidR="00704E40" w:rsidRPr="00704E40" w:rsidRDefault="00704E40" w:rsidP="00704E40">
      <w:pPr>
        <w:pStyle w:val="EndNoteBibliography"/>
        <w:ind w:left="720" w:hanging="720"/>
        <w:rPr>
          <w:noProof/>
        </w:rPr>
      </w:pPr>
      <w:r w:rsidRPr="00704E40">
        <w:rPr>
          <w:noProof/>
        </w:rPr>
        <w:t>23.</w:t>
      </w:r>
      <w:r w:rsidRPr="00704E40">
        <w:rPr>
          <w:noProof/>
        </w:rPr>
        <w:tab/>
        <w:t>Geurts JJ, Barkhof F. Grey matter pathology in multiple sclerosis. Lancet Neurol 2008;7(9):841-851.</w:t>
      </w:r>
    </w:p>
    <w:p w:rsidR="00704E40" w:rsidRPr="00704E40" w:rsidRDefault="00704E40" w:rsidP="00704E40">
      <w:pPr>
        <w:pStyle w:val="EndNoteBibliography"/>
        <w:ind w:left="720" w:hanging="720"/>
        <w:rPr>
          <w:noProof/>
        </w:rPr>
      </w:pPr>
      <w:r w:rsidRPr="00704E40">
        <w:rPr>
          <w:noProof/>
        </w:rPr>
        <w:t>24.</w:t>
      </w:r>
      <w:r w:rsidRPr="00704E40">
        <w:rPr>
          <w:noProof/>
        </w:rPr>
        <w:tab/>
        <w:t>Peterson JW, Bo L, Mork S, Chang A, Trapp BD. Transected neurites, apoptotic neurons, and reduced inflammation in cortical multiple sclerosis lesions. Annals of Neurology 2001;50(3):389-400.</w:t>
      </w:r>
    </w:p>
    <w:p w:rsidR="00704E40" w:rsidRPr="00704E40" w:rsidRDefault="00704E40" w:rsidP="00704E40">
      <w:pPr>
        <w:pStyle w:val="EndNoteBibliography"/>
        <w:ind w:left="720" w:hanging="720"/>
        <w:rPr>
          <w:noProof/>
        </w:rPr>
      </w:pPr>
      <w:r w:rsidRPr="00704E40">
        <w:rPr>
          <w:noProof/>
        </w:rPr>
        <w:t>25.</w:t>
      </w:r>
      <w:r w:rsidRPr="00704E40">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rsidR="00704E40" w:rsidRPr="00704E40" w:rsidRDefault="00704E40" w:rsidP="00704E40">
      <w:pPr>
        <w:pStyle w:val="EndNoteBibliography"/>
        <w:ind w:left="720" w:hanging="720"/>
        <w:rPr>
          <w:noProof/>
        </w:rPr>
      </w:pPr>
      <w:r w:rsidRPr="00704E40">
        <w:rPr>
          <w:noProof/>
        </w:rPr>
        <w:t>26.</w:t>
      </w:r>
      <w:r w:rsidRPr="00704E40">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rsidR="00704E40" w:rsidRPr="00704E40" w:rsidRDefault="00704E40" w:rsidP="00704E40">
      <w:pPr>
        <w:pStyle w:val="EndNoteBibliography"/>
        <w:ind w:left="720" w:hanging="720"/>
        <w:rPr>
          <w:noProof/>
        </w:rPr>
      </w:pPr>
      <w:r w:rsidRPr="00704E40">
        <w:rPr>
          <w:noProof/>
        </w:rPr>
        <w:t>27.</w:t>
      </w:r>
      <w:r w:rsidRPr="00704E40">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rsidR="00704E40" w:rsidRPr="00704E40" w:rsidRDefault="00704E40" w:rsidP="00704E40">
      <w:pPr>
        <w:pStyle w:val="EndNoteBibliography"/>
        <w:ind w:left="720" w:hanging="720"/>
        <w:rPr>
          <w:noProof/>
        </w:rPr>
      </w:pPr>
      <w:r w:rsidRPr="00704E40">
        <w:rPr>
          <w:noProof/>
        </w:rPr>
        <w:t>28.</w:t>
      </w:r>
      <w:r w:rsidRPr="00704E40">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rsidR="00704E40" w:rsidRPr="00704E40" w:rsidRDefault="00704E40" w:rsidP="00704E40">
      <w:pPr>
        <w:pStyle w:val="EndNoteBibliography"/>
        <w:ind w:left="720" w:hanging="720"/>
        <w:rPr>
          <w:noProof/>
        </w:rPr>
      </w:pPr>
      <w:r w:rsidRPr="00704E40">
        <w:rPr>
          <w:noProof/>
        </w:rPr>
        <w:t>29.</w:t>
      </w:r>
      <w:r w:rsidRPr="00704E40">
        <w:rPr>
          <w:noProof/>
        </w:rPr>
        <w:tab/>
        <w:t>Vellinga MM, Geurts JJ, Rostrup E, Uitdehaag BM, Polman CH, Barkhof F, Vrenken H. Clinical correlations of brain lesion distribution in multiple sclerosis. J Magn Reson Imaging 2009;29(4):768-773.</w:t>
      </w:r>
    </w:p>
    <w:p w:rsidR="00704E40" w:rsidRPr="00704E40" w:rsidRDefault="00704E40" w:rsidP="00704E40">
      <w:pPr>
        <w:pStyle w:val="EndNoteBibliography"/>
        <w:ind w:left="720" w:hanging="720"/>
        <w:rPr>
          <w:noProof/>
        </w:rPr>
      </w:pPr>
      <w:r w:rsidRPr="00704E40">
        <w:rPr>
          <w:noProof/>
        </w:rPr>
        <w:t>30.</w:t>
      </w:r>
      <w:r w:rsidRPr="00704E40">
        <w:rPr>
          <w:noProof/>
        </w:rPr>
        <w:tab/>
        <w:t>Miller DH, Filippi M, Fazekas F, Frederiksen JL, Matthews PM, Montalban X, Polman CH. Role of magnetic resonance imaging within diagnostic criteria for multiple sclerosis. Ann Neurol 2004;56(2):273-278.</w:t>
      </w:r>
    </w:p>
    <w:p w:rsidR="00704E40" w:rsidRPr="00704E40" w:rsidRDefault="00704E40" w:rsidP="00704E40">
      <w:pPr>
        <w:pStyle w:val="EndNoteBibliography"/>
        <w:ind w:left="720" w:hanging="720"/>
        <w:rPr>
          <w:noProof/>
        </w:rPr>
      </w:pPr>
      <w:r w:rsidRPr="00704E40">
        <w:rPr>
          <w:noProof/>
        </w:rPr>
        <w:t>31.</w:t>
      </w:r>
      <w:r w:rsidRPr="00704E40">
        <w:rPr>
          <w:noProof/>
        </w:rPr>
        <w:tab/>
        <w:t>Anderson VM, Fox NC, Miller DH. Magnetic resonance imaging measures of brain atrophy in multiple sclerosis. Journal of Magnetic Resonance Imaging 2006;23(5):605-618.</w:t>
      </w:r>
    </w:p>
    <w:p w:rsidR="00704E40" w:rsidRPr="00704E40" w:rsidRDefault="00704E40" w:rsidP="00704E40">
      <w:pPr>
        <w:pStyle w:val="EndNoteBibliography"/>
        <w:ind w:left="720" w:hanging="720"/>
        <w:rPr>
          <w:noProof/>
        </w:rPr>
      </w:pPr>
      <w:r w:rsidRPr="00704E40">
        <w:rPr>
          <w:noProof/>
        </w:rPr>
        <w:t>32.</w:t>
      </w:r>
      <w:r w:rsidRPr="00704E40">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rsidR="00704E40" w:rsidRPr="00704E40" w:rsidRDefault="00704E40" w:rsidP="00704E40">
      <w:pPr>
        <w:pStyle w:val="EndNoteBibliography"/>
        <w:ind w:left="720" w:hanging="720"/>
        <w:rPr>
          <w:noProof/>
        </w:rPr>
      </w:pPr>
      <w:r w:rsidRPr="00704E40">
        <w:rPr>
          <w:noProof/>
        </w:rPr>
        <w:t>33.</w:t>
      </w:r>
      <w:r w:rsidRPr="00704E40">
        <w:rPr>
          <w:noProof/>
        </w:rPr>
        <w:tab/>
        <w:t>De Stefano N, Battaglini M, Smith SM. Measuring Brain Atrophy in Multiple Sclerosis. Journal of Neuroimaging 2007;17:10S-15S.</w:t>
      </w:r>
    </w:p>
    <w:p w:rsidR="00704E40" w:rsidRPr="00704E40" w:rsidRDefault="00704E40" w:rsidP="00704E40">
      <w:pPr>
        <w:pStyle w:val="EndNoteBibliography"/>
        <w:ind w:left="720" w:hanging="720"/>
        <w:rPr>
          <w:noProof/>
        </w:rPr>
      </w:pPr>
      <w:r w:rsidRPr="00704E40">
        <w:rPr>
          <w:noProof/>
        </w:rPr>
        <w:t>34.</w:t>
      </w:r>
      <w:r w:rsidRPr="00704E40">
        <w:rPr>
          <w:noProof/>
        </w:rPr>
        <w:tab/>
        <w:t>Horsfield MA, Rovaris M, Rocca MA, Rossi P, Benedict RHB, Filippi M, Bakshi R. Whole-brain atrophy in multiple sclerosis measured by two segmentation processes from various MRI sequences. Journal of the Neurological Sciences 2003;216(1):169-177.</w:t>
      </w:r>
    </w:p>
    <w:p w:rsidR="00704E40" w:rsidRPr="00704E40" w:rsidRDefault="00704E40" w:rsidP="00704E40">
      <w:pPr>
        <w:pStyle w:val="EndNoteBibliography"/>
        <w:ind w:left="720" w:hanging="720"/>
        <w:rPr>
          <w:noProof/>
        </w:rPr>
      </w:pPr>
      <w:r w:rsidRPr="00704E40">
        <w:rPr>
          <w:noProof/>
        </w:rPr>
        <w:t>35.</w:t>
      </w:r>
      <w:r w:rsidRPr="00704E40">
        <w:rPr>
          <w:noProof/>
        </w:rPr>
        <w:tab/>
        <w:t>Laule C, Vavasour IM, Whittall KP, Oger J, Paty DW, Li DK, MacKay AL, Arnold DL. Evolution of focal and diffuse magnetisation transfer abnormalities in multiple sclerosis. J Neurol 2003;250(8):924-931.</w:t>
      </w:r>
    </w:p>
    <w:p w:rsidR="00704E40" w:rsidRPr="00704E40" w:rsidRDefault="00704E40" w:rsidP="00704E40">
      <w:pPr>
        <w:pStyle w:val="EndNoteBibliography"/>
        <w:ind w:left="720" w:hanging="720"/>
        <w:rPr>
          <w:noProof/>
        </w:rPr>
      </w:pPr>
      <w:r w:rsidRPr="00704E40">
        <w:rPr>
          <w:noProof/>
        </w:rPr>
        <w:t>36.</w:t>
      </w:r>
      <w:r w:rsidRPr="00704E40">
        <w:rPr>
          <w:noProof/>
        </w:rPr>
        <w:tab/>
        <w:t>Rovaris M, Gass A, Bammer R, Hickman SJ, Ciccarelli O, Miller DH, Filippi M. Diffusion MRI in multiple sclerosis. Neurology 2005;65(10):1526-1532.</w:t>
      </w:r>
    </w:p>
    <w:p w:rsidR="00704E40" w:rsidRPr="00704E40" w:rsidRDefault="00704E40" w:rsidP="00704E40">
      <w:pPr>
        <w:pStyle w:val="EndNoteBibliography"/>
        <w:ind w:left="720" w:hanging="720"/>
        <w:rPr>
          <w:noProof/>
        </w:rPr>
      </w:pPr>
      <w:r w:rsidRPr="00704E40">
        <w:rPr>
          <w:noProof/>
        </w:rPr>
        <w:t>37.</w:t>
      </w:r>
      <w:r w:rsidRPr="00704E40">
        <w:rPr>
          <w:noProof/>
        </w:rPr>
        <w:tab/>
        <w:t>Schmierer K, Wheeler-Kingshott CAM, Boulby PA, Scaravilli F, Altmann DR, Barker GJ, Tofts PS, Miller DH. Diffusion tensor imaging of post mortem multiple sclerosis brain. NeuroImage 2007;35(2):467-477.</w:t>
      </w:r>
    </w:p>
    <w:p w:rsidR="00704E40" w:rsidRPr="00704E40" w:rsidRDefault="00704E40" w:rsidP="00704E40">
      <w:pPr>
        <w:pStyle w:val="EndNoteBibliography"/>
        <w:ind w:left="720" w:hanging="720"/>
        <w:rPr>
          <w:noProof/>
        </w:rPr>
      </w:pPr>
      <w:r w:rsidRPr="00704E40">
        <w:rPr>
          <w:noProof/>
        </w:rPr>
        <w:t>38.</w:t>
      </w:r>
      <w:r w:rsidRPr="00704E40">
        <w:rPr>
          <w:noProof/>
        </w:rPr>
        <w:tab/>
        <w:t>Schmierer K, Scaravilli F, Altmann DR, Barker GJ, Miller DH. Magnetization transfer ratio and myelin in postmortem multiple sclerosis brain. Annals of Neurology 2004;56(3):407-415.</w:t>
      </w:r>
    </w:p>
    <w:p w:rsidR="00704E40" w:rsidRPr="00704E40" w:rsidRDefault="00704E40" w:rsidP="00704E40">
      <w:pPr>
        <w:pStyle w:val="EndNoteBibliography"/>
        <w:ind w:left="720" w:hanging="720"/>
        <w:rPr>
          <w:noProof/>
        </w:rPr>
      </w:pPr>
      <w:r w:rsidRPr="00704E40">
        <w:rPr>
          <w:noProof/>
        </w:rPr>
        <w:t>39.</w:t>
      </w:r>
      <w:r w:rsidRPr="00704E40">
        <w:rPr>
          <w:noProof/>
        </w:rPr>
        <w:tab/>
        <w:t>Schmierer K, Tozer DJ, Scaravilli F, Altmann DR, Barker GJ, Tofts PS, Miller DH. Quantitative magnetization transfer imaging in postmortem multiple sclerosis brain. J Magn Reson Imaging 2007;26(1):41-51.</w:t>
      </w:r>
    </w:p>
    <w:p w:rsidR="00704E40" w:rsidRPr="00704E40" w:rsidRDefault="00704E40" w:rsidP="00704E40">
      <w:pPr>
        <w:pStyle w:val="EndNoteBibliography"/>
        <w:ind w:left="720" w:hanging="720"/>
        <w:rPr>
          <w:noProof/>
        </w:rPr>
      </w:pPr>
      <w:r w:rsidRPr="00704E40">
        <w:rPr>
          <w:noProof/>
        </w:rPr>
        <w:t>40.</w:t>
      </w:r>
      <w:r w:rsidRPr="00704E40">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rsidR="00704E40" w:rsidRPr="00704E40" w:rsidRDefault="00704E40" w:rsidP="00704E40">
      <w:pPr>
        <w:pStyle w:val="EndNoteBibliography"/>
        <w:ind w:left="720" w:hanging="720"/>
        <w:rPr>
          <w:noProof/>
        </w:rPr>
      </w:pPr>
      <w:r w:rsidRPr="00704E40">
        <w:rPr>
          <w:noProof/>
        </w:rPr>
        <w:t>41.</w:t>
      </w:r>
      <w:r w:rsidRPr="00704E40">
        <w:rPr>
          <w:noProof/>
        </w:rPr>
        <w:tab/>
        <w:t>Rocca MA, Colombo B, Falini A, Ghezzi A, Martinelli V, Scotti G, Comi G, Filippi M. Cortical adaptation in patients with MS: a cross-sectional functional MRI study of disease phenotypes. The Lancet Neurology 2005;4(10):618-626.</w:t>
      </w:r>
    </w:p>
    <w:p w:rsidR="00704E40" w:rsidRPr="00704E40" w:rsidRDefault="00704E40" w:rsidP="00704E40">
      <w:pPr>
        <w:pStyle w:val="EndNoteBibliography"/>
        <w:ind w:left="720" w:hanging="720"/>
        <w:rPr>
          <w:noProof/>
        </w:rPr>
      </w:pPr>
      <w:r w:rsidRPr="00704E40">
        <w:rPr>
          <w:noProof/>
        </w:rPr>
        <w:t>42.</w:t>
      </w:r>
      <w:r w:rsidRPr="00704E40">
        <w:rPr>
          <w:noProof/>
        </w:rPr>
        <w:tab/>
        <w:t>Schmierer K, Thavarajah JR, An SF, Brandner S, Miller DH, Tozer DJ. Effects of formalin fixation on magnetic resonance indices in multiple sclerosis cortical gray matter. J Magn Reson Imaging 2010;32(5):1054-1060.</w:t>
      </w:r>
    </w:p>
    <w:p w:rsidR="00704E40" w:rsidRPr="00704E40" w:rsidRDefault="00704E40" w:rsidP="00704E40">
      <w:pPr>
        <w:pStyle w:val="EndNoteBibliography"/>
        <w:ind w:left="720" w:hanging="720"/>
        <w:rPr>
          <w:noProof/>
        </w:rPr>
      </w:pPr>
      <w:r w:rsidRPr="00704E40">
        <w:rPr>
          <w:noProof/>
        </w:rPr>
        <w:t>43.</w:t>
      </w:r>
      <w:r w:rsidRPr="00704E40">
        <w:rPr>
          <w:noProof/>
        </w:rPr>
        <w:tab/>
        <w:t>Chen JTH, Easley K, Schneider C, Nakamura K, Kidd GJ, Chang A, Staugaitis SM, Fox RJ, Fisher E, Arnold DL, Trapp BD. Clinically feasible MTR is sensitive to cortical demyelination in MS. Neurology 2013;80(3):246-252.</w:t>
      </w:r>
    </w:p>
    <w:p w:rsidR="00704E40" w:rsidRPr="00704E40" w:rsidRDefault="00704E40" w:rsidP="00704E40">
      <w:pPr>
        <w:pStyle w:val="EndNoteBibliography"/>
        <w:ind w:left="720" w:hanging="720"/>
        <w:rPr>
          <w:noProof/>
        </w:rPr>
      </w:pPr>
      <w:r w:rsidRPr="00704E40">
        <w:rPr>
          <w:noProof/>
        </w:rPr>
        <w:t>44.</w:t>
      </w:r>
      <w:r w:rsidRPr="00704E40">
        <w:rPr>
          <w:noProof/>
        </w:rPr>
        <w:tab/>
        <w:t>Derakhshan M, Caramanos Z, Giacomini PS, Narayanan S, Maranzano J, Francis SJ, Arnold DL, Collins DL. Evaluation of automated techniques for the quantification of grey matter atrophy in patients with multiple sclerosis. NeuroImage 2010;52(4):1261-1267.</w:t>
      </w:r>
    </w:p>
    <w:p w:rsidR="00704E40" w:rsidRPr="00704E40" w:rsidRDefault="00704E40" w:rsidP="00704E40">
      <w:pPr>
        <w:pStyle w:val="EndNoteBibliography"/>
        <w:ind w:left="720" w:hanging="720"/>
        <w:rPr>
          <w:noProof/>
        </w:rPr>
      </w:pPr>
      <w:r w:rsidRPr="00704E40">
        <w:rPr>
          <w:noProof/>
        </w:rPr>
        <w:t>45.</w:t>
      </w:r>
      <w:r w:rsidRPr="00704E40">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rsidR="00704E40" w:rsidRPr="00704E40" w:rsidRDefault="00704E40" w:rsidP="00704E40">
      <w:pPr>
        <w:pStyle w:val="EndNoteBibliography"/>
        <w:ind w:left="720" w:hanging="720"/>
        <w:rPr>
          <w:noProof/>
        </w:rPr>
      </w:pPr>
      <w:r w:rsidRPr="00704E40">
        <w:rPr>
          <w:noProof/>
        </w:rPr>
        <w:t>46.</w:t>
      </w:r>
      <w:r w:rsidRPr="00704E40">
        <w:rPr>
          <w:noProof/>
        </w:rPr>
        <w:tab/>
        <w:t>Rudko DA, Derakhshan M, Maranzano J, Nakamura K, Arnold DL, Narayanan S. Delineation of cortical pathology in multiple sclerosis using multi-surface magnetization transfer ratio imaging. Neuroimage Clin 2016;12:858-868.</w:t>
      </w:r>
    </w:p>
    <w:p w:rsidR="00704E40" w:rsidRPr="00704E40" w:rsidRDefault="00704E40" w:rsidP="00704E40">
      <w:pPr>
        <w:pStyle w:val="EndNoteBibliography"/>
        <w:ind w:left="720" w:hanging="720"/>
        <w:rPr>
          <w:noProof/>
        </w:rPr>
      </w:pPr>
      <w:r w:rsidRPr="00704E40">
        <w:rPr>
          <w:noProof/>
        </w:rPr>
        <w:t>47.</w:t>
      </w:r>
      <w:r w:rsidRPr="00704E40">
        <w:rPr>
          <w:noProof/>
        </w:rPr>
        <w:tab/>
        <w:t>Narayanan A, Hartman JS, Bain AD. Characterizing Nonexponential Spin-Lattice Relaxation in Solid-State NMR by Fitting to the Stretched Exponential. Journal of Magnetic Resonance, Series A 1995;112(1):58-65.</w:t>
      </w:r>
    </w:p>
    <w:p w:rsidR="00704E40" w:rsidRPr="00704E40" w:rsidRDefault="00704E40" w:rsidP="00704E40">
      <w:pPr>
        <w:pStyle w:val="EndNoteBibliography"/>
        <w:ind w:left="720" w:hanging="720"/>
        <w:rPr>
          <w:noProof/>
        </w:rPr>
      </w:pPr>
      <w:r w:rsidRPr="00704E40">
        <w:rPr>
          <w:noProof/>
        </w:rPr>
        <w:t>48.</w:t>
      </w:r>
      <w:r w:rsidRPr="00704E40">
        <w:rPr>
          <w:noProof/>
        </w:rPr>
        <w:tab/>
        <w:t>Di Giovanni P, Azlan CA, Ahearn TS, Semple SI, Gilbert FJ, Redpath TW. The accuracy of pharmacokinetic parameter measurement in DCE-MRI of the breast at 3 T. Physics in Medicine &amp; Biology 2010;55(1):121-132.</w:t>
      </w:r>
    </w:p>
    <w:p w:rsidR="00704E40" w:rsidRPr="00704E40" w:rsidRDefault="00704E40" w:rsidP="00704E40">
      <w:pPr>
        <w:pStyle w:val="EndNoteBibliography"/>
        <w:ind w:left="720" w:hanging="720"/>
        <w:rPr>
          <w:noProof/>
        </w:rPr>
      </w:pPr>
      <w:r w:rsidRPr="00704E40">
        <w:rPr>
          <w:noProof/>
        </w:rPr>
        <w:t>49.</w:t>
      </w:r>
      <w:r w:rsidRPr="00704E40">
        <w:rPr>
          <w:noProof/>
        </w:rPr>
        <w:tab/>
        <w:t>Yuan J, Chow SK, Yeung DK, Ahuja AT, King AD. Quantitative evaluation of dual-flip-angle T1 mapping on DCE-MRI kinetic parameter estimation in head and neck. Quant Imaging Med Surg 2012;2(4):245-253.</w:t>
      </w:r>
    </w:p>
    <w:p w:rsidR="00704E40" w:rsidRPr="00704E40" w:rsidRDefault="00704E40" w:rsidP="00704E40">
      <w:pPr>
        <w:pStyle w:val="EndNoteBibliography"/>
        <w:ind w:left="720" w:hanging="720"/>
        <w:rPr>
          <w:noProof/>
        </w:rPr>
      </w:pPr>
      <w:r w:rsidRPr="00704E40">
        <w:rPr>
          <w:noProof/>
        </w:rPr>
        <w:t>50.</w:t>
      </w:r>
      <w:r w:rsidRPr="00704E40">
        <w:rPr>
          <w:noProof/>
        </w:rPr>
        <w:tab/>
        <w:t>Drain LE. A Direct Method of Measuring Nuclear Spin-Lattice Relaxation Times. Proceedings of the Physical Society of London Section A 1949;62(353):301-306.</w:t>
      </w:r>
    </w:p>
    <w:p w:rsidR="00704E40" w:rsidRPr="00704E40" w:rsidRDefault="00704E40" w:rsidP="00704E40">
      <w:pPr>
        <w:pStyle w:val="EndNoteBibliography"/>
        <w:ind w:left="720" w:hanging="720"/>
        <w:rPr>
          <w:noProof/>
        </w:rPr>
      </w:pPr>
      <w:r w:rsidRPr="00704E40">
        <w:rPr>
          <w:noProof/>
        </w:rPr>
        <w:t>51.</w:t>
      </w:r>
      <w:r w:rsidRPr="00704E40">
        <w:rPr>
          <w:noProof/>
        </w:rPr>
        <w:tab/>
        <w:t>Hahn EL. An Accurate Nuclear Magnetic Resonance Method for Measuring Spin-Lattice Relaxation Times. Physical Review 1949;76(1):145-146.</w:t>
      </w:r>
    </w:p>
    <w:p w:rsidR="00704E40" w:rsidRPr="00704E40" w:rsidRDefault="00704E40" w:rsidP="00704E40">
      <w:pPr>
        <w:pStyle w:val="EndNoteBibliography"/>
        <w:ind w:left="720" w:hanging="720"/>
        <w:rPr>
          <w:noProof/>
        </w:rPr>
      </w:pPr>
      <w:r w:rsidRPr="00704E40">
        <w:rPr>
          <w:noProof/>
        </w:rPr>
        <w:t>52.</w:t>
      </w:r>
      <w:r w:rsidRPr="00704E40">
        <w:rPr>
          <w:noProof/>
        </w:rPr>
        <w:tab/>
        <w:t>Barral JK, Gudmundson E, Stikov N, Etezadi-Amoli M, Stoica P, Nishimura DG. A robust methodology for in vivo T1 mapping. Magn Reson Med 2010;64(4):1057-1067.</w:t>
      </w:r>
    </w:p>
    <w:p w:rsidR="00704E40" w:rsidRPr="00704E40" w:rsidRDefault="00704E40" w:rsidP="00704E40">
      <w:pPr>
        <w:pStyle w:val="EndNoteBibliography"/>
        <w:ind w:left="720" w:hanging="720"/>
        <w:rPr>
          <w:noProof/>
        </w:rPr>
      </w:pPr>
      <w:r w:rsidRPr="00704E40">
        <w:rPr>
          <w:noProof/>
          <w:lang w:val="fr-FR"/>
        </w:rPr>
        <w:t>53.</w:t>
      </w:r>
      <w:r w:rsidRPr="00704E40">
        <w:rPr>
          <w:noProof/>
          <w:lang w:val="fr-FR"/>
        </w:rPr>
        <w:tab/>
        <w:t xml:space="preserve">Stikov N, Boudreau M, Levesque IR, Tardif CL, Barral JK, Pike GB. </w:t>
      </w:r>
      <w:r w:rsidRPr="00704E40">
        <w:rPr>
          <w:noProof/>
        </w:rPr>
        <w:t>On the accuracy of T1 mapping: searching for common ground. Magn Reson Med 2015;73(2):514-522.</w:t>
      </w:r>
    </w:p>
    <w:p w:rsidR="00704E40" w:rsidRPr="00704E40" w:rsidRDefault="00704E40" w:rsidP="00704E40">
      <w:pPr>
        <w:pStyle w:val="EndNoteBibliography"/>
        <w:ind w:left="720" w:hanging="720"/>
        <w:rPr>
          <w:noProof/>
        </w:rPr>
      </w:pPr>
      <w:r w:rsidRPr="00704E40">
        <w:rPr>
          <w:noProof/>
        </w:rPr>
        <w:t>54.</w:t>
      </w:r>
      <w:r w:rsidRPr="00704E40">
        <w:rPr>
          <w:noProof/>
        </w:rPr>
        <w:tab/>
        <w:t>Look DC, Locker DR. Time Saving in Measurement of NMR and EPR Relaxation Times. Review of Scientific Instruments 1970;41(2):250-251.</w:t>
      </w:r>
    </w:p>
    <w:p w:rsidR="00704E40" w:rsidRPr="00704E40" w:rsidRDefault="00704E40" w:rsidP="00704E40">
      <w:pPr>
        <w:pStyle w:val="EndNoteBibliography"/>
        <w:ind w:left="720" w:hanging="720"/>
        <w:rPr>
          <w:noProof/>
        </w:rPr>
      </w:pPr>
      <w:r w:rsidRPr="00704E40">
        <w:rPr>
          <w:noProof/>
        </w:rPr>
        <w:t>55.</w:t>
      </w:r>
      <w:r w:rsidRPr="00704E40">
        <w:rPr>
          <w:noProof/>
        </w:rPr>
        <w:tab/>
        <w:t>Crawley AP, Henkelman RM. A comparison of one-shot and recovery methods in T1 imaging. Magn Reson Med 1988;7(1):23-34.</w:t>
      </w:r>
    </w:p>
    <w:p w:rsidR="00704E40" w:rsidRPr="00704E40" w:rsidRDefault="00704E40" w:rsidP="00704E40">
      <w:pPr>
        <w:pStyle w:val="EndNoteBibliography"/>
        <w:ind w:left="720" w:hanging="720"/>
        <w:rPr>
          <w:noProof/>
        </w:rPr>
      </w:pPr>
      <w:r w:rsidRPr="00704E40">
        <w:rPr>
          <w:noProof/>
        </w:rPr>
        <w:t>56.</w:t>
      </w:r>
      <w:r w:rsidRPr="00704E40">
        <w:rPr>
          <w:noProof/>
        </w:rPr>
        <w:tab/>
        <w:t>Marques JP, Kober T, Krueger G, van der Zwaag W, Van de Moortele PF, Gruetter R. MP2RAGE, a self bias-field corrected sequence for improved segmentation and T1-mapping at high field. Neuroimage 2010;49(2):1271-1281.</w:t>
      </w:r>
    </w:p>
    <w:p w:rsidR="00704E40" w:rsidRPr="00704E40" w:rsidRDefault="00704E40" w:rsidP="00704E40">
      <w:pPr>
        <w:pStyle w:val="EndNoteBibliography"/>
        <w:ind w:left="720" w:hanging="720"/>
        <w:rPr>
          <w:noProof/>
        </w:rPr>
      </w:pPr>
      <w:r w:rsidRPr="00704E40">
        <w:rPr>
          <w:noProof/>
        </w:rPr>
        <w:t>57.</w:t>
      </w:r>
      <w:r w:rsidRPr="00704E40">
        <w:rPr>
          <w:noProof/>
        </w:rPr>
        <w:tab/>
        <w:t>Kober T, Granziera C, Ribes D, Browaeys P, Schluep M, Meuli R, Frackowiak R, Gruetter R, Krueger G. MP2RAGE Multiple Sclerosis Magnetic Resonance Imaging at 3 T. Investigative Radiology 2012;47(6):346-352.</w:t>
      </w:r>
    </w:p>
    <w:p w:rsidR="00704E40" w:rsidRPr="00704E40" w:rsidRDefault="00704E40" w:rsidP="00704E40">
      <w:pPr>
        <w:pStyle w:val="EndNoteBibliography"/>
        <w:ind w:left="720" w:hanging="720"/>
        <w:rPr>
          <w:noProof/>
        </w:rPr>
      </w:pPr>
      <w:r w:rsidRPr="00704E40">
        <w:rPr>
          <w:noProof/>
        </w:rPr>
        <w:t>58.</w:t>
      </w:r>
      <w:r w:rsidRPr="00704E40">
        <w:rPr>
          <w:noProof/>
        </w:rPr>
        <w:tab/>
        <w:t>Fram EK, Herfkens RJ, Johnson GA, Glover GH, Karis JP, Shimakawa A, Perkins TG, Pelc NJ. Rapid Calculation of T1 Using Variable Flip Angle Gradient Refocused Imaging. Magnetic Resonance Imaging 1987;5(3):201-208.</w:t>
      </w:r>
    </w:p>
    <w:p w:rsidR="00704E40" w:rsidRPr="00704E40" w:rsidRDefault="00704E40" w:rsidP="00704E40">
      <w:pPr>
        <w:pStyle w:val="EndNoteBibliography"/>
        <w:ind w:left="720" w:hanging="720"/>
        <w:rPr>
          <w:noProof/>
        </w:rPr>
      </w:pPr>
      <w:r w:rsidRPr="00704E40">
        <w:rPr>
          <w:noProof/>
        </w:rPr>
        <w:t>59.</w:t>
      </w:r>
      <w:r w:rsidRPr="00704E40">
        <w:rPr>
          <w:noProof/>
        </w:rPr>
        <w:tab/>
        <w:t>Cheng HL, Wright GA. Rapid high-resolution T(1) mapping by variable flip angles: accurate and precise measurements in the presence of radiofrequency field inhomogeneity. Magn Reson Med 2006;55(3):566-574.</w:t>
      </w:r>
    </w:p>
    <w:p w:rsidR="00704E40" w:rsidRPr="00704E40" w:rsidRDefault="00704E40" w:rsidP="00704E40">
      <w:pPr>
        <w:pStyle w:val="EndNoteBibliography"/>
        <w:ind w:left="720" w:hanging="720"/>
        <w:rPr>
          <w:noProof/>
        </w:rPr>
      </w:pPr>
      <w:r w:rsidRPr="00704E40">
        <w:rPr>
          <w:noProof/>
        </w:rPr>
        <w:t>60.</w:t>
      </w:r>
      <w:r w:rsidRPr="00704E40">
        <w:rPr>
          <w:noProof/>
        </w:rPr>
        <w:tab/>
        <w:t>Deoni SC, Rutt BK, Peters TM. Rapid combined T1 and T2 mapping using gradient recalled acquisition in the steady state. Magn Reson Med 2003;49(3):515-526.</w:t>
      </w:r>
    </w:p>
    <w:p w:rsidR="00704E40" w:rsidRPr="00704E40" w:rsidRDefault="00704E40" w:rsidP="00704E40">
      <w:pPr>
        <w:pStyle w:val="EndNoteBibliography"/>
        <w:ind w:left="720" w:hanging="720"/>
        <w:rPr>
          <w:noProof/>
        </w:rPr>
      </w:pPr>
      <w:r w:rsidRPr="00704E40">
        <w:rPr>
          <w:noProof/>
        </w:rPr>
        <w:t>61.</w:t>
      </w:r>
      <w:r w:rsidRPr="00704E40">
        <w:rPr>
          <w:noProof/>
        </w:rPr>
        <w:tab/>
        <w:t>Liberman G, Louzoun Y, Ben Bashat D. T(1) mapping using variable flip angle SPGR data with flip angle correction. J Magn Reson Imaging 2014;40(1):171-180.</w:t>
      </w:r>
    </w:p>
    <w:p w:rsidR="00704E40" w:rsidRPr="00704E40" w:rsidRDefault="00704E40" w:rsidP="00704E40">
      <w:pPr>
        <w:pStyle w:val="EndNoteBibliography"/>
        <w:ind w:left="720" w:hanging="720"/>
        <w:rPr>
          <w:noProof/>
        </w:rPr>
      </w:pPr>
      <w:r w:rsidRPr="00704E40">
        <w:rPr>
          <w:noProof/>
        </w:rPr>
        <w:t>62.</w:t>
      </w:r>
      <w:r w:rsidRPr="00704E40">
        <w:rPr>
          <w:noProof/>
        </w:rPr>
        <w:tab/>
        <w:t>Leppert IR, Narayanan S, Araujo D, Giacomini PS, Lapierre Y, Arnold DL, Pike GB. Interpreting therapeutic effect in multiple sclerosis via MRI contrast enhancing lesions: now you see them, now you don't. J Neurol 2014;261(4):809-816.</w:t>
      </w:r>
    </w:p>
    <w:p w:rsidR="00704E40" w:rsidRPr="00704E40" w:rsidRDefault="00704E40" w:rsidP="00704E40">
      <w:pPr>
        <w:pStyle w:val="EndNoteBibliography"/>
        <w:ind w:left="720" w:hanging="720"/>
        <w:rPr>
          <w:noProof/>
        </w:rPr>
      </w:pPr>
      <w:r w:rsidRPr="00704E40">
        <w:rPr>
          <w:noProof/>
        </w:rPr>
        <w:t>63.</w:t>
      </w:r>
      <w:r w:rsidRPr="00704E40">
        <w:rPr>
          <w:noProof/>
        </w:rPr>
        <w:tab/>
        <w:t>Sung K, Daniel BL, Hargreaves BA. Transmit B1+ field inhomogeneity and T1 estimation errors in breast DCE-MRI at 3 tesla. J Magn Reson Imaging 2013;38(2):454-459.</w:t>
      </w:r>
    </w:p>
    <w:p w:rsidR="00704E40" w:rsidRPr="00704E40" w:rsidRDefault="00704E40" w:rsidP="00704E40">
      <w:pPr>
        <w:pStyle w:val="EndNoteBibliography"/>
        <w:ind w:left="720" w:hanging="720"/>
        <w:rPr>
          <w:noProof/>
        </w:rPr>
      </w:pPr>
      <w:r w:rsidRPr="00704E40">
        <w:rPr>
          <w:noProof/>
        </w:rPr>
        <w:t>64.</w:t>
      </w:r>
      <w:r w:rsidRPr="00704E40">
        <w:rPr>
          <w:noProof/>
        </w:rPr>
        <w:tab/>
        <w:t>Traficante DD. Relaxation. Can T2, be longer than T1? Concepts in Magnetic Resonance 1991;3(3):171-177.</w:t>
      </w:r>
    </w:p>
    <w:p w:rsidR="00704E40" w:rsidRPr="00704E40" w:rsidRDefault="00704E40" w:rsidP="00704E40">
      <w:pPr>
        <w:pStyle w:val="EndNoteBibliography"/>
        <w:ind w:left="720" w:hanging="720"/>
        <w:rPr>
          <w:noProof/>
        </w:rPr>
      </w:pPr>
      <w:r w:rsidRPr="00704E40">
        <w:rPr>
          <w:noProof/>
        </w:rPr>
        <w:t>65.</w:t>
      </w:r>
      <w:r w:rsidRPr="00704E40">
        <w:rPr>
          <w:noProof/>
        </w:rPr>
        <w:tab/>
        <w:t>Anet FAL, O'Leary DJ. The shielding tensor part II: Understanding its strange effects on relaxation. Concepts in Magnetic Resonance 1992;4(1):35-52.</w:t>
      </w:r>
    </w:p>
    <w:p w:rsidR="00704E40" w:rsidRPr="00704E40" w:rsidRDefault="00704E40" w:rsidP="00704E40">
      <w:pPr>
        <w:pStyle w:val="EndNoteBibliography"/>
        <w:ind w:left="720" w:hanging="720"/>
        <w:rPr>
          <w:noProof/>
        </w:rPr>
      </w:pPr>
      <w:r w:rsidRPr="00704E40">
        <w:rPr>
          <w:noProof/>
        </w:rPr>
        <w:t>66.</w:t>
      </w:r>
      <w:r w:rsidRPr="00704E40">
        <w:rPr>
          <w:noProof/>
        </w:rPr>
        <w:tab/>
        <w:t>Budimir J, Skinner JL. On the relationship betweenT1 andT2 for stochastic relaxation models. Journal of Statistical Physics 1987;49(5):1029-1042.</w:t>
      </w:r>
    </w:p>
    <w:p w:rsidR="00704E40" w:rsidRPr="00704E40" w:rsidRDefault="00704E40" w:rsidP="00704E40">
      <w:pPr>
        <w:pStyle w:val="EndNoteBibliography"/>
        <w:ind w:left="720" w:hanging="720"/>
        <w:rPr>
          <w:noProof/>
        </w:rPr>
      </w:pPr>
      <w:r w:rsidRPr="00704E40">
        <w:rPr>
          <w:noProof/>
        </w:rPr>
        <w:t>67.</w:t>
      </w:r>
      <w:r w:rsidRPr="00704E40">
        <w:rPr>
          <w:noProof/>
        </w:rPr>
        <w:tab/>
        <w:t>Sevian HM, Skinner JL. T2 can be greater than 2T1. The Journal of Chemical Physics 1989;91(3):1775-1782.</w:t>
      </w:r>
    </w:p>
    <w:p w:rsidR="00704E40" w:rsidRPr="00704E40" w:rsidRDefault="00704E40" w:rsidP="00704E40">
      <w:pPr>
        <w:pStyle w:val="EndNoteBibliography"/>
        <w:ind w:left="720" w:hanging="720"/>
        <w:rPr>
          <w:noProof/>
        </w:rPr>
      </w:pPr>
      <w:r w:rsidRPr="00704E40">
        <w:rPr>
          <w:noProof/>
        </w:rPr>
        <w:t>68.</w:t>
      </w:r>
      <w:r w:rsidRPr="00704E40">
        <w:rPr>
          <w:noProof/>
        </w:rPr>
        <w:tab/>
        <w:t>Bojorquez JZ, Bricq S, Acquitter C, Brunotte F, Walker PM, Lalande A. What are normal relaxation times of tissues at 3 T? Magnetic Resonance Imaging 2017;35(Supplement C):69-80.</w:t>
      </w:r>
    </w:p>
    <w:p w:rsidR="00704E40" w:rsidRPr="00704E40" w:rsidRDefault="00704E40" w:rsidP="00704E40">
      <w:pPr>
        <w:pStyle w:val="EndNoteBibliography"/>
        <w:ind w:left="720" w:hanging="720"/>
        <w:rPr>
          <w:noProof/>
        </w:rPr>
      </w:pPr>
      <w:r w:rsidRPr="00704E40">
        <w:rPr>
          <w:noProof/>
        </w:rPr>
        <w:t>69.</w:t>
      </w:r>
      <w:r w:rsidRPr="00704E40">
        <w:rPr>
          <w:noProof/>
        </w:rPr>
        <w:tab/>
        <w:t>Fullerton GD, Potter JL, Dornbluth NC. NMR relaxation of protons in tissues and other macromolecular water solutions. Magnetic Resonance Imaging 1982;1(4):209-226.</w:t>
      </w:r>
    </w:p>
    <w:p w:rsidR="00704E40" w:rsidRPr="00704E40" w:rsidRDefault="00704E40" w:rsidP="00704E40">
      <w:pPr>
        <w:pStyle w:val="EndNoteBibliography"/>
        <w:ind w:left="720" w:hanging="720"/>
        <w:rPr>
          <w:noProof/>
        </w:rPr>
      </w:pPr>
      <w:r w:rsidRPr="00704E40">
        <w:rPr>
          <w:noProof/>
        </w:rPr>
        <w:t>70.</w:t>
      </w:r>
      <w:r w:rsidRPr="00704E40">
        <w:rPr>
          <w:noProof/>
        </w:rPr>
        <w:tab/>
        <w:t>Bloembergen N, Purcell EM, Pound RV. Relaxation Effects in Nuclear Magnetic Resonance Absorption. Physical Review 1948;73(7):679-712.</w:t>
      </w:r>
    </w:p>
    <w:p w:rsidR="00704E40" w:rsidRPr="00704E40" w:rsidRDefault="00704E40" w:rsidP="00704E40">
      <w:pPr>
        <w:pStyle w:val="EndNoteBibliography"/>
        <w:ind w:left="720" w:hanging="720"/>
        <w:rPr>
          <w:noProof/>
        </w:rPr>
      </w:pPr>
      <w:r w:rsidRPr="00704E40">
        <w:rPr>
          <w:noProof/>
        </w:rPr>
        <w:t>71.</w:t>
      </w:r>
      <w:r w:rsidRPr="00704E40">
        <w:rPr>
          <w:noProof/>
        </w:rPr>
        <w:tab/>
        <w:t>Li TQ, Yao B, van Gelderen P, Merkle H, Dodd S, Talagala L, Koretsky AP, Duyn J. Characterization of T(2)* heterogeneity in human brain white matter. Magn Reson Med 2009;62(6):1652-1657.</w:t>
      </w:r>
    </w:p>
    <w:p w:rsidR="00704E40" w:rsidRPr="00704E40" w:rsidRDefault="00704E40" w:rsidP="00704E40">
      <w:pPr>
        <w:pStyle w:val="EndNoteBibliography"/>
        <w:ind w:left="720" w:hanging="720"/>
        <w:rPr>
          <w:noProof/>
        </w:rPr>
      </w:pPr>
      <w:r w:rsidRPr="00704E40">
        <w:rPr>
          <w:noProof/>
        </w:rPr>
        <w:t>72.</w:t>
      </w:r>
      <w:r w:rsidRPr="00704E40">
        <w:rPr>
          <w:noProof/>
        </w:rPr>
        <w:tab/>
        <w:t>Underhill HR, Rostomily RC, Mikheev AM, Yuan C, Yarnykh VL. Fast bound pool fraction imaging of the in vivo rat brain: association with myelin content and validation in the C6 glioma model. NeuroImage 2011;54(3):2052-2065.</w:t>
      </w:r>
    </w:p>
    <w:p w:rsidR="00704E40" w:rsidRPr="00704E40" w:rsidRDefault="00704E40" w:rsidP="00704E40">
      <w:pPr>
        <w:pStyle w:val="EndNoteBibliography"/>
        <w:ind w:left="720" w:hanging="720"/>
        <w:rPr>
          <w:noProof/>
        </w:rPr>
      </w:pPr>
      <w:r w:rsidRPr="00704E40">
        <w:rPr>
          <w:noProof/>
        </w:rPr>
        <w:t>73.</w:t>
      </w:r>
      <w:r w:rsidRPr="00704E40">
        <w:rPr>
          <w:noProof/>
        </w:rPr>
        <w:tab/>
        <w:t>Mackay A, Whittall K, Adler J, Li D, Paty D, Graeb D. In vivo visualization of myelin water in brain by magnetic resonance. Magnetic Resonance in Medicine 1994;31(6):673-677.</w:t>
      </w:r>
    </w:p>
    <w:p w:rsidR="00704E40" w:rsidRPr="00704E40" w:rsidRDefault="00704E40" w:rsidP="00704E40">
      <w:pPr>
        <w:pStyle w:val="EndNoteBibliography"/>
        <w:ind w:left="720" w:hanging="720"/>
        <w:rPr>
          <w:noProof/>
        </w:rPr>
      </w:pPr>
      <w:r w:rsidRPr="00704E40">
        <w:rPr>
          <w:noProof/>
        </w:rPr>
        <w:t>74.</w:t>
      </w:r>
      <w:r w:rsidRPr="00704E40">
        <w:rPr>
          <w:noProof/>
        </w:rPr>
        <w:tab/>
        <w:t>MacKay A, Laule C, Vavasour I, Bjarnason T, Kolind S, Madler B. Insights into brain microstructure from the T2 distribution. Magn Reson Imaging 2006;24(4):515-525.</w:t>
      </w:r>
    </w:p>
    <w:p w:rsidR="00704E40" w:rsidRPr="00704E40" w:rsidRDefault="00704E40" w:rsidP="00704E40">
      <w:pPr>
        <w:pStyle w:val="EndNoteBibliography"/>
        <w:ind w:left="720" w:hanging="720"/>
        <w:rPr>
          <w:noProof/>
        </w:rPr>
      </w:pPr>
      <w:r w:rsidRPr="00704E40">
        <w:rPr>
          <w:noProof/>
        </w:rPr>
        <w:t>75.</w:t>
      </w:r>
      <w:r w:rsidRPr="00704E40">
        <w:rPr>
          <w:noProof/>
        </w:rPr>
        <w:tab/>
        <w:t>Moore GR, Leung E, MacKay AL, Vavasour IM, Whittall KP, Cover KS, Li DK, Hashimoto SA, Oger J, Sprinkle TJ, Paty DW. A pathology-MRI study of the short-T2 component in formalin-fixed multiple sclerosis brain. Neurology 2000;55(10):1506-1510.</w:t>
      </w:r>
    </w:p>
    <w:p w:rsidR="00704E40" w:rsidRPr="00704E40" w:rsidRDefault="00704E40" w:rsidP="00704E40">
      <w:pPr>
        <w:pStyle w:val="EndNoteBibliography"/>
        <w:ind w:left="720" w:hanging="720"/>
        <w:rPr>
          <w:noProof/>
        </w:rPr>
      </w:pPr>
      <w:r w:rsidRPr="00704E40">
        <w:rPr>
          <w:noProof/>
        </w:rPr>
        <w:t>76.</w:t>
      </w:r>
      <w:r w:rsidRPr="00704E40">
        <w:rPr>
          <w:noProof/>
        </w:rPr>
        <w:tab/>
        <w:t>Laule C, Yung A, Pavolva V, Bohnet B, Kozlowski P, Hashimoto SA, Yip S, Li DK, Moore GW. High-resolution myelin water imaging in post-mortem multiple sclerosis spinal cord: A case report. Mult Scler 2016;22(11):1485-1489.</w:t>
      </w:r>
    </w:p>
    <w:p w:rsidR="00704E40" w:rsidRPr="00704E40" w:rsidRDefault="00704E40" w:rsidP="00704E40">
      <w:pPr>
        <w:pStyle w:val="EndNoteBibliography"/>
        <w:ind w:left="720" w:hanging="720"/>
        <w:rPr>
          <w:noProof/>
        </w:rPr>
      </w:pPr>
      <w:r w:rsidRPr="00704E40">
        <w:rPr>
          <w:noProof/>
        </w:rPr>
        <w:t>77.</w:t>
      </w:r>
      <w:r w:rsidRPr="00704E40">
        <w:rPr>
          <w:noProof/>
        </w:rPr>
        <w:tab/>
        <w:t>Alonso-Ortiz E, Levesque IR, Pike GB. MRI-based myelin water imaging: A technical review. Magnetic Resonance in Medicine 2015;73(1):70-81.</w:t>
      </w:r>
    </w:p>
    <w:p w:rsidR="00704E40" w:rsidRPr="00704E40" w:rsidRDefault="00704E40" w:rsidP="00704E40">
      <w:pPr>
        <w:pStyle w:val="EndNoteBibliography"/>
        <w:ind w:left="720" w:hanging="720"/>
        <w:rPr>
          <w:noProof/>
        </w:rPr>
      </w:pPr>
      <w:r w:rsidRPr="00704E40">
        <w:rPr>
          <w:noProof/>
        </w:rPr>
        <w:t>78.</w:t>
      </w:r>
      <w:r w:rsidRPr="00704E40">
        <w:rPr>
          <w:noProof/>
        </w:rPr>
        <w:tab/>
        <w:t>Collins CM, Wang Z. Calculation of radiofrequency electromagnetic fields and their effects in MRI of human subjects. Magnetic Resonance in Medicine 2011;65(5):1470-1482.</w:t>
      </w:r>
    </w:p>
    <w:p w:rsidR="00704E40" w:rsidRPr="00704E40" w:rsidRDefault="00704E40" w:rsidP="00704E40">
      <w:pPr>
        <w:pStyle w:val="EndNoteBibliography"/>
        <w:ind w:left="720" w:hanging="720"/>
        <w:rPr>
          <w:noProof/>
        </w:rPr>
      </w:pPr>
      <w:r w:rsidRPr="00704E40">
        <w:rPr>
          <w:noProof/>
        </w:rPr>
        <w:t>79.</w:t>
      </w:r>
      <w:r w:rsidRPr="00704E40">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rsidR="00704E40" w:rsidRPr="00704E40" w:rsidRDefault="00704E40" w:rsidP="00704E40">
      <w:pPr>
        <w:pStyle w:val="EndNoteBibliography"/>
        <w:ind w:left="720" w:hanging="720"/>
        <w:rPr>
          <w:noProof/>
        </w:rPr>
      </w:pPr>
      <w:r w:rsidRPr="00704E40">
        <w:rPr>
          <w:noProof/>
        </w:rPr>
        <w:t>80.</w:t>
      </w:r>
      <w:r w:rsidRPr="00704E40">
        <w:rPr>
          <w:noProof/>
        </w:rPr>
        <w:tab/>
        <w:t>Katscher U, Voigt T, Findeklee C, Vernickel P, Nehrke K, Dossel O. Determination of electric conductivity and local SAR via B1 mapping. IEEE Trans Med Imaging 2009;28(9):1365-1374.</w:t>
      </w:r>
    </w:p>
    <w:p w:rsidR="00704E40" w:rsidRPr="00704E40" w:rsidRDefault="00704E40" w:rsidP="00704E40">
      <w:pPr>
        <w:pStyle w:val="EndNoteBibliography"/>
        <w:ind w:left="720" w:hanging="720"/>
        <w:rPr>
          <w:noProof/>
        </w:rPr>
      </w:pPr>
      <w:r w:rsidRPr="00704E40">
        <w:rPr>
          <w:noProof/>
        </w:rPr>
        <w:t>81.</w:t>
      </w:r>
      <w:r w:rsidRPr="00704E40">
        <w:rPr>
          <w:noProof/>
        </w:rPr>
        <w:tab/>
        <w:t>Jin J, Chen J. On the SAR and field inhomogeneity of birdcage coils loaded with the human head. Magn Reson Med 1997;38(6):953-963.</w:t>
      </w:r>
    </w:p>
    <w:p w:rsidR="00704E40" w:rsidRPr="00704E40" w:rsidRDefault="00704E40" w:rsidP="00704E40">
      <w:pPr>
        <w:pStyle w:val="EndNoteBibliography"/>
        <w:ind w:left="720" w:hanging="720"/>
        <w:rPr>
          <w:noProof/>
        </w:rPr>
      </w:pPr>
      <w:r w:rsidRPr="00704E40">
        <w:rPr>
          <w:noProof/>
        </w:rPr>
        <w:t>82.</w:t>
      </w:r>
      <w:r w:rsidRPr="00704E40">
        <w:rPr>
          <w:noProof/>
        </w:rPr>
        <w:tab/>
        <w:t>Sled JG, Pike GB. Standing-wave and RF penetration artifacts caused by elliptic geometry: an electrodynamic analysis of MRI. IEEE Trans Med Imaging 1998;17(4):653-662.</w:t>
      </w:r>
    </w:p>
    <w:p w:rsidR="00704E40" w:rsidRPr="00704E40" w:rsidRDefault="00704E40" w:rsidP="00704E40">
      <w:pPr>
        <w:pStyle w:val="EndNoteBibliography"/>
        <w:ind w:left="720" w:hanging="720"/>
        <w:rPr>
          <w:noProof/>
        </w:rPr>
      </w:pPr>
      <w:r w:rsidRPr="00704E40">
        <w:rPr>
          <w:noProof/>
        </w:rPr>
        <w:t>83.</w:t>
      </w:r>
      <w:r w:rsidRPr="00704E40">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rsidR="00704E40" w:rsidRPr="00704E40" w:rsidRDefault="00704E40" w:rsidP="00704E40">
      <w:pPr>
        <w:pStyle w:val="EndNoteBibliography"/>
        <w:ind w:left="720" w:hanging="720"/>
        <w:rPr>
          <w:noProof/>
        </w:rPr>
      </w:pPr>
      <w:r w:rsidRPr="00704E40">
        <w:rPr>
          <w:noProof/>
        </w:rPr>
        <w:t>84.</w:t>
      </w:r>
      <w:r w:rsidRPr="00704E40">
        <w:rPr>
          <w:noProof/>
        </w:rPr>
        <w:tab/>
        <w:t>Insko EK, Bolinger L. Mapping of the Radiofrequency Field. Journal of Magnetic Resonance Series A 1993;103(1):82-85.</w:t>
      </w:r>
    </w:p>
    <w:p w:rsidR="00704E40" w:rsidRPr="00704E40" w:rsidRDefault="00704E40" w:rsidP="00704E40">
      <w:pPr>
        <w:pStyle w:val="EndNoteBibliography"/>
        <w:ind w:left="720" w:hanging="720"/>
        <w:rPr>
          <w:noProof/>
        </w:rPr>
      </w:pPr>
      <w:r w:rsidRPr="00704E40">
        <w:rPr>
          <w:noProof/>
        </w:rPr>
        <w:t>85.</w:t>
      </w:r>
      <w:r w:rsidRPr="00704E40">
        <w:rPr>
          <w:noProof/>
        </w:rPr>
        <w:tab/>
        <w:t>Stollberger R, Wach P. Imaging of the active B1 field in vivo. Magnetic Resonance in Medicine 1996;35(2):246-251.</w:t>
      </w:r>
    </w:p>
    <w:p w:rsidR="00704E40" w:rsidRPr="00704E40" w:rsidRDefault="00704E40" w:rsidP="00704E40">
      <w:pPr>
        <w:pStyle w:val="EndNoteBibliography"/>
        <w:ind w:left="720" w:hanging="720"/>
        <w:rPr>
          <w:noProof/>
        </w:rPr>
      </w:pPr>
      <w:r w:rsidRPr="00704E40">
        <w:rPr>
          <w:noProof/>
        </w:rPr>
        <w:t>86.</w:t>
      </w:r>
      <w:r w:rsidRPr="00704E40">
        <w:rPr>
          <w:noProof/>
        </w:rPr>
        <w:tab/>
        <w:t>Wang J, Qiu M, Constable RT. In vivo method for correcting transmit/receive nonuniformities with phased array coils. Magn Reson Med 2005;53(3):666-674.</w:t>
      </w:r>
    </w:p>
    <w:p w:rsidR="00704E40" w:rsidRPr="00704E40" w:rsidRDefault="00704E40" w:rsidP="00704E40">
      <w:pPr>
        <w:pStyle w:val="EndNoteBibliography"/>
        <w:ind w:left="720" w:hanging="720"/>
        <w:rPr>
          <w:noProof/>
        </w:rPr>
      </w:pPr>
      <w:r w:rsidRPr="00704E40">
        <w:rPr>
          <w:noProof/>
        </w:rPr>
        <w:t>87.</w:t>
      </w:r>
      <w:r w:rsidRPr="00704E40">
        <w:rPr>
          <w:noProof/>
        </w:rPr>
        <w:tab/>
        <w:t>Samson RS, Wheeler-Kingshott CA, Symms MR, Tozer DJ, Tofts PS. A simple correction for B1 field errors in magnetization transfer ratio measurements. Magn Reson Imaging 2006;24(3):255-263.</w:t>
      </w:r>
    </w:p>
    <w:p w:rsidR="00704E40" w:rsidRPr="00704E40" w:rsidRDefault="00704E40" w:rsidP="00704E40">
      <w:pPr>
        <w:pStyle w:val="EndNoteBibliography"/>
        <w:ind w:left="720" w:hanging="720"/>
        <w:rPr>
          <w:noProof/>
        </w:rPr>
      </w:pPr>
      <w:r w:rsidRPr="00704E40">
        <w:rPr>
          <w:noProof/>
        </w:rPr>
        <w:t>88.</w:t>
      </w:r>
      <w:r w:rsidRPr="00704E40">
        <w:rPr>
          <w:noProof/>
        </w:rPr>
        <w:tab/>
        <w:t>Sled JG, Pike GB. Correction for B1 and B0 variations in quantitative T2 measurements using MRI. Magnetic Resonance in Medicine 2000;43(4):589-593.</w:t>
      </w:r>
    </w:p>
    <w:p w:rsidR="00704E40" w:rsidRPr="00704E40" w:rsidRDefault="00704E40" w:rsidP="00704E40">
      <w:pPr>
        <w:pStyle w:val="EndNoteBibliography"/>
        <w:ind w:left="720" w:hanging="720"/>
        <w:rPr>
          <w:noProof/>
        </w:rPr>
      </w:pPr>
      <w:r w:rsidRPr="00704E40">
        <w:rPr>
          <w:noProof/>
        </w:rPr>
        <w:t>89.</w:t>
      </w:r>
      <w:r w:rsidRPr="00704E40">
        <w:rPr>
          <w:noProof/>
        </w:rPr>
        <w:tab/>
        <w:t>Yarnykh VL. Actual flip-angle imaging in the pulsed steady state: a method for rapid three-dimensional mapping of the transmitted radiofrequency field. Magn Reson Med 2007;57(1):192-200.</w:t>
      </w:r>
    </w:p>
    <w:p w:rsidR="00704E40" w:rsidRPr="00704E40" w:rsidRDefault="00704E40" w:rsidP="00704E40">
      <w:pPr>
        <w:pStyle w:val="EndNoteBibliography"/>
        <w:ind w:left="720" w:hanging="720"/>
        <w:rPr>
          <w:noProof/>
        </w:rPr>
      </w:pPr>
      <w:r w:rsidRPr="00704E40">
        <w:rPr>
          <w:noProof/>
        </w:rPr>
        <w:t>90.</w:t>
      </w:r>
      <w:r w:rsidRPr="00704E40">
        <w:rPr>
          <w:noProof/>
        </w:rPr>
        <w:tab/>
        <w:t>Sacolick LI, Wiesinger F, Hancu I, Vogel MW. B1 mapping by Bloch-Siegert shift. Magn Reson Med 2010;63(5):1315-1322.</w:t>
      </w:r>
    </w:p>
    <w:p w:rsidR="00704E40" w:rsidRPr="00704E40" w:rsidRDefault="00704E40" w:rsidP="00704E40">
      <w:pPr>
        <w:pStyle w:val="EndNoteBibliography"/>
        <w:ind w:left="720" w:hanging="720"/>
        <w:rPr>
          <w:noProof/>
        </w:rPr>
      </w:pPr>
      <w:r w:rsidRPr="00704E40">
        <w:rPr>
          <w:noProof/>
        </w:rPr>
        <w:t>91.</w:t>
      </w:r>
      <w:r w:rsidRPr="00704E40">
        <w:rPr>
          <w:noProof/>
        </w:rPr>
        <w:tab/>
        <w:t>Nehrke K. On the steady-state properties of actual flip angle imaging (AFI). Magn Reson Med 2009;61(1):84-92.</w:t>
      </w:r>
    </w:p>
    <w:p w:rsidR="00704E40" w:rsidRPr="00704E40" w:rsidRDefault="00704E40" w:rsidP="00704E40">
      <w:pPr>
        <w:pStyle w:val="EndNoteBibliography"/>
        <w:ind w:left="720" w:hanging="720"/>
        <w:rPr>
          <w:noProof/>
        </w:rPr>
      </w:pPr>
      <w:r w:rsidRPr="00704E40">
        <w:rPr>
          <w:noProof/>
        </w:rPr>
        <w:t>92.</w:t>
      </w:r>
      <w:r w:rsidRPr="00704E40">
        <w:rPr>
          <w:noProof/>
        </w:rPr>
        <w:tab/>
        <w:t>Yarnykh VL. Optimal radiofrequency and gradient spoiling for improved accuracy of T1 and B1 measurements using fast steady-state techniques. Magn Reson Med 2010;63(6):1610-1626.</w:t>
      </w:r>
    </w:p>
    <w:p w:rsidR="00704E40" w:rsidRPr="00704E40" w:rsidRDefault="00704E40" w:rsidP="00704E40">
      <w:pPr>
        <w:pStyle w:val="EndNoteBibliography"/>
        <w:ind w:left="720" w:hanging="720"/>
        <w:rPr>
          <w:noProof/>
        </w:rPr>
      </w:pPr>
      <w:r w:rsidRPr="00704E40">
        <w:rPr>
          <w:noProof/>
        </w:rPr>
        <w:t>93.</w:t>
      </w:r>
      <w:r w:rsidRPr="00704E40">
        <w:rPr>
          <w:noProof/>
        </w:rPr>
        <w:tab/>
        <w:t>Pohmann R, Scheffler K. A theoretical and experimental comparison of different techniques for B(1) mapping at very high fields. NMR Biomed 2013;26(3):265-275.</w:t>
      </w:r>
    </w:p>
    <w:p w:rsidR="00704E40" w:rsidRPr="00704E40" w:rsidRDefault="00704E40" w:rsidP="00704E40">
      <w:pPr>
        <w:pStyle w:val="EndNoteBibliography"/>
        <w:ind w:left="720" w:hanging="720"/>
        <w:rPr>
          <w:noProof/>
        </w:rPr>
      </w:pPr>
      <w:r w:rsidRPr="00704E40">
        <w:rPr>
          <w:noProof/>
        </w:rPr>
        <w:t>94.</w:t>
      </w:r>
      <w:r w:rsidRPr="00704E40">
        <w:rPr>
          <w:noProof/>
        </w:rPr>
        <w:tab/>
        <w:t>Versluis MJ, Tsekos N, Smith NB, Webb AG. Simple RF design for human functional and morphological cardiac imaging at 7tesla. Journal of Magnetic Resonance 2009;200(1):161-166.</w:t>
      </w:r>
    </w:p>
    <w:p w:rsidR="00704E40" w:rsidRPr="00704E40" w:rsidRDefault="00704E40" w:rsidP="00704E40">
      <w:pPr>
        <w:pStyle w:val="EndNoteBibliography"/>
        <w:ind w:left="720" w:hanging="720"/>
        <w:rPr>
          <w:noProof/>
        </w:rPr>
      </w:pPr>
      <w:r w:rsidRPr="00704E40">
        <w:rPr>
          <w:noProof/>
        </w:rPr>
        <w:t>95.</w:t>
      </w:r>
      <w:r w:rsidRPr="00704E40">
        <w:rPr>
          <w:noProof/>
        </w:rPr>
        <w:tab/>
        <w:t>Zhang B, Seifert AC, Kim J-w, Borrello J, Xu J. 7 Tesla 22-channel wrap-around coil array for cervical spinal cord and brainstem imaging. Magnetic Resonance in Medicine 2017;78(4):1623-1634.</w:t>
      </w:r>
    </w:p>
    <w:p w:rsidR="00704E40" w:rsidRPr="00704E40" w:rsidRDefault="00704E40" w:rsidP="00704E40">
      <w:pPr>
        <w:pStyle w:val="EndNoteBibliography"/>
        <w:ind w:left="720" w:hanging="720"/>
        <w:rPr>
          <w:noProof/>
        </w:rPr>
      </w:pPr>
      <w:r w:rsidRPr="00704E40">
        <w:rPr>
          <w:noProof/>
        </w:rPr>
        <w:t>96.</w:t>
      </w:r>
      <w:r w:rsidRPr="00704E40">
        <w:rPr>
          <w:noProof/>
        </w:rPr>
        <w:tab/>
        <w:t>Avdievich NI, Giapitzakis IA, Pfrommer A, Henning A. Decoupling of a tight-fit transceiver phased array for human brain imaging at 9.4T: Loop overlapping rediscovered. Magn Reson Med 2017:n/a-n/a.</w:t>
      </w:r>
    </w:p>
    <w:p w:rsidR="00704E40" w:rsidRPr="00704E40" w:rsidRDefault="00704E40" w:rsidP="00704E40">
      <w:pPr>
        <w:pStyle w:val="EndNoteBibliography"/>
        <w:ind w:left="720" w:hanging="720"/>
        <w:rPr>
          <w:noProof/>
        </w:rPr>
      </w:pPr>
      <w:r w:rsidRPr="00704E40">
        <w:rPr>
          <w:noProof/>
        </w:rPr>
        <w:t>97.</w:t>
      </w:r>
      <w:r w:rsidRPr="00704E40">
        <w:rPr>
          <w:noProof/>
        </w:rPr>
        <w:tab/>
        <w:t>Chavez S, Xiang QS, An L. Understanding phase maps in MRI: a new cutline phase unwrapping method. IEEE Trans Med Imaging 2002;21(8):966-977.</w:t>
      </w:r>
    </w:p>
    <w:p w:rsidR="00704E40" w:rsidRPr="00704E40" w:rsidRDefault="00704E40" w:rsidP="00704E40">
      <w:pPr>
        <w:pStyle w:val="EndNoteBibliography"/>
        <w:ind w:left="720" w:hanging="720"/>
        <w:rPr>
          <w:noProof/>
        </w:rPr>
      </w:pPr>
      <w:r w:rsidRPr="00704E40">
        <w:rPr>
          <w:noProof/>
        </w:rPr>
        <w:t>98.</w:t>
      </w:r>
      <w:r w:rsidRPr="00704E40">
        <w:rPr>
          <w:noProof/>
        </w:rPr>
        <w:tab/>
        <w:t>Clarke WT, Robson MD, Rodgers CT. Bloch-Siegert B1+-mapping for human cardiac 31P-MRS at 7 Tesla. Magnetic Resonance in Medicine 2016;76(4):1047-1058.</w:t>
      </w:r>
    </w:p>
    <w:p w:rsidR="00704E40" w:rsidRPr="00704E40" w:rsidRDefault="00704E40" w:rsidP="00704E40">
      <w:pPr>
        <w:pStyle w:val="EndNoteBibliography"/>
        <w:ind w:left="720" w:hanging="720"/>
        <w:rPr>
          <w:noProof/>
        </w:rPr>
      </w:pPr>
      <w:r w:rsidRPr="00704E40">
        <w:rPr>
          <w:noProof/>
        </w:rPr>
        <w:t>99.</w:t>
      </w:r>
      <w:r w:rsidRPr="00704E40">
        <w:rPr>
          <w:noProof/>
        </w:rPr>
        <w:tab/>
        <w:t>Schneider E, Glover G. Rapid in vivo proton shimming. Magnetic Resonance in Medicine 1991;18(2):335-347.</w:t>
      </w:r>
    </w:p>
    <w:p w:rsidR="00704E40" w:rsidRPr="00704E40" w:rsidRDefault="00704E40" w:rsidP="00704E40">
      <w:pPr>
        <w:pStyle w:val="EndNoteBibliography"/>
        <w:ind w:left="720" w:hanging="720"/>
        <w:rPr>
          <w:noProof/>
        </w:rPr>
      </w:pPr>
      <w:r w:rsidRPr="00704E40">
        <w:rPr>
          <w:noProof/>
        </w:rPr>
        <w:t>100.</w:t>
      </w:r>
      <w:r w:rsidRPr="00704E40">
        <w:rPr>
          <w:noProof/>
        </w:rPr>
        <w:tab/>
        <w:t>Edzes HT, Samulski ET. Cross relaxation and spin diffusion in the proton NMR or hydrated collagen. Nature 1977;265(5594):521-523.</w:t>
      </w:r>
    </w:p>
    <w:p w:rsidR="00704E40" w:rsidRPr="00704E40" w:rsidRDefault="00704E40" w:rsidP="00704E40">
      <w:pPr>
        <w:pStyle w:val="EndNoteBibliography"/>
        <w:ind w:left="720" w:hanging="720"/>
        <w:rPr>
          <w:noProof/>
        </w:rPr>
      </w:pPr>
      <w:r w:rsidRPr="00704E40">
        <w:rPr>
          <w:noProof/>
        </w:rPr>
        <w:t>101.</w:t>
      </w:r>
      <w:r w:rsidRPr="00704E40">
        <w:rPr>
          <w:noProof/>
        </w:rPr>
        <w:tab/>
        <w:t>Edzes HT, Samulski ET. The measurement of cross-relaxation effects in the proton NMR spin-lattice relaxation of water in biological systems: Hydrated collagen and muscle. Journal of Magnetic Resonance (1969) 1978;31(2):207-229.</w:t>
      </w:r>
    </w:p>
    <w:p w:rsidR="00704E40" w:rsidRPr="00704E40" w:rsidRDefault="00704E40" w:rsidP="00704E40">
      <w:pPr>
        <w:pStyle w:val="EndNoteBibliography"/>
        <w:ind w:left="720" w:hanging="720"/>
        <w:rPr>
          <w:noProof/>
        </w:rPr>
      </w:pPr>
      <w:r w:rsidRPr="00704E40">
        <w:rPr>
          <w:noProof/>
        </w:rPr>
        <w:t>102.</w:t>
      </w:r>
      <w:r w:rsidRPr="00704E40">
        <w:rPr>
          <w:noProof/>
        </w:rPr>
        <w:tab/>
        <w:t>Wolff SD, Balaban RS. Magnetization transfer contrast (MTC) and tissue water proton relaxation in vivo. Magn Reson Med 1989;10(1):135-144.</w:t>
      </w:r>
    </w:p>
    <w:p w:rsidR="00704E40" w:rsidRPr="00704E40" w:rsidRDefault="00704E40" w:rsidP="00704E40">
      <w:pPr>
        <w:pStyle w:val="EndNoteBibliography"/>
        <w:ind w:left="720" w:hanging="720"/>
        <w:rPr>
          <w:noProof/>
        </w:rPr>
      </w:pPr>
      <w:r w:rsidRPr="00704E40">
        <w:rPr>
          <w:noProof/>
        </w:rPr>
        <w:t>103.</w:t>
      </w:r>
      <w:r w:rsidRPr="00704E40">
        <w:rPr>
          <w:noProof/>
        </w:rPr>
        <w:tab/>
        <w:t>Levesque IR, Pike GB. Characterizing healthy and diseased white matter using quantitative magnetization transfer and multicomponent T(2) relaxometry: A unified view via a four-pool model. Magn Reson Med 2009;62(6):1487-1496.</w:t>
      </w:r>
    </w:p>
    <w:p w:rsidR="00704E40" w:rsidRPr="00704E40" w:rsidRDefault="00704E40" w:rsidP="00704E40">
      <w:pPr>
        <w:pStyle w:val="EndNoteBibliography"/>
        <w:ind w:left="720" w:hanging="720"/>
        <w:rPr>
          <w:noProof/>
        </w:rPr>
      </w:pPr>
      <w:r w:rsidRPr="00704E40">
        <w:rPr>
          <w:noProof/>
        </w:rPr>
        <w:t>104.</w:t>
      </w:r>
      <w:r w:rsidRPr="00704E40">
        <w:rPr>
          <w:noProof/>
        </w:rPr>
        <w:tab/>
        <w:t>Dixon WT, Engels H, Castillo M, Sardashti M. Incidental magnetization transfer contrast in standard multislice imaging. Magn Reson Imaging 1990;8(4):417-422.</w:t>
      </w:r>
    </w:p>
    <w:p w:rsidR="00704E40" w:rsidRPr="00704E40" w:rsidRDefault="00704E40" w:rsidP="00704E40">
      <w:pPr>
        <w:pStyle w:val="EndNoteBibliography"/>
        <w:ind w:left="720" w:hanging="720"/>
        <w:rPr>
          <w:noProof/>
        </w:rPr>
      </w:pPr>
      <w:r w:rsidRPr="00704E40">
        <w:rPr>
          <w:noProof/>
        </w:rPr>
        <w:t>105.</w:t>
      </w:r>
      <w:r w:rsidRPr="00704E40">
        <w:rPr>
          <w:noProof/>
        </w:rPr>
        <w:tab/>
        <w:t>Santyr GE. Magnetization transfer effects in multislice MR imaging. Magn Reson Imaging 1993;11(4):521-532.</w:t>
      </w:r>
    </w:p>
    <w:p w:rsidR="00704E40" w:rsidRPr="00704E40" w:rsidRDefault="00704E40" w:rsidP="00704E40">
      <w:pPr>
        <w:pStyle w:val="EndNoteBibliography"/>
        <w:ind w:left="720" w:hanging="720"/>
        <w:rPr>
          <w:noProof/>
        </w:rPr>
      </w:pPr>
      <w:r w:rsidRPr="00704E40">
        <w:rPr>
          <w:noProof/>
        </w:rPr>
        <w:t>106.</w:t>
      </w:r>
      <w:r w:rsidRPr="00704E40">
        <w:rPr>
          <w:noProof/>
        </w:rPr>
        <w:tab/>
        <w:t>Berry I, Barker GJ, Barkhof F, Campi A, Dousset V, Franconi J-M, Gass A, Schreiber W, Miller DH, Tofts PS. A multicenter measurement of magnetization transfer ratio in normal white matter. Journal of Magnetic Resonance Imaging 1999;9(3):441-446.</w:t>
      </w:r>
    </w:p>
    <w:p w:rsidR="00704E40" w:rsidRPr="00704E40" w:rsidRDefault="00704E40" w:rsidP="00704E40">
      <w:pPr>
        <w:pStyle w:val="EndNoteBibliography"/>
        <w:ind w:left="720" w:hanging="720"/>
        <w:rPr>
          <w:noProof/>
        </w:rPr>
      </w:pPr>
      <w:r w:rsidRPr="00704E40">
        <w:rPr>
          <w:noProof/>
        </w:rPr>
        <w:t>107.</w:t>
      </w:r>
      <w:r w:rsidRPr="00704E40">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rsidR="00704E40" w:rsidRPr="00704E40" w:rsidRDefault="00704E40" w:rsidP="00704E40">
      <w:pPr>
        <w:pStyle w:val="EndNoteBibliography"/>
        <w:ind w:left="720" w:hanging="720"/>
        <w:rPr>
          <w:noProof/>
        </w:rPr>
      </w:pPr>
      <w:r w:rsidRPr="00704E40">
        <w:rPr>
          <w:noProof/>
        </w:rPr>
        <w:t>108.</w:t>
      </w:r>
      <w:r w:rsidRPr="00704E40">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rsidR="00704E40" w:rsidRPr="00704E40" w:rsidRDefault="00704E40" w:rsidP="00704E40">
      <w:pPr>
        <w:pStyle w:val="EndNoteBibliography"/>
        <w:ind w:left="720" w:hanging="720"/>
        <w:rPr>
          <w:noProof/>
        </w:rPr>
      </w:pPr>
      <w:r w:rsidRPr="00704E40">
        <w:rPr>
          <w:noProof/>
        </w:rPr>
        <w:t>109.</w:t>
      </w:r>
      <w:r w:rsidRPr="00704E40">
        <w:rPr>
          <w:noProof/>
        </w:rPr>
        <w:tab/>
        <w:t>Ropele S, Filippi M, Valsasina P, Korteweg T, Barkhof F, Tofts PS, Samson R, Miller DH, Fazekas F. Assessment and correction of B1-induced errors in magnetization transfer ratio measurements. Magn Reson Med 2005;53(1):134-140.</w:t>
      </w:r>
    </w:p>
    <w:p w:rsidR="00704E40" w:rsidRPr="00704E40" w:rsidRDefault="00704E40" w:rsidP="00704E40">
      <w:pPr>
        <w:pStyle w:val="EndNoteBibliography"/>
        <w:ind w:left="720" w:hanging="720"/>
        <w:rPr>
          <w:noProof/>
        </w:rPr>
      </w:pPr>
      <w:r w:rsidRPr="00704E40">
        <w:rPr>
          <w:noProof/>
        </w:rPr>
        <w:t>110.</w:t>
      </w:r>
      <w:r w:rsidRPr="00704E40">
        <w:rPr>
          <w:noProof/>
        </w:rPr>
        <w:tab/>
        <w:t>Levesque I, Sled JG, Narayanan S, Santos AC, Brass SD, Francis SJ, Arnold DL, Pike GB. The role of edema and demyelination in chronic T1 black holes: a quantitative magnetization transfer study. J Magn Reson Imaging 2005;21(2):103-110.</w:t>
      </w:r>
    </w:p>
    <w:p w:rsidR="00704E40" w:rsidRPr="00704E40" w:rsidRDefault="00704E40" w:rsidP="00704E40">
      <w:pPr>
        <w:pStyle w:val="EndNoteBibliography"/>
        <w:ind w:left="720" w:hanging="720"/>
        <w:rPr>
          <w:noProof/>
        </w:rPr>
      </w:pPr>
      <w:r w:rsidRPr="00704E40">
        <w:rPr>
          <w:noProof/>
        </w:rPr>
        <w:t>111.</w:t>
      </w:r>
      <w:r w:rsidRPr="00704E40">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rsidR="00704E40" w:rsidRPr="00704E40" w:rsidRDefault="00704E40" w:rsidP="00704E40">
      <w:pPr>
        <w:pStyle w:val="EndNoteBibliography"/>
        <w:ind w:left="720" w:hanging="720"/>
        <w:rPr>
          <w:noProof/>
        </w:rPr>
      </w:pPr>
      <w:r w:rsidRPr="00704E40">
        <w:rPr>
          <w:noProof/>
        </w:rPr>
        <w:t>112.</w:t>
      </w:r>
      <w:r w:rsidRPr="00704E40">
        <w:rPr>
          <w:noProof/>
        </w:rPr>
        <w:tab/>
        <w:t>Dousset V, Gayou A, Brochet B, Caille J-M. Early structural changes in acute MS lesions assessed by serial magnetization transfer studies. Neurology 1998;51(4):1150-1155.</w:t>
      </w:r>
    </w:p>
    <w:p w:rsidR="00704E40" w:rsidRPr="00704E40" w:rsidRDefault="00704E40" w:rsidP="00704E40">
      <w:pPr>
        <w:pStyle w:val="EndNoteBibliography"/>
        <w:ind w:left="720" w:hanging="720"/>
        <w:rPr>
          <w:noProof/>
        </w:rPr>
      </w:pPr>
      <w:r w:rsidRPr="00704E40">
        <w:rPr>
          <w:noProof/>
        </w:rPr>
        <w:t>113.</w:t>
      </w:r>
      <w:r w:rsidRPr="00704E40">
        <w:rPr>
          <w:noProof/>
        </w:rPr>
        <w:tab/>
        <w:t>Chen JT, Collins DL, Atkins HL, Freedman MS, Arnold DL. Magnetization transfer ratio evolution with demyelination and remyelination in multiple sclerosis lesions. Annals of Neurology 2008;63(2):254-262.</w:t>
      </w:r>
    </w:p>
    <w:p w:rsidR="00704E40" w:rsidRPr="00704E40" w:rsidRDefault="00704E40" w:rsidP="00704E40">
      <w:pPr>
        <w:pStyle w:val="EndNoteBibliography"/>
        <w:ind w:left="720" w:hanging="720"/>
        <w:rPr>
          <w:noProof/>
        </w:rPr>
      </w:pPr>
      <w:r w:rsidRPr="00704E40">
        <w:rPr>
          <w:noProof/>
        </w:rPr>
        <w:t>114.</w:t>
      </w:r>
      <w:r w:rsidRPr="00704E40">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rsidR="00704E40" w:rsidRPr="00704E40" w:rsidRDefault="00704E40" w:rsidP="00704E40">
      <w:pPr>
        <w:pStyle w:val="EndNoteBibliography"/>
        <w:ind w:left="720" w:hanging="720"/>
        <w:rPr>
          <w:noProof/>
        </w:rPr>
      </w:pPr>
      <w:r w:rsidRPr="00704E40">
        <w:rPr>
          <w:noProof/>
        </w:rPr>
        <w:t>115.</w:t>
      </w:r>
      <w:r w:rsidRPr="00704E40">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rsidR="00704E40" w:rsidRPr="00704E40" w:rsidRDefault="00704E40" w:rsidP="00704E40">
      <w:pPr>
        <w:pStyle w:val="EndNoteBibliography"/>
        <w:ind w:left="720" w:hanging="720"/>
        <w:rPr>
          <w:noProof/>
        </w:rPr>
      </w:pPr>
      <w:r w:rsidRPr="00704E40">
        <w:rPr>
          <w:noProof/>
        </w:rPr>
        <w:t>116.</w:t>
      </w:r>
      <w:r w:rsidRPr="00704E40">
        <w:rPr>
          <w:noProof/>
        </w:rPr>
        <w:tab/>
        <w:t>Mangia S, Carpenter AF, Tyan AE, Eberly LE, Garwood M, Michaeli S. Magnetization transfer and adiabatic T1rho MRI reveal abnormalities in normal-appearing white matter of subjects with multiple sclerosis. Mult Scler 2014;20(8):1066-1073.</w:t>
      </w:r>
    </w:p>
    <w:p w:rsidR="00704E40" w:rsidRPr="00704E40" w:rsidRDefault="00704E40" w:rsidP="00704E40">
      <w:pPr>
        <w:pStyle w:val="EndNoteBibliography"/>
        <w:ind w:left="720" w:hanging="720"/>
        <w:rPr>
          <w:noProof/>
        </w:rPr>
      </w:pPr>
      <w:r w:rsidRPr="00704E40">
        <w:rPr>
          <w:noProof/>
        </w:rPr>
        <w:t>117.</w:t>
      </w:r>
      <w:r w:rsidRPr="00704E40">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rsidR="00704E40" w:rsidRPr="00704E40" w:rsidRDefault="00704E40" w:rsidP="00704E40">
      <w:pPr>
        <w:pStyle w:val="EndNoteBibliography"/>
        <w:ind w:left="720" w:hanging="720"/>
        <w:rPr>
          <w:noProof/>
        </w:rPr>
      </w:pPr>
      <w:r w:rsidRPr="00704E40">
        <w:rPr>
          <w:noProof/>
        </w:rPr>
        <w:t>118.</w:t>
      </w:r>
      <w:r w:rsidRPr="00704E40">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rsidR="00704E40" w:rsidRPr="00704E40" w:rsidRDefault="00704E40" w:rsidP="00704E40">
      <w:pPr>
        <w:pStyle w:val="EndNoteBibliography"/>
        <w:ind w:left="720" w:hanging="720"/>
        <w:rPr>
          <w:noProof/>
        </w:rPr>
      </w:pPr>
      <w:r w:rsidRPr="00704E40">
        <w:rPr>
          <w:noProof/>
        </w:rPr>
        <w:t>119.</w:t>
      </w:r>
      <w:r w:rsidRPr="00704E40">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rsidR="00704E40" w:rsidRPr="00704E40" w:rsidRDefault="00704E40" w:rsidP="00704E40">
      <w:pPr>
        <w:pStyle w:val="EndNoteBibliography"/>
        <w:ind w:left="720" w:hanging="720"/>
        <w:rPr>
          <w:noProof/>
        </w:rPr>
      </w:pPr>
      <w:r w:rsidRPr="00704E40">
        <w:rPr>
          <w:noProof/>
        </w:rPr>
        <w:t>120.</w:t>
      </w:r>
      <w:r w:rsidRPr="00704E40">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rsidR="00704E40" w:rsidRPr="00704E40" w:rsidRDefault="00704E40" w:rsidP="00704E40">
      <w:pPr>
        <w:pStyle w:val="EndNoteBibliography"/>
        <w:ind w:left="720" w:hanging="720"/>
        <w:rPr>
          <w:noProof/>
        </w:rPr>
      </w:pPr>
      <w:r w:rsidRPr="00704E40">
        <w:rPr>
          <w:noProof/>
        </w:rPr>
        <w:t>121.</w:t>
      </w:r>
      <w:r w:rsidRPr="00704E40">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rsidR="00704E40" w:rsidRPr="00704E40" w:rsidRDefault="00704E40" w:rsidP="00704E40">
      <w:pPr>
        <w:pStyle w:val="EndNoteBibliography"/>
        <w:ind w:left="720" w:hanging="720"/>
        <w:rPr>
          <w:noProof/>
        </w:rPr>
      </w:pPr>
      <w:r w:rsidRPr="00704E40">
        <w:rPr>
          <w:noProof/>
        </w:rPr>
        <w:t>122.</w:t>
      </w:r>
      <w:r w:rsidRPr="00704E40">
        <w:rPr>
          <w:noProof/>
        </w:rPr>
        <w:tab/>
        <w:t>Richert ND, Ostuni JL, Bash CN, Leist TP, McFarland HF, Frank JA. Interferon beta-1b and intravenous methylprednisolone promote lesion recovery in multiple sclerosis. Multiple Sclerosis Journal 2001;7(1):49-58.</w:t>
      </w:r>
    </w:p>
    <w:p w:rsidR="00704E40" w:rsidRPr="00704E40" w:rsidRDefault="00704E40" w:rsidP="00704E40">
      <w:pPr>
        <w:pStyle w:val="EndNoteBibliography"/>
        <w:ind w:left="720" w:hanging="720"/>
        <w:rPr>
          <w:noProof/>
        </w:rPr>
      </w:pPr>
      <w:r w:rsidRPr="00704E40">
        <w:rPr>
          <w:noProof/>
        </w:rPr>
        <w:t>123.</w:t>
      </w:r>
      <w:r w:rsidRPr="00704E40">
        <w:rPr>
          <w:noProof/>
        </w:rPr>
        <w:tab/>
        <w:t>Kita M, Goodkin DE, Bacchetti P, Waubant E, Nelson SJ, Majumdar S. Magnetization transfer ratio in new MS lesions before and during therapy with IFNβ-1a. Neurology 2000;54(9):1741-1745.</w:t>
      </w:r>
    </w:p>
    <w:p w:rsidR="00704E40" w:rsidRPr="00704E40" w:rsidRDefault="00704E40" w:rsidP="00704E40">
      <w:pPr>
        <w:pStyle w:val="EndNoteBibliography"/>
        <w:ind w:left="720" w:hanging="720"/>
        <w:rPr>
          <w:noProof/>
        </w:rPr>
      </w:pPr>
      <w:r w:rsidRPr="00704E40">
        <w:rPr>
          <w:noProof/>
        </w:rPr>
        <w:t>124.</w:t>
      </w:r>
      <w:r w:rsidRPr="00704E40">
        <w:rPr>
          <w:noProof/>
        </w:rPr>
        <w:tab/>
        <w:t>Button T, Altmann D, Tozer D, Dalton C, Hunter K, Compston A, Coles A, Miller D. Magnetization transfer imaging in multiple sclerosis treated with alemtuzumab. Mult Scler 2013;19(2):241-244.</w:t>
      </w:r>
    </w:p>
    <w:p w:rsidR="00704E40" w:rsidRPr="00704E40" w:rsidRDefault="00704E40" w:rsidP="00704E40">
      <w:pPr>
        <w:pStyle w:val="EndNoteBibliography"/>
        <w:ind w:left="720" w:hanging="720"/>
        <w:rPr>
          <w:noProof/>
        </w:rPr>
      </w:pPr>
      <w:r w:rsidRPr="00704E40">
        <w:rPr>
          <w:noProof/>
        </w:rPr>
        <w:t>125.</w:t>
      </w:r>
      <w:r w:rsidRPr="00704E40">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rsidR="00704E40" w:rsidRPr="00704E40" w:rsidRDefault="00704E40" w:rsidP="00704E40">
      <w:pPr>
        <w:pStyle w:val="EndNoteBibliography"/>
        <w:ind w:left="720" w:hanging="720"/>
        <w:rPr>
          <w:noProof/>
        </w:rPr>
      </w:pPr>
      <w:r w:rsidRPr="00704E40">
        <w:rPr>
          <w:noProof/>
        </w:rPr>
        <w:t>126.</w:t>
      </w:r>
      <w:r w:rsidRPr="00704E40">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rsidR="00704E40" w:rsidRPr="00704E40" w:rsidRDefault="00704E40" w:rsidP="00704E40">
      <w:pPr>
        <w:pStyle w:val="EndNoteBibliography"/>
        <w:ind w:left="720" w:hanging="720"/>
        <w:rPr>
          <w:noProof/>
        </w:rPr>
      </w:pPr>
      <w:r w:rsidRPr="00704E40">
        <w:rPr>
          <w:noProof/>
        </w:rPr>
        <w:t>127.</w:t>
      </w:r>
      <w:r w:rsidRPr="00704E40">
        <w:rPr>
          <w:noProof/>
        </w:rPr>
        <w:tab/>
        <w:t>Antosik-Biernacka A, Peuskens H, De Hert M, Peuskens J, Sunaert S, Van Hecke P, Goraj B. Magnetization transfer imaging in chronic schizophrenia. Med Sci Monit 2006;12(4):MT17-21.</w:t>
      </w:r>
    </w:p>
    <w:p w:rsidR="00704E40" w:rsidRPr="00704E40" w:rsidRDefault="00704E40" w:rsidP="00704E40">
      <w:pPr>
        <w:pStyle w:val="EndNoteBibliography"/>
        <w:ind w:left="720" w:hanging="720"/>
        <w:rPr>
          <w:noProof/>
        </w:rPr>
      </w:pPr>
      <w:r w:rsidRPr="00704E40">
        <w:rPr>
          <w:noProof/>
        </w:rPr>
        <w:t>128.</w:t>
      </w:r>
      <w:r w:rsidRPr="00704E40">
        <w:rPr>
          <w:noProof/>
        </w:rPr>
        <w:tab/>
        <w:t>Ge Y, Kolson DL, Babb JS, Mannon LJ, Grossman RI. Whole brain imaging of HIV-infected patients: quantitative analysis of magnetization transfer ratio histogram and fractional brain volume. AJNR Am J Neuroradiol 2003;24(1):82-87.</w:t>
      </w:r>
    </w:p>
    <w:p w:rsidR="00704E40" w:rsidRPr="00704E40" w:rsidRDefault="00704E40" w:rsidP="00704E40">
      <w:pPr>
        <w:pStyle w:val="EndNoteBibliography"/>
        <w:ind w:left="720" w:hanging="720"/>
        <w:rPr>
          <w:noProof/>
        </w:rPr>
      </w:pPr>
      <w:r w:rsidRPr="00704E40">
        <w:rPr>
          <w:noProof/>
        </w:rPr>
        <w:t>129.</w:t>
      </w:r>
      <w:r w:rsidRPr="00704E40">
        <w:rPr>
          <w:noProof/>
        </w:rPr>
        <w:tab/>
        <w:t>Fornari E, Maeder P, Meuli R, Ghika J, Knyazeva MG. Demyelination of superficial white matter in early Alzheimer's disease: a magnetization transfer imaging study. Neurobiol Aging 2012;33(2):428 e427-419.</w:t>
      </w:r>
    </w:p>
    <w:p w:rsidR="00704E40" w:rsidRPr="00704E40" w:rsidRDefault="00704E40" w:rsidP="00704E40">
      <w:pPr>
        <w:pStyle w:val="EndNoteBibliography"/>
        <w:ind w:left="720" w:hanging="720"/>
        <w:rPr>
          <w:noProof/>
        </w:rPr>
      </w:pPr>
      <w:r w:rsidRPr="00704E40">
        <w:rPr>
          <w:noProof/>
        </w:rPr>
        <w:t>130.</w:t>
      </w:r>
      <w:r w:rsidRPr="00704E40">
        <w:rPr>
          <w:noProof/>
        </w:rPr>
        <w:tab/>
        <w:t>Chen Z, Zhang H, Jia Z, Zhong J, Huang X, Du M, Chen L, Kuang W, Sweeney JA, Gong Q. Magnetization transfer imaging of suicidal patients with major depressive disorder. Sci Rep 2015;5:9670.</w:t>
      </w:r>
    </w:p>
    <w:p w:rsidR="00704E40" w:rsidRPr="00704E40" w:rsidRDefault="00704E40" w:rsidP="00704E40">
      <w:pPr>
        <w:pStyle w:val="EndNoteBibliography"/>
        <w:ind w:left="720" w:hanging="720"/>
        <w:rPr>
          <w:noProof/>
        </w:rPr>
      </w:pPr>
      <w:r w:rsidRPr="00704E40">
        <w:rPr>
          <w:noProof/>
        </w:rPr>
        <w:t>131.</w:t>
      </w:r>
      <w:r w:rsidRPr="00704E40">
        <w:rPr>
          <w:noProof/>
        </w:rPr>
        <w:tab/>
        <w:t>Helms G, Dathe H, Kallenberg K, Dechent P. High-resolution maps of magnetization transfer with inherent correction for RF inhomogeneity and T1 relaxation obtained from 3D FLASH MRI. Magnetic Resonance in Medicine 2008;60(6):1396-1407.</w:t>
      </w:r>
    </w:p>
    <w:p w:rsidR="00704E40" w:rsidRPr="00704E40" w:rsidRDefault="00704E40" w:rsidP="00704E40">
      <w:pPr>
        <w:pStyle w:val="EndNoteBibliography"/>
        <w:ind w:left="720" w:hanging="720"/>
        <w:rPr>
          <w:noProof/>
        </w:rPr>
      </w:pPr>
      <w:r w:rsidRPr="00704E40">
        <w:rPr>
          <w:noProof/>
        </w:rPr>
        <w:t>132.</w:t>
      </w:r>
      <w:r w:rsidRPr="00704E40">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rsidR="00704E40" w:rsidRPr="00704E40" w:rsidRDefault="00704E40" w:rsidP="00704E40">
      <w:pPr>
        <w:pStyle w:val="EndNoteBibliography"/>
        <w:ind w:left="720" w:hanging="720"/>
        <w:rPr>
          <w:noProof/>
        </w:rPr>
      </w:pPr>
      <w:r w:rsidRPr="00704E40">
        <w:rPr>
          <w:noProof/>
        </w:rPr>
        <w:t>133.</w:t>
      </w:r>
      <w:r w:rsidRPr="00704E40">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rsidR="00704E40" w:rsidRPr="00704E40" w:rsidRDefault="00704E40" w:rsidP="00704E40">
      <w:pPr>
        <w:pStyle w:val="EndNoteBibliography"/>
        <w:ind w:left="720" w:hanging="720"/>
        <w:rPr>
          <w:noProof/>
        </w:rPr>
      </w:pPr>
      <w:r w:rsidRPr="00704E40">
        <w:rPr>
          <w:noProof/>
        </w:rPr>
        <w:t>134.</w:t>
      </w:r>
      <w:r w:rsidRPr="00704E40">
        <w:rPr>
          <w:noProof/>
        </w:rPr>
        <w:tab/>
        <w:t>Campbell JSW, Leppert IR, Narayanan S, Boudreau M, Duval T, Cohen-Adad J, Pike GB, Stikov N. Promise and pitfalls of g-ratio estimation with MRI. NeuroImage 2017.</w:t>
      </w:r>
    </w:p>
    <w:p w:rsidR="00704E40" w:rsidRPr="00704E40" w:rsidRDefault="00704E40" w:rsidP="00704E40">
      <w:pPr>
        <w:pStyle w:val="EndNoteBibliography"/>
        <w:ind w:left="720" w:hanging="720"/>
        <w:rPr>
          <w:noProof/>
        </w:rPr>
      </w:pPr>
      <w:r w:rsidRPr="00704E40">
        <w:rPr>
          <w:noProof/>
        </w:rPr>
        <w:t>135.</w:t>
      </w:r>
      <w:r w:rsidRPr="00704E40">
        <w:rPr>
          <w:noProof/>
        </w:rPr>
        <w:tab/>
        <w:t>Mohammadi S, Carey D, Dick F, Diedrichsen J, Sereno MI, Reisert M, Callaghan MF, Weiskopf N. Whole-Brain In-vivo Measurements of the Axonal G-Ratio in a Group of 37 Healthy Volunteers. Frontiers in Neuroscience 2015;9(441).</w:t>
      </w:r>
    </w:p>
    <w:p w:rsidR="00704E40" w:rsidRPr="00704E40" w:rsidRDefault="00704E40" w:rsidP="00704E40">
      <w:pPr>
        <w:pStyle w:val="EndNoteBibliography"/>
        <w:ind w:left="720" w:hanging="720"/>
        <w:rPr>
          <w:noProof/>
        </w:rPr>
      </w:pPr>
      <w:r w:rsidRPr="00704E40">
        <w:rPr>
          <w:noProof/>
        </w:rPr>
        <w:t>136.</w:t>
      </w:r>
      <w:r w:rsidRPr="00704E40">
        <w:rPr>
          <w:noProof/>
        </w:rPr>
        <w:tab/>
        <w:t>Helms G, Draganski B, Frackowiak R, Ashburner J, Weiskopf N. Improved segmentation of deep brain grey matter structures using magnetization transfer (MT) parameter maps. NeuroImage 2009;47(1):194-198.</w:t>
      </w:r>
    </w:p>
    <w:p w:rsidR="00704E40" w:rsidRPr="00704E40" w:rsidRDefault="00704E40" w:rsidP="00704E40">
      <w:pPr>
        <w:pStyle w:val="EndNoteBibliography"/>
        <w:ind w:left="720" w:hanging="720"/>
        <w:rPr>
          <w:noProof/>
        </w:rPr>
      </w:pPr>
      <w:r w:rsidRPr="00704E40">
        <w:rPr>
          <w:noProof/>
        </w:rPr>
        <w:t>137.</w:t>
      </w:r>
      <w:r w:rsidRPr="00704E40">
        <w:rPr>
          <w:noProof/>
        </w:rPr>
        <w:tab/>
        <w:t>Helms G. Volume correction for edema in single-volume proton MR spectroscopy of contrast-enhancing multiple sclerosis lesions. Magn Reson Med 2001;46(2):256-263.</w:t>
      </w:r>
    </w:p>
    <w:p w:rsidR="00704E40" w:rsidRPr="00704E40" w:rsidRDefault="00704E40" w:rsidP="00704E40">
      <w:pPr>
        <w:pStyle w:val="EndNoteBibliography"/>
        <w:ind w:left="720" w:hanging="720"/>
        <w:rPr>
          <w:noProof/>
        </w:rPr>
      </w:pPr>
      <w:r w:rsidRPr="00704E40">
        <w:rPr>
          <w:noProof/>
        </w:rPr>
        <w:t>138.</w:t>
      </w:r>
      <w:r w:rsidRPr="00704E40">
        <w:rPr>
          <w:noProof/>
        </w:rPr>
        <w:tab/>
        <w:t>Solomon I. Relaxation Processes in a System of Two Spins. Physical Review 1955;99(2):559-565.</w:t>
      </w:r>
    </w:p>
    <w:p w:rsidR="00704E40" w:rsidRPr="00704E40" w:rsidRDefault="00704E40" w:rsidP="00704E40">
      <w:pPr>
        <w:pStyle w:val="EndNoteBibliography"/>
        <w:ind w:left="720" w:hanging="720"/>
        <w:rPr>
          <w:noProof/>
        </w:rPr>
      </w:pPr>
      <w:r w:rsidRPr="00704E40">
        <w:rPr>
          <w:noProof/>
        </w:rPr>
        <w:t>139.</w:t>
      </w:r>
      <w:r w:rsidRPr="00704E40">
        <w:rPr>
          <w:noProof/>
        </w:rPr>
        <w:tab/>
        <w:t>Bloembergen N, Shapiro S, Pershan PS, Artman JO. Cross-Relaxation in Spin Systems. Physical Review 1959;114(2):445-459.</w:t>
      </w:r>
    </w:p>
    <w:p w:rsidR="00704E40" w:rsidRPr="00704E40" w:rsidRDefault="00704E40" w:rsidP="00704E40">
      <w:pPr>
        <w:pStyle w:val="EndNoteBibliography"/>
        <w:ind w:left="720" w:hanging="720"/>
        <w:rPr>
          <w:noProof/>
        </w:rPr>
      </w:pPr>
      <w:r w:rsidRPr="00704E40">
        <w:rPr>
          <w:noProof/>
        </w:rPr>
        <w:t>140.</w:t>
      </w:r>
      <w:r w:rsidRPr="00704E40">
        <w:rPr>
          <w:noProof/>
        </w:rPr>
        <w:tab/>
        <w:t>Henkelman RM, Huang X, Xiang QS, Stanisz GJ, Swanson SD, Bronskill MJ. Quantitative interpretation of magnetization transfer. Magn Reson Med 1993;29(6):759-766.</w:t>
      </w:r>
    </w:p>
    <w:p w:rsidR="00704E40" w:rsidRPr="00704E40" w:rsidRDefault="00704E40" w:rsidP="00704E40">
      <w:pPr>
        <w:pStyle w:val="EndNoteBibliography"/>
        <w:ind w:left="720" w:hanging="720"/>
        <w:rPr>
          <w:noProof/>
        </w:rPr>
      </w:pPr>
      <w:r w:rsidRPr="00704E40">
        <w:rPr>
          <w:noProof/>
        </w:rPr>
        <w:t>141.</w:t>
      </w:r>
      <w:r w:rsidRPr="00704E40">
        <w:rPr>
          <w:noProof/>
        </w:rPr>
        <w:tab/>
        <w:t>Sled JG, Pike GB. Quantitative interpretation of magnetization transfer in spoiled gradient echo MRI sequences. Journal of Magnetic Resonance 2000;145(1):24-36.</w:t>
      </w:r>
    </w:p>
    <w:p w:rsidR="00704E40" w:rsidRPr="00704E40" w:rsidRDefault="00704E40" w:rsidP="00704E40">
      <w:pPr>
        <w:pStyle w:val="EndNoteBibliography"/>
        <w:ind w:left="720" w:hanging="720"/>
        <w:rPr>
          <w:noProof/>
        </w:rPr>
      </w:pPr>
      <w:r w:rsidRPr="00704E40">
        <w:rPr>
          <w:noProof/>
        </w:rPr>
        <w:t>142.</w:t>
      </w:r>
      <w:r w:rsidRPr="00704E40">
        <w:rPr>
          <w:noProof/>
        </w:rPr>
        <w:tab/>
        <w:t>Sled JG, Pike GB. Quantitative imaging of magnetization transfer exchange and relaxation properties in vivo using MRI. Magn Reson Med 2001;46(5):923-931.</w:t>
      </w:r>
    </w:p>
    <w:p w:rsidR="00704E40" w:rsidRPr="00704E40" w:rsidRDefault="00704E40" w:rsidP="00704E40">
      <w:pPr>
        <w:pStyle w:val="EndNoteBibliography"/>
        <w:ind w:left="720" w:hanging="720"/>
        <w:rPr>
          <w:noProof/>
        </w:rPr>
      </w:pPr>
      <w:r w:rsidRPr="00704E40">
        <w:rPr>
          <w:noProof/>
        </w:rPr>
        <w:t>143.</w:t>
      </w:r>
      <w:r w:rsidRPr="00704E40">
        <w:rPr>
          <w:noProof/>
        </w:rPr>
        <w:tab/>
        <w:t>Morrison C, Henkelman RM. A model for magnetization transfer in tissues. Magn Reson Med 1995;33(4):475-482.</w:t>
      </w:r>
    </w:p>
    <w:p w:rsidR="00704E40" w:rsidRPr="00704E40" w:rsidRDefault="00704E40" w:rsidP="00704E40">
      <w:pPr>
        <w:pStyle w:val="EndNoteBibliography"/>
        <w:ind w:left="720" w:hanging="720"/>
        <w:rPr>
          <w:noProof/>
        </w:rPr>
      </w:pPr>
      <w:r w:rsidRPr="00704E40">
        <w:rPr>
          <w:noProof/>
        </w:rPr>
        <w:t>144.</w:t>
      </w:r>
      <w:r w:rsidRPr="00704E40">
        <w:rPr>
          <w:noProof/>
        </w:rPr>
        <w:tab/>
        <w:t>Hu BS, Conolly SM, Wright GA, Nishimura DG, Macovski A. Pulsed saturation transfer contrast. Magnetic Resonance in Medicine 1992;26(2):231-240.</w:t>
      </w:r>
    </w:p>
    <w:p w:rsidR="00704E40" w:rsidRPr="00704E40" w:rsidRDefault="00704E40" w:rsidP="00704E40">
      <w:pPr>
        <w:pStyle w:val="EndNoteBibliography"/>
        <w:ind w:left="720" w:hanging="720"/>
        <w:rPr>
          <w:noProof/>
        </w:rPr>
      </w:pPr>
      <w:r w:rsidRPr="00704E40">
        <w:rPr>
          <w:noProof/>
        </w:rPr>
        <w:t>145.</w:t>
      </w:r>
      <w:r w:rsidRPr="00704E40">
        <w:rPr>
          <w:noProof/>
        </w:rPr>
        <w:tab/>
        <w:t>Pike GB, Glover GH, Hu BS, Enzmann DR. Pulsed magnetization transfer spin-echo MR imaging. Journal of Magnetic Resonance Imaging 1993;3(3):531-539.</w:t>
      </w:r>
    </w:p>
    <w:p w:rsidR="00704E40" w:rsidRPr="00704E40" w:rsidRDefault="00704E40" w:rsidP="00704E40">
      <w:pPr>
        <w:pStyle w:val="EndNoteBibliography"/>
        <w:ind w:left="720" w:hanging="720"/>
        <w:rPr>
          <w:noProof/>
        </w:rPr>
      </w:pPr>
      <w:r w:rsidRPr="00704E40">
        <w:rPr>
          <w:noProof/>
        </w:rPr>
        <w:t>146.</w:t>
      </w:r>
      <w:r w:rsidRPr="00704E40">
        <w:rPr>
          <w:noProof/>
        </w:rPr>
        <w:tab/>
        <w:t>Listerud J. Off-resonance pulsed magnetization transfer in clinical MR imaging: Optimization by an analysis of transients. Magnetic Resonance in Medicine 1997;37(5):693-705.</w:t>
      </w:r>
    </w:p>
    <w:p w:rsidR="00704E40" w:rsidRPr="00704E40" w:rsidRDefault="00704E40" w:rsidP="00704E40">
      <w:pPr>
        <w:pStyle w:val="EndNoteBibliography"/>
        <w:ind w:left="720" w:hanging="720"/>
        <w:rPr>
          <w:noProof/>
        </w:rPr>
      </w:pPr>
      <w:r w:rsidRPr="00704E40">
        <w:rPr>
          <w:noProof/>
        </w:rPr>
        <w:t>147.</w:t>
      </w:r>
      <w:r w:rsidRPr="00704E40">
        <w:rPr>
          <w:noProof/>
        </w:rPr>
        <w:tab/>
        <w:t>Ramani A, Dalton C, Miller DH, Tofts PS, Barker GJ. Precise estimate of fundamental in-vivo MT parameters in human brain in clinically feasible times. Magn Reson Imaging 2002;20(10):721-731.</w:t>
      </w:r>
    </w:p>
    <w:p w:rsidR="00704E40" w:rsidRPr="00704E40" w:rsidRDefault="00704E40" w:rsidP="00704E40">
      <w:pPr>
        <w:pStyle w:val="EndNoteBibliography"/>
        <w:ind w:left="720" w:hanging="720"/>
        <w:rPr>
          <w:noProof/>
        </w:rPr>
      </w:pPr>
      <w:r w:rsidRPr="00704E40">
        <w:rPr>
          <w:noProof/>
        </w:rPr>
        <w:t>148.</w:t>
      </w:r>
      <w:r w:rsidRPr="00704E40">
        <w:rPr>
          <w:noProof/>
        </w:rPr>
        <w:tab/>
        <w:t>Yarnykh VL. Pulsed Z-spectroscopic imaging of cross-relaxation parameters in tissues for human MRI: theory and clinical applications. Magn Reson Med 2002;47(5):929-939.</w:t>
      </w:r>
    </w:p>
    <w:p w:rsidR="00704E40" w:rsidRPr="00704E40" w:rsidRDefault="00704E40" w:rsidP="00704E40">
      <w:pPr>
        <w:pStyle w:val="EndNoteBibliography"/>
        <w:ind w:left="720" w:hanging="720"/>
        <w:rPr>
          <w:noProof/>
        </w:rPr>
      </w:pPr>
      <w:r w:rsidRPr="00704E40">
        <w:rPr>
          <w:noProof/>
        </w:rPr>
        <w:t>149.</w:t>
      </w:r>
      <w:r w:rsidRPr="00704E40">
        <w:rPr>
          <w:noProof/>
        </w:rPr>
        <w:tab/>
        <w:t>Portnoy S, Stanisz GJ. Modeling pulsed magnetization transfer. Magn Reson Med 2007;58(1):144-155.</w:t>
      </w:r>
    </w:p>
    <w:p w:rsidR="00704E40" w:rsidRPr="00704E40" w:rsidRDefault="00704E40" w:rsidP="00704E40">
      <w:pPr>
        <w:pStyle w:val="EndNoteBibliography"/>
        <w:ind w:left="720" w:hanging="720"/>
        <w:rPr>
          <w:noProof/>
        </w:rPr>
      </w:pPr>
      <w:r w:rsidRPr="00704E40">
        <w:rPr>
          <w:noProof/>
        </w:rPr>
        <w:t>150.</w:t>
      </w:r>
      <w:r w:rsidRPr="00704E40">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rsidR="00704E40" w:rsidRPr="00704E40" w:rsidRDefault="00704E40" w:rsidP="00704E40">
      <w:pPr>
        <w:pStyle w:val="EndNoteBibliography"/>
        <w:ind w:left="720" w:hanging="720"/>
        <w:rPr>
          <w:noProof/>
        </w:rPr>
      </w:pPr>
      <w:r w:rsidRPr="00704E40">
        <w:rPr>
          <w:noProof/>
        </w:rPr>
        <w:t>151.</w:t>
      </w:r>
      <w:r w:rsidRPr="00704E40">
        <w:rPr>
          <w:noProof/>
        </w:rPr>
        <w:tab/>
        <w:t>Levesque IR, Giacomini PS, Narayanan S, Ribeiro LT, Sled JG, Arnold DL, Pike GB. Quantitative magnetization transfer and myelin water imaging of the evolution of acute multiple sclerosis lesions. Magn Reson Med 2010;63(3):633-640.</w:t>
      </w:r>
    </w:p>
    <w:p w:rsidR="00704E40" w:rsidRPr="00704E40" w:rsidRDefault="00704E40" w:rsidP="00704E40">
      <w:pPr>
        <w:pStyle w:val="EndNoteBibliography"/>
        <w:ind w:left="720" w:hanging="720"/>
        <w:rPr>
          <w:noProof/>
        </w:rPr>
      </w:pPr>
      <w:r w:rsidRPr="00704E40">
        <w:rPr>
          <w:noProof/>
        </w:rPr>
        <w:t>152.</w:t>
      </w:r>
      <w:r w:rsidRPr="00704E40">
        <w:rPr>
          <w:noProof/>
        </w:rPr>
        <w:tab/>
        <w:t>Sled JG, Levesque I, Santos AC, Francis SJ, Narayanan S, Brass SD, Arnold DL, Pike GB. Regional variations in normal brain shown by quantitative magnetization transfer imaging. Magnetic Resonance in Medicine 2004;51(2):299-303.</w:t>
      </w:r>
    </w:p>
    <w:p w:rsidR="00704E40" w:rsidRPr="00704E40" w:rsidRDefault="00704E40" w:rsidP="00704E40">
      <w:pPr>
        <w:pStyle w:val="EndNoteBibliography"/>
        <w:ind w:left="720" w:hanging="720"/>
        <w:rPr>
          <w:noProof/>
        </w:rPr>
      </w:pPr>
      <w:r w:rsidRPr="00704E40">
        <w:rPr>
          <w:noProof/>
        </w:rPr>
        <w:t>153.</w:t>
      </w:r>
      <w:r w:rsidRPr="00704E40">
        <w:rPr>
          <w:noProof/>
        </w:rPr>
        <w:tab/>
        <w:t>Levesque IR, Sled JG, Narayanan S, Giacomini PS, Ribeiro LT, Arnold DL, Pike GB. Reproducibility of quantitative magnetization-transfer imaging parameters from repeated measurements. Magn Reson Med 2010;64(2):391-400.</w:t>
      </w:r>
    </w:p>
    <w:p w:rsidR="00704E40" w:rsidRPr="00704E40" w:rsidRDefault="00704E40" w:rsidP="00704E40">
      <w:pPr>
        <w:pStyle w:val="EndNoteBibliography"/>
        <w:ind w:left="720" w:hanging="720"/>
        <w:rPr>
          <w:noProof/>
        </w:rPr>
      </w:pPr>
      <w:r w:rsidRPr="00704E40">
        <w:rPr>
          <w:noProof/>
        </w:rPr>
        <w:t>154.</w:t>
      </w:r>
      <w:r w:rsidRPr="00704E40">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rsidR="00704E40" w:rsidRPr="00704E40" w:rsidRDefault="00704E40" w:rsidP="00704E40">
      <w:pPr>
        <w:pStyle w:val="EndNoteBibliography"/>
        <w:ind w:left="720" w:hanging="720"/>
        <w:rPr>
          <w:noProof/>
        </w:rPr>
      </w:pPr>
      <w:r w:rsidRPr="00704E40">
        <w:rPr>
          <w:noProof/>
        </w:rPr>
        <w:t>155.</w:t>
      </w:r>
      <w:r w:rsidRPr="00704E40">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rsidR="00704E40" w:rsidRPr="00704E40" w:rsidRDefault="00704E40" w:rsidP="00704E40">
      <w:pPr>
        <w:pStyle w:val="EndNoteBibliography"/>
        <w:ind w:left="720" w:hanging="720"/>
        <w:rPr>
          <w:noProof/>
        </w:rPr>
      </w:pPr>
      <w:r w:rsidRPr="00704E40">
        <w:rPr>
          <w:noProof/>
        </w:rPr>
        <w:t>156.</w:t>
      </w:r>
      <w:r w:rsidRPr="00704E40">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rsidR="00704E40" w:rsidRPr="00704E40" w:rsidRDefault="00704E40" w:rsidP="00704E40">
      <w:pPr>
        <w:pStyle w:val="EndNoteBibliography"/>
        <w:ind w:left="720" w:hanging="720"/>
        <w:rPr>
          <w:noProof/>
        </w:rPr>
      </w:pPr>
      <w:r w:rsidRPr="00704E40">
        <w:rPr>
          <w:noProof/>
        </w:rPr>
        <w:t>157.</w:t>
      </w:r>
      <w:r w:rsidRPr="00704E40">
        <w:rPr>
          <w:noProof/>
        </w:rPr>
        <w:tab/>
        <w:t>Arlinghaus LR, Dortch RD, Whisenant JG, Kang H, Abramson RG, Yankeelov TE. Quantitative Magnetization Transfer Imaging of the Breast at 3.0 T: Reproducibility in Healthy Volunteers. Tomography : a journal for imaging research 2016;2(4):260-266.</w:t>
      </w:r>
    </w:p>
    <w:p w:rsidR="00704E40" w:rsidRPr="00704E40" w:rsidRDefault="00704E40" w:rsidP="00704E40">
      <w:pPr>
        <w:pStyle w:val="EndNoteBibliography"/>
        <w:ind w:left="720" w:hanging="720"/>
        <w:rPr>
          <w:noProof/>
        </w:rPr>
      </w:pPr>
      <w:r w:rsidRPr="00704E40">
        <w:rPr>
          <w:noProof/>
        </w:rPr>
        <w:t>158.</w:t>
      </w:r>
      <w:r w:rsidRPr="00704E40">
        <w:rPr>
          <w:noProof/>
        </w:rPr>
        <w:tab/>
        <w:t>Stikov N, Keenan KE, Pauly JM, Smith RL, Dougherty RF, Gold GE. Cross-relaxation imaging of human articular cartilage. Magn Reson Med 2011;66(3):725-734.</w:t>
      </w:r>
    </w:p>
    <w:p w:rsidR="00704E40" w:rsidRPr="00704E40" w:rsidRDefault="00704E40" w:rsidP="00704E40">
      <w:pPr>
        <w:pStyle w:val="EndNoteBibliography"/>
        <w:ind w:left="720" w:hanging="720"/>
        <w:rPr>
          <w:noProof/>
        </w:rPr>
      </w:pPr>
      <w:r w:rsidRPr="00704E40">
        <w:rPr>
          <w:noProof/>
        </w:rPr>
        <w:t>159.</w:t>
      </w:r>
      <w:r w:rsidRPr="00704E40">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rsidR="00704E40" w:rsidRPr="00704E40" w:rsidRDefault="00704E40" w:rsidP="00704E40">
      <w:pPr>
        <w:pStyle w:val="EndNoteBibliography"/>
        <w:ind w:left="720" w:hanging="720"/>
        <w:rPr>
          <w:noProof/>
        </w:rPr>
      </w:pPr>
      <w:r w:rsidRPr="00704E40">
        <w:rPr>
          <w:noProof/>
        </w:rPr>
        <w:t>160.</w:t>
      </w:r>
      <w:r w:rsidRPr="00704E40">
        <w:rPr>
          <w:noProof/>
        </w:rPr>
        <w:tab/>
        <w:t>Bajd F, Škrlep M, Čandek-Potokar M, Vidmar J, Serša I. Application of quantitative magnetization transfer magnetic resonance imaging for characterization of dry-cured hams. Meat Science 2016;122(Supplement C):109-118.</w:t>
      </w:r>
    </w:p>
    <w:p w:rsidR="00704E40" w:rsidRPr="00704E40" w:rsidRDefault="00704E40" w:rsidP="00704E40">
      <w:pPr>
        <w:pStyle w:val="EndNoteBibliography"/>
        <w:ind w:left="720" w:hanging="720"/>
        <w:rPr>
          <w:noProof/>
        </w:rPr>
      </w:pPr>
      <w:r w:rsidRPr="00704E40">
        <w:rPr>
          <w:noProof/>
        </w:rPr>
        <w:t>161.</w:t>
      </w:r>
      <w:r w:rsidRPr="00704E40">
        <w:rPr>
          <w:noProof/>
        </w:rPr>
        <w:tab/>
        <w:t>Cercignani M, Alexander DC. Optimal acquisition schemes for in vivo quantitative magnetization transfer MRI. Magn Reson Med 2006;56(4):803-810.</w:t>
      </w:r>
    </w:p>
    <w:p w:rsidR="00704E40" w:rsidRPr="00704E40" w:rsidRDefault="00704E40" w:rsidP="00704E40">
      <w:pPr>
        <w:pStyle w:val="EndNoteBibliography"/>
        <w:ind w:left="720" w:hanging="720"/>
        <w:rPr>
          <w:noProof/>
        </w:rPr>
      </w:pPr>
      <w:r w:rsidRPr="00704E40">
        <w:rPr>
          <w:noProof/>
        </w:rPr>
        <w:t>162.</w:t>
      </w:r>
      <w:r w:rsidRPr="00704E40">
        <w:rPr>
          <w:noProof/>
        </w:rPr>
        <w:tab/>
        <w:t>Levesque IR, Sled JG, Pike GB. Iterative optimization method for design of quantitative magnetization transfer imaging experiments. Magn Reson Med 2011;66(3):635-643.</w:t>
      </w:r>
    </w:p>
    <w:p w:rsidR="00704E40" w:rsidRPr="00704E40" w:rsidRDefault="00704E40" w:rsidP="00704E40">
      <w:pPr>
        <w:pStyle w:val="EndNoteBibliography"/>
        <w:ind w:left="720" w:hanging="720"/>
        <w:rPr>
          <w:noProof/>
        </w:rPr>
      </w:pPr>
      <w:r w:rsidRPr="00704E40">
        <w:rPr>
          <w:noProof/>
        </w:rPr>
        <w:t>163.</w:t>
      </w:r>
      <w:r w:rsidRPr="00704E40">
        <w:rPr>
          <w:noProof/>
        </w:rPr>
        <w:tab/>
        <w:t>Lustig M, Donoho D, Pauly JM. Sparse MRI: The application of compressed sensing for rapid MR imaging. Magn Reson Med 2007;58(6):1182-1195.</w:t>
      </w:r>
    </w:p>
    <w:p w:rsidR="00704E40" w:rsidRPr="00704E40" w:rsidRDefault="00704E40" w:rsidP="00704E40">
      <w:pPr>
        <w:pStyle w:val="EndNoteBibliography"/>
        <w:ind w:left="720" w:hanging="720"/>
        <w:rPr>
          <w:noProof/>
        </w:rPr>
      </w:pPr>
      <w:r w:rsidRPr="00704E40">
        <w:rPr>
          <w:noProof/>
        </w:rPr>
        <w:t>164.</w:t>
      </w:r>
      <w:r w:rsidRPr="00704E40">
        <w:rPr>
          <w:noProof/>
        </w:rPr>
        <w:tab/>
        <w:t>Lustig M, Pauly JM. SPIRiT: Iterative self-consistent parallel imaging reconstruction from arbitrary k-space. Magn Reson Med 2010;64(2):457-471.</w:t>
      </w:r>
    </w:p>
    <w:p w:rsidR="00704E40" w:rsidRPr="00704E40" w:rsidRDefault="00704E40" w:rsidP="00704E40">
      <w:pPr>
        <w:pStyle w:val="EndNoteBibliography"/>
        <w:ind w:left="720" w:hanging="720"/>
        <w:rPr>
          <w:noProof/>
        </w:rPr>
      </w:pPr>
      <w:r w:rsidRPr="00704E40">
        <w:rPr>
          <w:noProof/>
        </w:rPr>
        <w:t>165.</w:t>
      </w:r>
      <w:r w:rsidRPr="00704E40">
        <w:rPr>
          <w:noProof/>
        </w:rPr>
        <w:tab/>
        <w:t>Underhill HR, Yuan C, Yarnykh VL. Direct quantitative comparison between cross-relaxation imaging and diffusion tensor imaging of the human brain at 3.0 T. Neuroimage 2009;47(4):1568-1578.</w:t>
      </w:r>
    </w:p>
    <w:p w:rsidR="00704E40" w:rsidRPr="00704E40" w:rsidRDefault="00704E40" w:rsidP="00704E40">
      <w:pPr>
        <w:pStyle w:val="EndNoteBibliography"/>
        <w:ind w:left="720" w:hanging="720"/>
        <w:rPr>
          <w:noProof/>
        </w:rPr>
      </w:pPr>
      <w:r w:rsidRPr="00704E40">
        <w:rPr>
          <w:noProof/>
        </w:rPr>
        <w:t>166.</w:t>
      </w:r>
      <w:r w:rsidRPr="00704E40">
        <w:rPr>
          <w:noProof/>
        </w:rPr>
        <w:tab/>
        <w:t>Gupta RK. New Look at Method of Variable Nutation Angle for Measurement of Spin-Lattice Relaxation-Times Using Fourier-Transform Nmr. Journal of Magnetic Resonance 1977;25(1):231-235.</w:t>
      </w:r>
    </w:p>
    <w:p w:rsidR="00704E40" w:rsidRPr="00704E40" w:rsidRDefault="00704E40" w:rsidP="00704E40">
      <w:pPr>
        <w:pStyle w:val="EndNoteBibliography"/>
        <w:ind w:left="720" w:hanging="720"/>
        <w:rPr>
          <w:noProof/>
        </w:rPr>
      </w:pPr>
      <w:r w:rsidRPr="00704E40">
        <w:rPr>
          <w:noProof/>
        </w:rPr>
        <w:t>167.</w:t>
      </w:r>
      <w:r w:rsidRPr="00704E40">
        <w:rPr>
          <w:noProof/>
        </w:rPr>
        <w:tab/>
        <w:t>Sled JG, Zijdenbos AP, Evans AC. A nonparametric method for automatic correction of intensity nonuniformity in MRI data. IEEE Trans Med Imaging 1998;17(1):87-97.</w:t>
      </w:r>
    </w:p>
    <w:p w:rsidR="00704E40" w:rsidRPr="00704E40" w:rsidRDefault="00704E40" w:rsidP="00704E40">
      <w:pPr>
        <w:pStyle w:val="EndNoteBibliography"/>
        <w:ind w:left="720" w:hanging="720"/>
        <w:rPr>
          <w:noProof/>
        </w:rPr>
      </w:pPr>
      <w:r w:rsidRPr="00704E40">
        <w:rPr>
          <w:noProof/>
        </w:rPr>
        <w:t>168.</w:t>
      </w:r>
      <w:r w:rsidRPr="00704E40">
        <w:rPr>
          <w:noProof/>
        </w:rPr>
        <w:tab/>
        <w:t>Wang J, Qiu M, Kim H, Constable RT. T1 measurements incorporating flip angle calibration and correction in vivo. J Magn Reson 2006;182(2):283-292.</w:t>
      </w:r>
    </w:p>
    <w:p w:rsidR="00704E40" w:rsidRPr="00704E40" w:rsidRDefault="00704E40" w:rsidP="00704E40">
      <w:pPr>
        <w:pStyle w:val="EndNoteBibliography"/>
        <w:ind w:left="720" w:hanging="720"/>
        <w:rPr>
          <w:noProof/>
        </w:rPr>
      </w:pPr>
      <w:r w:rsidRPr="00704E40">
        <w:rPr>
          <w:noProof/>
        </w:rPr>
        <w:t>169.</w:t>
      </w:r>
      <w:r w:rsidRPr="00704E40">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rsidR="00704E40" w:rsidRPr="00704E40" w:rsidRDefault="00704E40" w:rsidP="00704E40">
      <w:pPr>
        <w:pStyle w:val="EndNoteBibliography"/>
        <w:ind w:left="720" w:hanging="720"/>
        <w:rPr>
          <w:noProof/>
        </w:rPr>
      </w:pPr>
      <w:r w:rsidRPr="00704E40">
        <w:rPr>
          <w:noProof/>
        </w:rPr>
        <w:t>170.</w:t>
      </w:r>
      <w:r w:rsidRPr="00704E40">
        <w:rPr>
          <w:noProof/>
        </w:rPr>
        <w:tab/>
        <w:t>Lutti A, Hutton C, Finsterbusch J, Helms G, Weiskopf N. Optimization and validation of methods for mapping of the radiofrequency transmit field at 3T. Magn Reson Med 2010;64(1):229-238.</w:t>
      </w:r>
    </w:p>
    <w:p w:rsidR="00704E40" w:rsidRPr="00704E40" w:rsidRDefault="00704E40" w:rsidP="00704E40">
      <w:pPr>
        <w:pStyle w:val="EndNoteBibliography"/>
        <w:ind w:left="720" w:hanging="720"/>
        <w:rPr>
          <w:noProof/>
        </w:rPr>
      </w:pPr>
      <w:r w:rsidRPr="00704E40">
        <w:rPr>
          <w:noProof/>
        </w:rPr>
        <w:t>171.</w:t>
      </w:r>
      <w:r w:rsidRPr="00704E40">
        <w:rPr>
          <w:noProof/>
        </w:rPr>
        <w:tab/>
        <w:t>Liu T, Wisnieff C, Lou M, Chen W, Spincemaille P, Wang Y. Nonlinear formulation of the magnetic field to source relationship for robust quantitative susceptibility mapping. Magn Reson Med 2013;69(2):467-476.</w:t>
      </w:r>
    </w:p>
    <w:p w:rsidR="00704E40" w:rsidRPr="00704E40" w:rsidRDefault="00704E40" w:rsidP="00704E40">
      <w:pPr>
        <w:pStyle w:val="EndNoteBibliography"/>
        <w:ind w:left="720" w:hanging="720"/>
        <w:rPr>
          <w:noProof/>
        </w:rPr>
      </w:pPr>
      <w:r w:rsidRPr="00704E40">
        <w:rPr>
          <w:noProof/>
        </w:rPr>
        <w:t>172.</w:t>
      </w:r>
      <w:r w:rsidRPr="00704E40">
        <w:rPr>
          <w:noProof/>
        </w:rPr>
        <w:tab/>
        <w:t>Morrell GR, Schabel MC. An analysis of the accuracy of magnetic resonance flip angle measurement methods. Physics in Medicine &amp; Biology 2010;55(20):6157-6174.</w:t>
      </w:r>
    </w:p>
    <w:p w:rsidR="00704E40" w:rsidRPr="00704E40" w:rsidRDefault="00704E40" w:rsidP="00704E40">
      <w:pPr>
        <w:pStyle w:val="EndNoteBibliography"/>
        <w:ind w:left="720" w:hanging="720"/>
        <w:rPr>
          <w:noProof/>
        </w:rPr>
      </w:pPr>
      <w:r w:rsidRPr="00704E40">
        <w:rPr>
          <w:noProof/>
        </w:rPr>
        <w:t>173.</w:t>
      </w:r>
      <w:r w:rsidRPr="00704E40">
        <w:rPr>
          <w:noProof/>
        </w:rPr>
        <w:tab/>
        <w:t>Park DJ, Bangerter NK, Javed A, Kaggie J, Khalighi MM, Morrell GR. A statistical analysis of the Bloch-Siegert B1 mapping technique. Physics in Medicine &amp; Biology 2013;58(16):5673-5691.</w:t>
      </w:r>
    </w:p>
    <w:p w:rsidR="00704E40" w:rsidRPr="00704E40" w:rsidRDefault="00704E40" w:rsidP="00704E40">
      <w:pPr>
        <w:pStyle w:val="EndNoteBibliography"/>
        <w:ind w:left="720" w:hanging="720"/>
        <w:rPr>
          <w:noProof/>
        </w:rPr>
      </w:pPr>
      <w:r w:rsidRPr="00704E40">
        <w:rPr>
          <w:noProof/>
        </w:rPr>
        <w:t>174.</w:t>
      </w:r>
      <w:r w:rsidRPr="00704E40">
        <w:rPr>
          <w:noProof/>
        </w:rPr>
        <w:tab/>
        <w:t>Balezeau F, Eliat PA, Cayamo AB, Saint-Jalmes H. Mapping of low flip angles in magnetic resonance. Physics in Medicine &amp; Biology 2011;56(20):6635-6647.</w:t>
      </w:r>
    </w:p>
    <w:p w:rsidR="00704E40" w:rsidRPr="00704E40" w:rsidRDefault="00704E40" w:rsidP="00704E40">
      <w:pPr>
        <w:pStyle w:val="EndNoteBibliography"/>
        <w:ind w:left="720" w:hanging="720"/>
        <w:rPr>
          <w:noProof/>
        </w:rPr>
      </w:pPr>
      <w:r w:rsidRPr="00704E40">
        <w:rPr>
          <w:noProof/>
        </w:rPr>
        <w:t>175.</w:t>
      </w:r>
      <w:r w:rsidRPr="00704E40">
        <w:rPr>
          <w:noProof/>
        </w:rPr>
        <w:tab/>
        <w:t>Lutti A, Weiskopf N. Optimizing the accuracy of T1 mapping accounting for RF non-linearities and spoiling characteristics in FLASH imaging. abstract 2478; 2014; Milan. (abstract 2478).</w:t>
      </w:r>
    </w:p>
    <w:p w:rsidR="00704E40" w:rsidRPr="00704E40" w:rsidRDefault="00704E40" w:rsidP="00704E40">
      <w:pPr>
        <w:pStyle w:val="EndNoteBibliography"/>
        <w:ind w:left="720" w:hanging="720"/>
        <w:rPr>
          <w:noProof/>
        </w:rPr>
      </w:pPr>
      <w:r w:rsidRPr="00704E40">
        <w:rPr>
          <w:noProof/>
        </w:rPr>
        <w:t>176.</w:t>
      </w:r>
      <w:r w:rsidRPr="00704E40">
        <w:rPr>
          <w:noProof/>
        </w:rPr>
        <w:tab/>
        <w:t>Parker GJ, Barker GJ, Tofts PS. Accurate multislice gradient echo T(1) measurement in the presence of non-ideal RF pulse shape and RF field nonuniformity. Magn Reson Med 2001;45(5):838-845.</w:t>
      </w:r>
    </w:p>
    <w:p w:rsidR="00704E40" w:rsidRPr="00704E40" w:rsidRDefault="00704E40" w:rsidP="00704E40">
      <w:pPr>
        <w:pStyle w:val="EndNoteBibliography"/>
        <w:ind w:left="720" w:hanging="720"/>
        <w:rPr>
          <w:noProof/>
        </w:rPr>
      </w:pPr>
      <w:r w:rsidRPr="00704E40">
        <w:rPr>
          <w:noProof/>
        </w:rPr>
        <w:t>177.</w:t>
      </w:r>
      <w:r w:rsidRPr="00704E40">
        <w:rPr>
          <w:noProof/>
        </w:rPr>
        <w:tab/>
        <w:t>Mitsouras D, Mulkern RV, Rybicki FJ. Strategies for inner volume 3D fast spin echo magnetic resonance imaging using nonselective refocusing radio frequency pulses. Med Phys 2006;33(1):173-186.</w:t>
      </w:r>
    </w:p>
    <w:p w:rsidR="00704E40" w:rsidRPr="00704E40" w:rsidRDefault="00704E40" w:rsidP="00704E40">
      <w:pPr>
        <w:pStyle w:val="EndNoteBibliography"/>
        <w:ind w:left="720" w:hanging="720"/>
        <w:rPr>
          <w:noProof/>
        </w:rPr>
      </w:pPr>
      <w:r w:rsidRPr="00704E40">
        <w:rPr>
          <w:noProof/>
        </w:rPr>
        <w:t>178.</w:t>
      </w:r>
      <w:r w:rsidRPr="00704E40">
        <w:rPr>
          <w:noProof/>
        </w:rPr>
        <w:tab/>
        <w:t>Helms G, Finsterbusch J, Weiskopf N, Dechent P. Rapid radiofrequency field mapping in vivo using single-shot STEAM MRI. Magn Reson Med 2008;60(3):739-743.</w:t>
      </w:r>
    </w:p>
    <w:p w:rsidR="00704E40" w:rsidRPr="00704E40" w:rsidRDefault="00704E40" w:rsidP="00704E40">
      <w:pPr>
        <w:pStyle w:val="EndNoteBibliography"/>
        <w:ind w:left="720" w:hanging="720"/>
        <w:rPr>
          <w:noProof/>
        </w:rPr>
      </w:pPr>
      <w:r w:rsidRPr="00704E40">
        <w:rPr>
          <w:noProof/>
        </w:rPr>
        <w:t>179.</w:t>
      </w:r>
      <w:r w:rsidRPr="00704E40">
        <w:rPr>
          <w:noProof/>
        </w:rPr>
        <w:tab/>
        <w:t>Kellner E, Dhital B, Kiselev VG, Reisert M. Gibbs-ringing artifact removal based on local subvoxel-shifts. Magn Reson Med 2016;76(5):1574-1581.</w:t>
      </w:r>
    </w:p>
    <w:p w:rsidR="00704E40" w:rsidRPr="00704E40" w:rsidRDefault="00704E40" w:rsidP="00704E40">
      <w:pPr>
        <w:pStyle w:val="EndNoteBibliography"/>
        <w:ind w:left="720" w:hanging="720"/>
        <w:rPr>
          <w:noProof/>
        </w:rPr>
      </w:pPr>
      <w:r w:rsidRPr="00704E40">
        <w:rPr>
          <w:noProof/>
        </w:rPr>
        <w:t>180.</w:t>
      </w:r>
      <w:r w:rsidRPr="00704E40">
        <w:rPr>
          <w:noProof/>
        </w:rPr>
        <w:tab/>
        <w:t>Nehrke K, Bornert P. Eigenmode analysis of transmit coil array for tailored B1 mapping. Magn Reson Med 2010;63(3):754-764.</w:t>
      </w:r>
    </w:p>
    <w:p w:rsidR="00704E40" w:rsidRPr="00704E40" w:rsidRDefault="00704E40" w:rsidP="00704E40">
      <w:pPr>
        <w:pStyle w:val="EndNoteBibliography"/>
        <w:ind w:left="720" w:hanging="720"/>
        <w:rPr>
          <w:noProof/>
        </w:rPr>
      </w:pPr>
      <w:r w:rsidRPr="00704E40">
        <w:rPr>
          <w:noProof/>
        </w:rPr>
        <w:t>181.</w:t>
      </w:r>
      <w:r w:rsidRPr="00704E40">
        <w:rPr>
          <w:noProof/>
        </w:rPr>
        <w:tab/>
        <w:t>Saranathan M, Khalighi MM, Glover GH, Pandit P, Rutt BK. Efficient Bloch-Siegert B1 (+) mapping using spiral and echo-planar readouts. Magn Reson Med 2013;70(6):1669-1673.</w:t>
      </w:r>
    </w:p>
    <w:p w:rsidR="00704E40" w:rsidRPr="00704E40" w:rsidRDefault="00704E40" w:rsidP="00704E40">
      <w:pPr>
        <w:pStyle w:val="EndNoteBibliography"/>
        <w:ind w:left="720" w:hanging="720"/>
        <w:rPr>
          <w:noProof/>
        </w:rPr>
      </w:pPr>
      <w:r w:rsidRPr="00704E40">
        <w:rPr>
          <w:noProof/>
        </w:rPr>
        <w:t>182.</w:t>
      </w:r>
      <w:r w:rsidRPr="00704E40">
        <w:rPr>
          <w:noProof/>
        </w:rPr>
        <w:tab/>
        <w:t>Lutti A, Stadler J, Josephs O, Windischberger C, Speck O, Bernarding J, Hutton C, Weiskopf N. Robust and fast whole brain mapping of the RF transmit field B1 at 7T. PLoS One 2012;7(3):e32379.</w:t>
      </w:r>
    </w:p>
    <w:p w:rsidR="00704E40" w:rsidRPr="00704E40" w:rsidRDefault="00704E40" w:rsidP="00704E40">
      <w:pPr>
        <w:pStyle w:val="EndNoteBibliography"/>
        <w:ind w:left="720" w:hanging="720"/>
        <w:rPr>
          <w:noProof/>
        </w:rPr>
      </w:pPr>
      <w:r w:rsidRPr="00704E40">
        <w:rPr>
          <w:noProof/>
        </w:rPr>
        <w:t>183.</w:t>
      </w:r>
      <w:r w:rsidRPr="00704E40">
        <w:rPr>
          <w:noProof/>
        </w:rPr>
        <w:tab/>
        <w:t>Lutti A, Dick F, Sereno MI, Weiskopf N. Using high-resolution quantitative mapping of R1 as an index of cortical myelination. NeuroImage 2014;93, Part 2:176-188.</w:t>
      </w:r>
    </w:p>
    <w:p w:rsidR="00704E40" w:rsidRPr="00704E40" w:rsidRDefault="00704E40" w:rsidP="00704E40">
      <w:pPr>
        <w:pStyle w:val="EndNoteBibliography"/>
        <w:ind w:left="720" w:hanging="720"/>
        <w:rPr>
          <w:noProof/>
        </w:rPr>
      </w:pPr>
      <w:r w:rsidRPr="00704E40">
        <w:rPr>
          <w:noProof/>
        </w:rPr>
        <w:t>184.</w:t>
      </w:r>
      <w:r w:rsidRPr="00704E4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rsidR="00704E40" w:rsidRPr="00704E40" w:rsidRDefault="00704E40" w:rsidP="00704E40">
      <w:pPr>
        <w:pStyle w:val="EndNoteBibliography"/>
        <w:ind w:left="720" w:hanging="720"/>
        <w:rPr>
          <w:noProof/>
        </w:rPr>
      </w:pPr>
      <w:r w:rsidRPr="00704E40">
        <w:rPr>
          <w:noProof/>
        </w:rPr>
        <w:t>185.</w:t>
      </w:r>
      <w:r w:rsidRPr="00704E40">
        <w:rPr>
          <w:noProof/>
        </w:rPr>
        <w:tab/>
        <w:t>Tozer D, Ramani A, Barker GJ, Davies GR, Miller DH, Tofts PS. Quantitative magnetization transfer mapping of bound protons in multiple sclerosis. Magn Reson Med 2003;50(1):83-91.</w:t>
      </w:r>
    </w:p>
    <w:p w:rsidR="00704E40" w:rsidRPr="00704E40" w:rsidRDefault="00704E40" w:rsidP="00704E40">
      <w:pPr>
        <w:pStyle w:val="EndNoteBibliography"/>
        <w:ind w:left="720" w:hanging="720"/>
        <w:rPr>
          <w:noProof/>
        </w:rPr>
      </w:pPr>
      <w:r w:rsidRPr="00704E40">
        <w:rPr>
          <w:noProof/>
        </w:rPr>
        <w:t>186.</w:t>
      </w:r>
      <w:r w:rsidRPr="00704E40">
        <w:rPr>
          <w:noProof/>
        </w:rPr>
        <w:tab/>
        <w:t>Davies GR, Tozer DJ, Cercignani M, Ramani A, Dalton CM, Thompson AJ, Barker GJ, Tofts PS, Miller DH. Estimation of the macromolecular proton fraction and bound pool T2 in multiple sclerosis. Mult Scler 2004;10(6):607-613.</w:t>
      </w:r>
    </w:p>
    <w:p w:rsidR="00704E40" w:rsidRPr="00704E40" w:rsidRDefault="00704E40" w:rsidP="00704E40">
      <w:pPr>
        <w:pStyle w:val="EndNoteBibliography"/>
        <w:ind w:left="720" w:hanging="720"/>
        <w:rPr>
          <w:noProof/>
        </w:rPr>
      </w:pPr>
      <w:r w:rsidRPr="00704E40">
        <w:rPr>
          <w:noProof/>
        </w:rPr>
        <w:t>187.</w:t>
      </w:r>
      <w:r w:rsidRPr="00704E40">
        <w:rPr>
          <w:noProof/>
        </w:rPr>
        <w:tab/>
        <w:t>Gloor M, Scheffler K, Bieri O. Quantitative magnetization transfer imaging using balanced SSFP. Magn Reson Med 2008;60(3):691-700.</w:t>
      </w:r>
    </w:p>
    <w:p w:rsidR="00704E40" w:rsidRPr="00704E40" w:rsidRDefault="00704E40" w:rsidP="00704E40">
      <w:pPr>
        <w:pStyle w:val="EndNoteBibliography"/>
        <w:ind w:left="720" w:hanging="720"/>
        <w:rPr>
          <w:noProof/>
        </w:rPr>
      </w:pPr>
      <w:r w:rsidRPr="00704E40">
        <w:rPr>
          <w:noProof/>
        </w:rPr>
        <w:t>188.</w:t>
      </w:r>
      <w:r w:rsidRPr="00704E40">
        <w:rPr>
          <w:noProof/>
        </w:rPr>
        <w:tab/>
        <w:t>Dortch RD, Li K, Gochberg DF, Welch EB, Dula AN, Tamhane AA, Gore JC, Smith SA. Quantitative magnetization transfer imaging in human brain at 3 T via selective inversion recovery. Magn Reson Med 2011;66(5):1346-1352.</w:t>
      </w:r>
    </w:p>
    <w:p w:rsidR="00704E40" w:rsidRPr="00704E40" w:rsidRDefault="00704E40" w:rsidP="00704E40">
      <w:pPr>
        <w:pStyle w:val="EndNoteBibliography"/>
        <w:ind w:left="720" w:hanging="720"/>
        <w:rPr>
          <w:noProof/>
        </w:rPr>
      </w:pPr>
      <w:r w:rsidRPr="00704E40">
        <w:rPr>
          <w:noProof/>
        </w:rPr>
        <w:t>189.</w:t>
      </w:r>
      <w:r w:rsidRPr="00704E40">
        <w:rPr>
          <w:noProof/>
        </w:rPr>
        <w:tab/>
        <w:t>Pike GB. Pulsed magnetization transfer contrast in gradient echo imaging: a two-pool analytic description of signal response. Magn Reson Med 1996;36(1):95-103.</w:t>
      </w:r>
    </w:p>
    <w:p w:rsidR="00704E40" w:rsidRPr="00704E40" w:rsidRDefault="00704E40" w:rsidP="00704E40">
      <w:pPr>
        <w:pStyle w:val="EndNoteBibliography"/>
        <w:ind w:left="720" w:hanging="720"/>
        <w:rPr>
          <w:noProof/>
        </w:rPr>
      </w:pPr>
      <w:r w:rsidRPr="00704E40">
        <w:rPr>
          <w:noProof/>
        </w:rPr>
        <w:t>190.</w:t>
      </w:r>
      <w:r w:rsidRPr="00704E40">
        <w:rPr>
          <w:noProof/>
        </w:rPr>
        <w:tab/>
        <w:t>Cercignani M, Symms MR, Schmierer K, Boulby PA, Tozer DJ, Ron M, Tofts PS, Barker GJ. Three-dimensional quantitative magnetisation transfer imaging of the human brain. NeuroImage 2005;27(2):436-441.</w:t>
      </w:r>
    </w:p>
    <w:p w:rsidR="00704E40" w:rsidRPr="00704E40" w:rsidRDefault="00704E40" w:rsidP="00704E40">
      <w:pPr>
        <w:pStyle w:val="EndNoteBibliography"/>
        <w:ind w:left="720" w:hanging="720"/>
        <w:rPr>
          <w:noProof/>
        </w:rPr>
      </w:pPr>
      <w:r w:rsidRPr="00704E40">
        <w:rPr>
          <w:noProof/>
        </w:rPr>
        <w:t>191.</w:t>
      </w:r>
      <w:r w:rsidRPr="00704E40">
        <w:rPr>
          <w:noProof/>
        </w:rPr>
        <w:tab/>
        <w:t>Levesque IR, Chia CL, Pike GB. Reproducibility of in vivo magnetic resonance imaging-based measurement of myelin water. J Magn Reson Imaging 2010;32(1):60-68.</w:t>
      </w:r>
    </w:p>
    <w:p w:rsidR="00704E40" w:rsidRPr="00704E40" w:rsidRDefault="00704E40" w:rsidP="00704E40">
      <w:pPr>
        <w:pStyle w:val="EndNoteBibliography"/>
        <w:ind w:left="720" w:hanging="720"/>
        <w:rPr>
          <w:noProof/>
        </w:rPr>
      </w:pPr>
      <w:r w:rsidRPr="00704E40">
        <w:rPr>
          <w:noProof/>
        </w:rPr>
        <w:t>192.</w:t>
      </w:r>
      <w:r w:rsidRPr="00704E40">
        <w:rPr>
          <w:noProof/>
        </w:rPr>
        <w:tab/>
        <w:t>Cruz JB. System sensitivity analysis: Dowden, Hutchinson &amp; Ross; 1973.</w:t>
      </w:r>
    </w:p>
    <w:p w:rsidR="00704E40" w:rsidRPr="00704E40" w:rsidRDefault="00704E40" w:rsidP="00704E40">
      <w:pPr>
        <w:pStyle w:val="EndNoteBibliography"/>
        <w:ind w:left="720" w:hanging="720"/>
        <w:rPr>
          <w:noProof/>
        </w:rPr>
      </w:pPr>
      <w:r w:rsidRPr="00704E40">
        <w:rPr>
          <w:noProof/>
        </w:rPr>
        <w:t>193.</w:t>
      </w:r>
      <w:r w:rsidRPr="00704E40">
        <w:rPr>
          <w:noProof/>
        </w:rPr>
        <w:tab/>
        <w:t>Grad J, Mendelson D, Hyder F, Bryant RG. Applications of nuclear magnetic cross-relaxation spectroscopy to tissues. Magn Reson Med 1991;17(2):452-459.</w:t>
      </w:r>
    </w:p>
    <w:p w:rsidR="00704E40" w:rsidRPr="00704E40" w:rsidRDefault="00704E40" w:rsidP="00704E40">
      <w:pPr>
        <w:pStyle w:val="EndNoteBibliography"/>
        <w:ind w:left="720" w:hanging="720"/>
        <w:rPr>
          <w:noProof/>
        </w:rPr>
      </w:pPr>
      <w:r w:rsidRPr="00704E40">
        <w:rPr>
          <w:noProof/>
        </w:rPr>
        <w:t>194.</w:t>
      </w:r>
      <w:r w:rsidRPr="00704E40">
        <w:rPr>
          <w:noProof/>
        </w:rPr>
        <w:tab/>
        <w:t>Skinner TE, Glover GH. An extended two-point Dixon algorithm for calculating separate water, fat, and B0 images. Magn Reson Med 1997;37(4):628-630.</w:t>
      </w:r>
    </w:p>
    <w:p w:rsidR="00704E40" w:rsidRPr="00704E40" w:rsidRDefault="00704E40" w:rsidP="00704E40">
      <w:pPr>
        <w:pStyle w:val="EndNoteBibliography"/>
        <w:ind w:left="720" w:hanging="720"/>
        <w:rPr>
          <w:noProof/>
        </w:rPr>
      </w:pPr>
      <w:r w:rsidRPr="00704E40">
        <w:rPr>
          <w:noProof/>
        </w:rPr>
        <w:t>195.</w:t>
      </w:r>
      <w:r w:rsidRPr="00704E40">
        <w:rPr>
          <w:noProof/>
        </w:rPr>
        <w:tab/>
        <w:t>Yarnykh VL. Fast macromolecular proton fraction mapping from a single off-resonance magnetization transfer measurement. Magn Reson Med 2012;68(1):166-178.</w:t>
      </w:r>
    </w:p>
    <w:p w:rsidR="00704E40" w:rsidRPr="00704E40" w:rsidRDefault="00704E40" w:rsidP="00704E40">
      <w:pPr>
        <w:pStyle w:val="EndNoteBibliography"/>
        <w:ind w:left="720" w:hanging="720"/>
        <w:rPr>
          <w:noProof/>
        </w:rPr>
      </w:pPr>
      <w:r w:rsidRPr="00704E40">
        <w:rPr>
          <w:noProof/>
        </w:rPr>
        <w:t>196.</w:t>
      </w:r>
      <w:r w:rsidRPr="00704E40">
        <w:rPr>
          <w:noProof/>
        </w:rPr>
        <w:tab/>
        <w:t>Wiggins GC, Triantafyllou C, Potthast A, Reykowski A, Nittka M, Wald LL. 32-channel 3 Tesla receive-only phased-array head coil with soccer-ball element geometry. Magn Reson Med 2006;56(1):216-223.</w:t>
      </w:r>
    </w:p>
    <w:p w:rsidR="00704E40" w:rsidRPr="00704E40" w:rsidRDefault="00704E40" w:rsidP="00704E40">
      <w:pPr>
        <w:pStyle w:val="EndNoteBibliography"/>
        <w:ind w:left="720" w:hanging="720"/>
        <w:rPr>
          <w:noProof/>
        </w:rPr>
      </w:pPr>
      <w:r w:rsidRPr="00704E40">
        <w:rPr>
          <w:noProof/>
        </w:rPr>
        <w:t>197.</w:t>
      </w:r>
      <w:r w:rsidRPr="00704E40">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rsidR="00704E40" w:rsidRPr="00704E40" w:rsidRDefault="00704E40" w:rsidP="00704E40">
      <w:pPr>
        <w:pStyle w:val="EndNoteBibliography"/>
        <w:ind w:left="720" w:hanging="720"/>
        <w:rPr>
          <w:noProof/>
        </w:rPr>
      </w:pPr>
      <w:r w:rsidRPr="00704E40">
        <w:rPr>
          <w:noProof/>
        </w:rPr>
        <w:t>198.</w:t>
      </w:r>
      <w:r w:rsidRPr="00704E40">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rsidR="00704E40" w:rsidRPr="00704E40" w:rsidRDefault="00704E40" w:rsidP="00704E40">
      <w:pPr>
        <w:pStyle w:val="EndNoteBibliography"/>
        <w:ind w:left="720" w:hanging="720"/>
        <w:rPr>
          <w:noProof/>
        </w:rPr>
      </w:pPr>
      <w:r w:rsidRPr="00704E40">
        <w:rPr>
          <w:noProof/>
        </w:rPr>
        <w:t>199.</w:t>
      </w:r>
      <w:r w:rsidRPr="00704E40">
        <w:rPr>
          <w:noProof/>
        </w:rPr>
        <w:tab/>
        <w:t>Boudreau M, Stikov N, Pike GB. B1 -sensitivity analysis of quantitative magnetization transfer imaging. Magn Reson Med 2017.</w:t>
      </w:r>
    </w:p>
    <w:p w:rsidR="00704E40" w:rsidRPr="00704E40" w:rsidRDefault="00704E40" w:rsidP="00704E40">
      <w:pPr>
        <w:pStyle w:val="EndNoteBibliography"/>
        <w:ind w:left="720" w:hanging="720"/>
        <w:rPr>
          <w:noProof/>
        </w:rPr>
      </w:pPr>
      <w:r w:rsidRPr="00704E40">
        <w:rPr>
          <w:noProof/>
        </w:rPr>
        <w:t>200.</w:t>
      </w:r>
      <w:r w:rsidRPr="00704E40">
        <w:rPr>
          <w:noProof/>
        </w:rPr>
        <w:tab/>
        <w:t>Boudreau M, Tardif CL, Stikov N, Sled JG, Lee W, Pike GB. B1 mapping for bias-correction in quantitative T1 imaging of the brain at 3T using standard pulse sequences. J Magn Reson Imaging 2017.</w:t>
      </w:r>
    </w:p>
    <w:p w:rsidR="00704E40" w:rsidRPr="00704E40" w:rsidRDefault="00704E40" w:rsidP="00704E40">
      <w:pPr>
        <w:pStyle w:val="EndNoteBibliography"/>
        <w:ind w:left="720" w:hanging="720"/>
        <w:rPr>
          <w:noProof/>
        </w:rPr>
      </w:pPr>
      <w:r w:rsidRPr="00704E40">
        <w:rPr>
          <w:noProof/>
        </w:rPr>
        <w:t>201.</w:t>
      </w:r>
      <w:r w:rsidRPr="00704E40">
        <w:rPr>
          <w:noProof/>
        </w:rPr>
        <w:tab/>
        <w:t>Lankford CL, Does MD. Propagation of error from parameter constraints in quantitative MRI: Example application of multiple spin echo T2 mapping. Magn Reson Med 2017.</w:t>
      </w:r>
    </w:p>
    <w:p w:rsidR="00704E40" w:rsidRPr="00704E40" w:rsidRDefault="00704E40" w:rsidP="00704E40">
      <w:pPr>
        <w:pStyle w:val="EndNoteBibliography"/>
        <w:ind w:left="720" w:hanging="720"/>
        <w:rPr>
          <w:noProof/>
        </w:rPr>
      </w:pPr>
      <w:r w:rsidRPr="00704E40">
        <w:rPr>
          <w:noProof/>
        </w:rPr>
        <w:t>202.</w:t>
      </w:r>
      <w:r w:rsidRPr="00704E40">
        <w:rPr>
          <w:noProof/>
        </w:rPr>
        <w:tab/>
        <w:t>Mclean M, MacDonald ME, Lebel RM, Boudreau M, Pike B. Accelerated z-Spectrum Imaging. In: Proceedings of the 25th Annual Meeting of ISMRM 2017;25.</w:t>
      </w:r>
    </w:p>
    <w:p w:rsidR="00704E40" w:rsidRPr="00704E40" w:rsidRDefault="00704E40" w:rsidP="00704E40">
      <w:pPr>
        <w:pStyle w:val="EndNoteBibliography"/>
        <w:ind w:left="720" w:hanging="720"/>
        <w:rPr>
          <w:noProof/>
        </w:rPr>
      </w:pPr>
      <w:r w:rsidRPr="00704E40">
        <w:rPr>
          <w:noProof/>
        </w:rPr>
        <w:t>203.</w:t>
      </w:r>
      <w:r w:rsidRPr="00704E40">
        <w:rPr>
          <w:noProof/>
        </w:rPr>
        <w:tab/>
        <w:t>Baudrexel S, Noth U, Schure JR, Deichmann R. T1 mapping with the variable flip angle technique: A simple correction for insufficient spoiling of transverse magnetization. Magn Reson Med 2017.</w:t>
      </w:r>
    </w:p>
    <w:p w:rsidR="00704E40" w:rsidRPr="00704E40" w:rsidRDefault="00704E40" w:rsidP="00704E40">
      <w:pPr>
        <w:pStyle w:val="EndNoteBibliography"/>
        <w:ind w:left="720" w:hanging="720"/>
        <w:rPr>
          <w:noProof/>
        </w:rPr>
      </w:pPr>
      <w:r w:rsidRPr="00704E40">
        <w:rPr>
          <w:noProof/>
        </w:rPr>
        <w:t>204.</w:t>
      </w:r>
      <w:r w:rsidRPr="00704E40">
        <w:rPr>
          <w:noProof/>
        </w:rPr>
        <w:tab/>
        <w:t>Smith AK, Dortch RD, Dethrage LM, Smith SA. Rapid, high-resolution quantitative magnetization transfer MRI of the human spinal cord. Neuroimage 2014;95:106-116.</w:t>
      </w:r>
    </w:p>
    <w:p w:rsidR="00704E40" w:rsidRPr="00704E40" w:rsidRDefault="00704E40" w:rsidP="00704E40">
      <w:pPr>
        <w:pStyle w:val="EndNoteBibliography"/>
        <w:ind w:left="720" w:hanging="720"/>
        <w:rPr>
          <w:noProof/>
        </w:rPr>
      </w:pPr>
      <w:r w:rsidRPr="00704E40">
        <w:rPr>
          <w:noProof/>
        </w:rPr>
        <w:t>205.</w:t>
      </w:r>
      <w:r w:rsidRPr="00704E40">
        <w:rPr>
          <w:noProof/>
        </w:rPr>
        <w:tab/>
        <w:t>Menzel MI, Tan ET, Khare K, Sperl JI, King KF, Tao XD, Hardy CJ, Marinelli L. Accelerated Diffusion Spectrum Imaging in the Human Brain Using Compressed Sensing. Magnetic Resonance in Medicine 2011;66(5):1226-1233.</w:t>
      </w:r>
    </w:p>
    <w:p w:rsidR="00704E40" w:rsidRPr="00704E40" w:rsidRDefault="00704E40" w:rsidP="00704E40">
      <w:pPr>
        <w:pStyle w:val="EndNoteBibliography"/>
        <w:ind w:left="720" w:hanging="720"/>
        <w:rPr>
          <w:noProof/>
        </w:rPr>
      </w:pPr>
      <w:r w:rsidRPr="00704E40">
        <w:rPr>
          <w:noProof/>
        </w:rPr>
        <w:t>206.</w:t>
      </w:r>
      <w:r w:rsidRPr="00704E40">
        <w:rPr>
          <w:noProof/>
        </w:rPr>
        <w:tab/>
        <w:t>Li W, Griswold M, Yu X. Fast cardiac T1 mapping in mice using a model-based compressed sensing method. Magn Reson Med 2012;68(4):1127-1134.</w:t>
      </w:r>
    </w:p>
    <w:p w:rsidR="00704E40" w:rsidRPr="00704E40" w:rsidRDefault="00704E40" w:rsidP="00704E40">
      <w:pPr>
        <w:pStyle w:val="EndNoteBibliography"/>
        <w:ind w:left="720" w:hanging="720"/>
        <w:rPr>
          <w:noProof/>
        </w:rPr>
      </w:pPr>
      <w:r w:rsidRPr="00704E40">
        <w:rPr>
          <w:noProof/>
        </w:rPr>
        <w:t>207.</w:t>
      </w:r>
      <w:r w:rsidRPr="00704E40">
        <w:rPr>
          <w:noProof/>
        </w:rPr>
        <w:tab/>
        <w:t>Huang C, Graff CG, Clarkson EW, Bilgin A, Altbach MI. T2 mapping from highly undersampled data by reconstruction of principal component coefficient maps using compressed sensing. Magn Reson Med 2012;67(5):1355-1366.</w:t>
      </w:r>
    </w:p>
    <w:p w:rsidR="00704E40" w:rsidRPr="00704E40" w:rsidRDefault="00704E40" w:rsidP="00704E40">
      <w:pPr>
        <w:pStyle w:val="EndNoteBibliography"/>
        <w:ind w:left="720" w:hanging="720"/>
        <w:rPr>
          <w:noProof/>
        </w:rPr>
      </w:pPr>
      <w:r w:rsidRPr="00704E40">
        <w:rPr>
          <w:noProof/>
        </w:rPr>
        <w:t>208.</w:t>
      </w:r>
      <w:r w:rsidRPr="00704E40">
        <w:rPr>
          <w:noProof/>
        </w:rPr>
        <w:tab/>
        <w:t>Zhao B, Lu W, Hitchens TK, Lam F, Ho C, Liang ZP. Accelerated MR parameter mapping with low-rank and sparsity constraints. Magn Reson Med 2015;74(2):489-498.</w:t>
      </w:r>
    </w:p>
    <w:p w:rsidR="00704E40" w:rsidRPr="00704E40" w:rsidRDefault="00704E40" w:rsidP="00704E40">
      <w:pPr>
        <w:pStyle w:val="EndNoteBibliography"/>
        <w:ind w:left="720" w:hanging="720"/>
        <w:rPr>
          <w:noProof/>
        </w:rPr>
      </w:pPr>
      <w:r w:rsidRPr="00704E40">
        <w:rPr>
          <w:noProof/>
        </w:rPr>
        <w:t>209.</w:t>
      </w:r>
      <w:r w:rsidRPr="00704E40">
        <w:rPr>
          <w:noProof/>
        </w:rPr>
        <w:tab/>
        <w:t>Dopfert J, Witte C, Kunth M, Schroder L. Sensitivity enhancement of (Hyper-)CEST image series by exploiting redundancies in the spectral domain. Contrast Media &amp; Molecular Imaging 2014;9(1):100-107.</w:t>
      </w:r>
    </w:p>
    <w:p w:rsidR="00704E40" w:rsidRPr="00704E40" w:rsidRDefault="00704E40" w:rsidP="00704E40">
      <w:pPr>
        <w:pStyle w:val="EndNoteBibliography"/>
        <w:ind w:left="720" w:hanging="720"/>
        <w:rPr>
          <w:noProof/>
        </w:rPr>
      </w:pPr>
      <w:r w:rsidRPr="00704E40">
        <w:rPr>
          <w:noProof/>
        </w:rPr>
        <w:t>210.</w:t>
      </w:r>
      <w:r w:rsidRPr="00704E40">
        <w:rPr>
          <w:noProof/>
        </w:rPr>
        <w:tab/>
        <w:t>Ashburner J, Friston KJ. Nonlinear spatial normalization using basis functions. Hum Brain Mapp 1999;7(4):254-266.</w:t>
      </w:r>
    </w:p>
    <w:p w:rsidR="00704E40" w:rsidRPr="00704E40" w:rsidRDefault="00704E40" w:rsidP="00704E40">
      <w:pPr>
        <w:pStyle w:val="EndNoteBibliography"/>
        <w:ind w:left="720" w:hanging="720"/>
        <w:rPr>
          <w:noProof/>
        </w:rPr>
      </w:pPr>
      <w:r w:rsidRPr="00704E40">
        <w:rPr>
          <w:noProof/>
        </w:rPr>
        <w:t>211.</w:t>
      </w:r>
      <w:r w:rsidRPr="00704E40">
        <w:rPr>
          <w:noProof/>
        </w:rPr>
        <w:tab/>
        <w:t>Ma D, Gulani V, Seiberlich N, Liu K, Sunshine JL, Duerk JL, Griswold MA. Magnetic resonance fingerprinting. Nature 2013;495(7440):187-192.</w:t>
      </w:r>
    </w:p>
    <w:p w:rsidR="00704E40" w:rsidRPr="00704E40" w:rsidRDefault="00704E40" w:rsidP="00704E40">
      <w:pPr>
        <w:pStyle w:val="EndNoteBibliography"/>
        <w:ind w:left="720" w:hanging="720"/>
        <w:rPr>
          <w:noProof/>
        </w:rPr>
      </w:pPr>
      <w:r w:rsidRPr="00704E40">
        <w:rPr>
          <w:noProof/>
        </w:rPr>
        <w:t>212.</w:t>
      </w:r>
      <w:r w:rsidRPr="00704E40">
        <w:rPr>
          <w:noProof/>
        </w:rPr>
        <w:tab/>
        <w:t>Cohen O, Huang S, McMahon MT, Rosen MS, Farrar CT. Rapid and Quantitative Chemical Exchange Saturation Transfer (CEST) Imaging with Magnetic Resonance Fingerprinting (MRF). ArXiv e-prints. Volume 1710; 2017.</w:t>
      </w:r>
    </w:p>
    <w:p w:rsidR="000033F2" w:rsidRPr="000033F2" w:rsidRDefault="00302A88" w:rsidP="00E256BD">
      <w:pPr>
        <w:tabs>
          <w:tab w:val="left" w:pos="541"/>
        </w:tabs>
      </w:pPr>
      <w:r>
        <w:fldChar w:fldCharType="end"/>
      </w:r>
    </w:p>
    <w:sectPr w:rsidR="000033F2" w:rsidRPr="000033F2" w:rsidSect="0015286B">
      <w:footerReference w:type="even" r:id="rId34"/>
      <w:footerReference w:type="default" r:id="rId35"/>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G. Bruce Pike" w:date="2017-12-05T16:21:00Z" w:initials="GBP">
    <w:p w:rsidR="000E0AC8" w:rsidRDefault="000E0AC8">
      <w:pPr>
        <w:pStyle w:val="CommentText"/>
      </w:pPr>
      <w:r>
        <w:rPr>
          <w:rStyle w:val="CommentReference"/>
        </w:rPr>
        <w:annotationRef/>
      </w:r>
      <w:r>
        <w:t>I guess we could drop these two words??</w:t>
      </w:r>
    </w:p>
  </w:comment>
  <w:comment w:id="14" w:author="G. Bruce Pike" w:date="2017-12-05T16:52:00Z" w:initials="GBP">
    <w:p w:rsidR="000E0AC8" w:rsidRDefault="000E0AC8">
      <w:pPr>
        <w:pStyle w:val="CommentText"/>
      </w:pPr>
      <w:r>
        <w:rPr>
          <w:rStyle w:val="CommentReference"/>
        </w:rPr>
        <w:annotationRef/>
      </w:r>
      <w:r>
        <w:t>‘Minimize’?</w:t>
      </w:r>
    </w:p>
  </w:comment>
  <w:comment w:id="43" w:author="G. Bruce Pike" w:date="2017-12-05T17:04:00Z" w:initials="GBP">
    <w:p w:rsidR="000E0AC8" w:rsidRDefault="000E0AC8">
      <w:pPr>
        <w:pStyle w:val="CommentText"/>
      </w:pPr>
      <w:r>
        <w:rPr>
          <w:rStyle w:val="CommentReference"/>
        </w:rPr>
        <w:annotationRef/>
      </w:r>
      <w:r>
        <w:t>I prefer these latin terms to be in italics but as long as you are consistent throughout you should be fine.</w:t>
      </w:r>
    </w:p>
  </w:comment>
  <w:comment w:id="103" w:author="G. Bruce Pike" w:date="2017-12-07T11:09:00Z" w:initials="GBP">
    <w:p w:rsidR="000E0AC8" w:rsidRDefault="000E0AC8">
      <w:pPr>
        <w:pStyle w:val="CommentText"/>
      </w:pPr>
      <w:r>
        <w:rPr>
          <w:rStyle w:val="CommentReference"/>
        </w:rPr>
        <w:annotationRef/>
      </w:r>
      <w:r>
        <w:t>Perhaps add a parenthetical sentence here saying something like. “(For a more introductory presentation of MRI physics the reader is directed to [ref, ref, ref].)”</w:t>
      </w:r>
    </w:p>
  </w:comment>
  <w:comment w:id="176" w:author="G. Bruce Pike" w:date="2017-12-07T11:28:00Z" w:initials="GBP">
    <w:p w:rsidR="000E0AC8" w:rsidRDefault="000E0AC8">
      <w:pPr>
        <w:pStyle w:val="CommentText"/>
      </w:pPr>
      <w:r>
        <w:rPr>
          <w:rStyle w:val="CommentReference"/>
        </w:rPr>
        <w:annotationRef/>
      </w:r>
      <w:r>
        <w:t>I think this is where the R comes in??</w:t>
      </w:r>
    </w:p>
  </w:comment>
  <w:comment w:id="189" w:author="G. Bruce Pike" w:date="2017-12-07T11:34:00Z" w:initials="GBP">
    <w:p w:rsidR="000E0AC8" w:rsidRDefault="000E0AC8">
      <w:pPr>
        <w:pStyle w:val="CommentText"/>
      </w:pPr>
      <w:r>
        <w:rPr>
          <w:rStyle w:val="CommentReference"/>
        </w:rPr>
        <w:annotationRef/>
      </w:r>
      <w:r>
        <w:t>Make sure I have not broken this sentence.</w:t>
      </w:r>
    </w:p>
  </w:comment>
  <w:comment w:id="199" w:author="G. Bruce Pike" w:date="2017-12-07T11:58:00Z" w:initials="GBP">
    <w:p w:rsidR="000E0AC8" w:rsidRDefault="000E0AC8">
      <w:pPr>
        <w:pStyle w:val="CommentText"/>
      </w:pPr>
      <w:r>
        <w:rPr>
          <w:rStyle w:val="CommentReference"/>
        </w:rPr>
        <w:annotationRef/>
      </w:r>
      <w:r>
        <w:t>Huh – I did not know there were any cases where T2&gt;T1 – thought that was physically impossible???</w:t>
      </w:r>
    </w:p>
  </w:comment>
  <w:comment w:id="234" w:author="G. Bruce Pike" w:date="2017-12-07T12:13:00Z" w:initials="GBP">
    <w:p w:rsidR="000E0AC8" w:rsidRDefault="000E0AC8">
      <w:pPr>
        <w:pStyle w:val="CommentText"/>
      </w:pPr>
      <w:r>
        <w:rPr>
          <w:rStyle w:val="CommentReference"/>
        </w:rPr>
        <w:annotationRef/>
      </w:r>
    </w:p>
  </w:comment>
  <w:comment w:id="268" w:author="G. Bruce Pike" w:date="2017-12-07T13:13:00Z" w:initials="GBP">
    <w:p w:rsidR="000E0AC8" w:rsidRDefault="000E0AC8">
      <w:pPr>
        <w:pStyle w:val="CommentText"/>
      </w:pPr>
      <w:r>
        <w:rPr>
          <w:rStyle w:val="CommentReference"/>
        </w:rPr>
        <w:annotationRef/>
      </w:r>
    </w:p>
  </w:comment>
  <w:comment w:id="270" w:author="G. Bruce Pike" w:date="2017-12-07T13:15:00Z" w:initials="GBP">
    <w:p w:rsidR="000E0AC8" w:rsidRDefault="000E0AC8">
      <w:pPr>
        <w:pStyle w:val="CommentText"/>
      </w:pPr>
      <w:r>
        <w:rPr>
          <w:rStyle w:val="CommentReference"/>
        </w:rPr>
        <w:annotationRef/>
      </w:r>
      <w:r>
        <w:t>Is this sentence effectively repeated or are they meant to say something different? A bit unclear.</w:t>
      </w:r>
    </w:p>
  </w:comment>
  <w:comment w:id="282" w:author="G. Bruce Pike" w:date="2017-12-07T13:21:00Z" w:initials="GBP">
    <w:p w:rsidR="000E0AC8" w:rsidRDefault="000E0AC8">
      <w:pPr>
        <w:pStyle w:val="CommentText"/>
      </w:pPr>
      <w:r>
        <w:rPr>
          <w:rStyle w:val="CommentReference"/>
        </w:rPr>
        <w:annotationRef/>
      </w:r>
      <w:r>
        <w:t>Yum!</w:t>
      </w:r>
    </w:p>
  </w:comment>
  <w:comment w:id="374" w:author="Mathieu Boudreau" w:date="2017-10-29T16:54:00Z" w:initials="MB">
    <w:p w:rsidR="000E0AC8" w:rsidRDefault="000E0AC8">
      <w:pPr>
        <w:pStyle w:val="CommentText"/>
      </w:pPr>
      <w:r>
        <w:rPr>
          <w:rStyle w:val="CommentReference"/>
        </w:rPr>
        <w:annotationRef/>
      </w:r>
      <w:r>
        <w:t>Did you mention the super-Lorentzian lineshape?</w:t>
      </w:r>
    </w:p>
  </w:comment>
  <w:comment w:id="387" w:author="G. Bruce Pike" w:date="2017-12-07T14:15:00Z" w:initials="GBP">
    <w:p w:rsidR="000E0AC8" w:rsidRDefault="000E0AC8">
      <w:pPr>
        <w:pStyle w:val="CommentText"/>
      </w:pPr>
      <w:r>
        <w:rPr>
          <w:rStyle w:val="CommentReference"/>
        </w:rPr>
        <w:annotationRef/>
      </w:r>
      <w:r>
        <w:t>Maybe specify url?</w:t>
      </w:r>
    </w:p>
  </w:comment>
  <w:comment w:id="440" w:author="G. Bruce Pike" w:date="2017-12-07T14:26:00Z" w:initials="GBP">
    <w:p w:rsidR="000E0AC8" w:rsidRDefault="000E0AC8">
      <w:pPr>
        <w:pStyle w:val="CommentText"/>
      </w:pPr>
      <w:r>
        <w:rPr>
          <w:rStyle w:val="CommentReference"/>
        </w:rPr>
        <w:annotationRef/>
      </w:r>
      <w:r>
        <w:t>I want to be clear to differentiate between the idea of “sources of B1 variation” and “sources of B1-measurement inaccuracies” – I think it is the later you are referring to – right?</w:t>
      </w:r>
    </w:p>
  </w:comment>
  <w:comment w:id="481" w:author="G. Bruce Pike" w:date="2017-12-07T15:01:00Z" w:initials="GBP">
    <w:p w:rsidR="000E0AC8" w:rsidRDefault="000E0AC8">
      <w:pPr>
        <w:pStyle w:val="CommentText"/>
      </w:pPr>
      <w:r>
        <w:rPr>
          <w:rStyle w:val="CommentReference"/>
        </w:rPr>
        <w:annotationRef/>
      </w:r>
      <w:r>
        <w:t>This sentence does not seem right – seems like you say ‘it would be redundant’ and then say ‘it might be interesting’.??</w:t>
      </w:r>
    </w:p>
  </w:comment>
  <w:comment w:id="552" w:author="G. Bruce Pike" w:date="2017-12-07T15:15:00Z" w:initials="GBP">
    <w:p w:rsidR="000E0AC8" w:rsidRDefault="000E0AC8">
      <w:pPr>
        <w:pStyle w:val="CommentText"/>
      </w:pPr>
      <w:r>
        <w:rPr>
          <w:rStyle w:val="CommentReference"/>
        </w:rPr>
        <w:annotationRef/>
      </w:r>
      <w:r>
        <w:t xml:space="preserve">I would mention that </w:t>
      </w:r>
      <w:r w:rsidR="00EC3F25">
        <w:t xml:space="preserve">we have already done </w:t>
      </w:r>
      <w:r>
        <w:t xml:space="preserve">preliminary work </w:t>
      </w:r>
      <w:r w:rsidR="00EC3F25">
        <w:t>on</w:t>
      </w:r>
      <w:r w:rsidR="00FB548A">
        <w:t xml:space="preserve"> </w:t>
      </w:r>
      <w:r w:rsidR="00EC3F25">
        <w:t>compressed sensing and reference the ISMRM abstract – which you were on – right?</w:t>
      </w:r>
      <w:r>
        <w:t xml:space="preserve"> </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AD17E7" w:rsidRDefault="00AD17E7" w:rsidP="0015286B">
      <w:r>
        <w:separator/>
      </w:r>
    </w:p>
  </w:endnote>
  <w:endnote w:type="continuationSeparator" w:id="0">
    <w:p w:rsidR="00AD17E7" w:rsidRDefault="00AD17E7"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0AC8" w:rsidRDefault="000E0AC8" w:rsidP="0015286B">
    <w:pPr>
      <w:pStyle w:val="Footer"/>
      <w:rPr>
        <w:rStyle w:val="PageNumber"/>
      </w:rPr>
    </w:pPr>
    <w:r>
      <w:rPr>
        <w:rStyle w:val="PageNumber"/>
      </w:rPr>
      <w:fldChar w:fldCharType="begin"/>
    </w:r>
    <w:r>
      <w:rPr>
        <w:rStyle w:val="PageNumber"/>
      </w:rPr>
      <w:instrText xml:space="preserve">PAGE  </w:instrText>
    </w:r>
    <w:r>
      <w:rPr>
        <w:rStyle w:val="PageNumber"/>
      </w:rPr>
      <w:fldChar w:fldCharType="end"/>
    </w:r>
  </w:p>
  <w:p w:rsidR="000E0AC8" w:rsidRDefault="000E0AC8" w:rsidP="0015286B">
    <w:pPr>
      <w:pStyle w:val="Footer"/>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0E0AC8" w:rsidRDefault="000E0AC8" w:rsidP="00351B51">
    <w:pPr>
      <w:pStyle w:val="Footer"/>
    </w:pPr>
    <w:r>
      <w:rPr>
        <w:rStyle w:val="PageNumber"/>
      </w:rPr>
      <w:fldChar w:fldCharType="begin"/>
    </w:r>
    <w:r>
      <w:rPr>
        <w:rStyle w:val="PageNumber"/>
      </w:rPr>
      <w:instrText xml:space="preserve">PAGE  </w:instrText>
    </w:r>
    <w:r>
      <w:rPr>
        <w:rStyle w:val="PageNumber"/>
      </w:rPr>
      <w:fldChar w:fldCharType="separate"/>
    </w:r>
    <w:r w:rsidR="006359C0">
      <w:rPr>
        <w:rStyle w:val="PageNumber"/>
        <w:noProof/>
      </w:rPr>
      <w:t>143</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AD17E7" w:rsidRDefault="00AD17E7" w:rsidP="0015286B">
      <w:r>
        <w:separator/>
      </w:r>
    </w:p>
  </w:footnote>
  <w:footnote w:type="continuationSeparator" w:id="0">
    <w:p w:rsidR="00AD17E7" w:rsidRDefault="00AD17E7"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Heading1"/>
      <w:suff w:val="nothing"/>
      <w:lvlText w:val="Chapter %1"/>
      <w:lvlJc w:val="left"/>
      <w:pPr>
        <w:ind w:left="432" w:hanging="432"/>
      </w:pPr>
      <w:rPr>
        <w:rFonts w:ascii="Times New Roman" w:hAnsi="Times New Roman" w:hint="default"/>
        <w:b/>
        <w:i w:val="0"/>
        <w:sz w:val="60"/>
      </w:rPr>
    </w:lvl>
    <w:lvl w:ilvl="1">
      <w:start w:val="1"/>
      <w:numFmt w:val="decimal"/>
      <w:pStyle w:val="Heading2"/>
      <w:lvlText w:val="%1.%2"/>
      <w:lvlJc w:val="left"/>
      <w:pPr>
        <w:ind w:left="576" w:hanging="576"/>
      </w:pPr>
      <w:rPr>
        <w:rFonts w:hint="default"/>
        <w:b w:val="0"/>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 Bruce Pike">
    <w15:presenceInfo w15:providerId="None" w15:userId="G. Bruce Pike"/>
  </w15:person>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24D4D"/>
    <w:rsid w:val="00033589"/>
    <w:rsid w:val="00035996"/>
    <w:rsid w:val="000403D8"/>
    <w:rsid w:val="0004105D"/>
    <w:rsid w:val="00043B53"/>
    <w:rsid w:val="00043D18"/>
    <w:rsid w:val="00045A89"/>
    <w:rsid w:val="00046F9E"/>
    <w:rsid w:val="00047699"/>
    <w:rsid w:val="00047DD6"/>
    <w:rsid w:val="0005019C"/>
    <w:rsid w:val="00051193"/>
    <w:rsid w:val="00051860"/>
    <w:rsid w:val="00053533"/>
    <w:rsid w:val="0005365B"/>
    <w:rsid w:val="00055104"/>
    <w:rsid w:val="00057CF1"/>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1A5"/>
    <w:rsid w:val="000C3C04"/>
    <w:rsid w:val="000C4122"/>
    <w:rsid w:val="000C45A3"/>
    <w:rsid w:val="000C795D"/>
    <w:rsid w:val="000D0F1F"/>
    <w:rsid w:val="000D1B22"/>
    <w:rsid w:val="000D756D"/>
    <w:rsid w:val="000E0991"/>
    <w:rsid w:val="000E0AC8"/>
    <w:rsid w:val="000E1F8D"/>
    <w:rsid w:val="000E3176"/>
    <w:rsid w:val="000E38E9"/>
    <w:rsid w:val="000E4CBF"/>
    <w:rsid w:val="000E4ECB"/>
    <w:rsid w:val="000E6BA4"/>
    <w:rsid w:val="000F0FF0"/>
    <w:rsid w:val="000F22A2"/>
    <w:rsid w:val="000F4666"/>
    <w:rsid w:val="000F511A"/>
    <w:rsid w:val="000F66A8"/>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26F1"/>
    <w:rsid w:val="00123444"/>
    <w:rsid w:val="001234DA"/>
    <w:rsid w:val="00124DD3"/>
    <w:rsid w:val="00125179"/>
    <w:rsid w:val="001259C1"/>
    <w:rsid w:val="00125ED4"/>
    <w:rsid w:val="001268AE"/>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CF1"/>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76F44"/>
    <w:rsid w:val="0018057B"/>
    <w:rsid w:val="001820B2"/>
    <w:rsid w:val="001836E6"/>
    <w:rsid w:val="00185CF2"/>
    <w:rsid w:val="00191D64"/>
    <w:rsid w:val="001929DC"/>
    <w:rsid w:val="0019380A"/>
    <w:rsid w:val="00194393"/>
    <w:rsid w:val="00194CE9"/>
    <w:rsid w:val="00194E11"/>
    <w:rsid w:val="0019598C"/>
    <w:rsid w:val="001959FF"/>
    <w:rsid w:val="001A0F66"/>
    <w:rsid w:val="001A362E"/>
    <w:rsid w:val="001A4C4F"/>
    <w:rsid w:val="001A725D"/>
    <w:rsid w:val="001B0DD9"/>
    <w:rsid w:val="001B318E"/>
    <w:rsid w:val="001B3EE1"/>
    <w:rsid w:val="001B597E"/>
    <w:rsid w:val="001B69B8"/>
    <w:rsid w:val="001B7245"/>
    <w:rsid w:val="001C1186"/>
    <w:rsid w:val="001C1805"/>
    <w:rsid w:val="001C6409"/>
    <w:rsid w:val="001D1E2C"/>
    <w:rsid w:val="001D3187"/>
    <w:rsid w:val="001D500E"/>
    <w:rsid w:val="001D5F08"/>
    <w:rsid w:val="001D6AA1"/>
    <w:rsid w:val="001D7250"/>
    <w:rsid w:val="001E04B8"/>
    <w:rsid w:val="001E10B6"/>
    <w:rsid w:val="001E2658"/>
    <w:rsid w:val="001E2CC1"/>
    <w:rsid w:val="001E5B2C"/>
    <w:rsid w:val="001E7165"/>
    <w:rsid w:val="001E720A"/>
    <w:rsid w:val="001F1AD3"/>
    <w:rsid w:val="001F2E56"/>
    <w:rsid w:val="001F2F29"/>
    <w:rsid w:val="001F46DF"/>
    <w:rsid w:val="001F5A34"/>
    <w:rsid w:val="001F64C9"/>
    <w:rsid w:val="001F6A34"/>
    <w:rsid w:val="00200A27"/>
    <w:rsid w:val="00200DE0"/>
    <w:rsid w:val="00202B02"/>
    <w:rsid w:val="00204790"/>
    <w:rsid w:val="00205EB3"/>
    <w:rsid w:val="002061B9"/>
    <w:rsid w:val="00206DE0"/>
    <w:rsid w:val="00210953"/>
    <w:rsid w:val="00214C33"/>
    <w:rsid w:val="00214C80"/>
    <w:rsid w:val="00215D11"/>
    <w:rsid w:val="00216591"/>
    <w:rsid w:val="002172E9"/>
    <w:rsid w:val="00220B0A"/>
    <w:rsid w:val="0022196C"/>
    <w:rsid w:val="00222597"/>
    <w:rsid w:val="00224645"/>
    <w:rsid w:val="00224E23"/>
    <w:rsid w:val="00225070"/>
    <w:rsid w:val="002274FE"/>
    <w:rsid w:val="00230183"/>
    <w:rsid w:val="002318A3"/>
    <w:rsid w:val="00233097"/>
    <w:rsid w:val="00233736"/>
    <w:rsid w:val="002339AB"/>
    <w:rsid w:val="00233AA1"/>
    <w:rsid w:val="00233C88"/>
    <w:rsid w:val="00233EC6"/>
    <w:rsid w:val="002347D2"/>
    <w:rsid w:val="002444E7"/>
    <w:rsid w:val="00244F2E"/>
    <w:rsid w:val="0025359E"/>
    <w:rsid w:val="0025442E"/>
    <w:rsid w:val="00254854"/>
    <w:rsid w:val="00254E3F"/>
    <w:rsid w:val="00255E80"/>
    <w:rsid w:val="00256707"/>
    <w:rsid w:val="00260169"/>
    <w:rsid w:val="00261ADE"/>
    <w:rsid w:val="00261BAF"/>
    <w:rsid w:val="00262632"/>
    <w:rsid w:val="0026425B"/>
    <w:rsid w:val="002646A0"/>
    <w:rsid w:val="0026567D"/>
    <w:rsid w:val="00265AE0"/>
    <w:rsid w:val="00266069"/>
    <w:rsid w:val="0026674D"/>
    <w:rsid w:val="00270FA6"/>
    <w:rsid w:val="002712AF"/>
    <w:rsid w:val="0027134D"/>
    <w:rsid w:val="00271F1D"/>
    <w:rsid w:val="00276885"/>
    <w:rsid w:val="00277471"/>
    <w:rsid w:val="00280D4A"/>
    <w:rsid w:val="00280EC4"/>
    <w:rsid w:val="002810E4"/>
    <w:rsid w:val="00281D4F"/>
    <w:rsid w:val="00281D6B"/>
    <w:rsid w:val="0028503E"/>
    <w:rsid w:val="00285710"/>
    <w:rsid w:val="002908AB"/>
    <w:rsid w:val="0029104D"/>
    <w:rsid w:val="00295167"/>
    <w:rsid w:val="0029593A"/>
    <w:rsid w:val="00297A8A"/>
    <w:rsid w:val="002A00BF"/>
    <w:rsid w:val="002A1663"/>
    <w:rsid w:val="002A1F5D"/>
    <w:rsid w:val="002A26D2"/>
    <w:rsid w:val="002A6708"/>
    <w:rsid w:val="002A6BE9"/>
    <w:rsid w:val="002B06E3"/>
    <w:rsid w:val="002B0A03"/>
    <w:rsid w:val="002B1296"/>
    <w:rsid w:val="002B198C"/>
    <w:rsid w:val="002B19FB"/>
    <w:rsid w:val="002B2290"/>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1BF1"/>
    <w:rsid w:val="002F1E69"/>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57FD9"/>
    <w:rsid w:val="00361BD9"/>
    <w:rsid w:val="00363BD6"/>
    <w:rsid w:val="00365EF0"/>
    <w:rsid w:val="00370C39"/>
    <w:rsid w:val="00371474"/>
    <w:rsid w:val="003724A6"/>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341"/>
    <w:rsid w:val="003A39F9"/>
    <w:rsid w:val="003A3E87"/>
    <w:rsid w:val="003A3F05"/>
    <w:rsid w:val="003A4A87"/>
    <w:rsid w:val="003A4B29"/>
    <w:rsid w:val="003A5E87"/>
    <w:rsid w:val="003A6952"/>
    <w:rsid w:val="003B1DD0"/>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390"/>
    <w:rsid w:val="003E2C40"/>
    <w:rsid w:val="003E3F47"/>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36B75"/>
    <w:rsid w:val="004438A5"/>
    <w:rsid w:val="00444BBE"/>
    <w:rsid w:val="004455AB"/>
    <w:rsid w:val="00446048"/>
    <w:rsid w:val="004464A9"/>
    <w:rsid w:val="00446AF9"/>
    <w:rsid w:val="00451A66"/>
    <w:rsid w:val="00451D8D"/>
    <w:rsid w:val="00453DA9"/>
    <w:rsid w:val="00455342"/>
    <w:rsid w:val="00456586"/>
    <w:rsid w:val="00457F76"/>
    <w:rsid w:val="0046262A"/>
    <w:rsid w:val="004651E5"/>
    <w:rsid w:val="00465B35"/>
    <w:rsid w:val="004661FB"/>
    <w:rsid w:val="0046685B"/>
    <w:rsid w:val="0046695E"/>
    <w:rsid w:val="004703A1"/>
    <w:rsid w:val="0047063E"/>
    <w:rsid w:val="0047541C"/>
    <w:rsid w:val="004802B4"/>
    <w:rsid w:val="0048266A"/>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6DE"/>
    <w:rsid w:val="004B7318"/>
    <w:rsid w:val="004B7E3C"/>
    <w:rsid w:val="004C0B28"/>
    <w:rsid w:val="004C1EC1"/>
    <w:rsid w:val="004C2F78"/>
    <w:rsid w:val="004C60BC"/>
    <w:rsid w:val="004C6E10"/>
    <w:rsid w:val="004D1B45"/>
    <w:rsid w:val="004D43CC"/>
    <w:rsid w:val="004D4D2C"/>
    <w:rsid w:val="004D507D"/>
    <w:rsid w:val="004D58E8"/>
    <w:rsid w:val="004D5C25"/>
    <w:rsid w:val="004E110C"/>
    <w:rsid w:val="004E1E67"/>
    <w:rsid w:val="004E3965"/>
    <w:rsid w:val="004E419B"/>
    <w:rsid w:val="004E59BF"/>
    <w:rsid w:val="004E650B"/>
    <w:rsid w:val="004E7232"/>
    <w:rsid w:val="004F0741"/>
    <w:rsid w:val="004F162E"/>
    <w:rsid w:val="004F1E50"/>
    <w:rsid w:val="004F29A1"/>
    <w:rsid w:val="004F44FE"/>
    <w:rsid w:val="004F51A5"/>
    <w:rsid w:val="004F6433"/>
    <w:rsid w:val="005000E6"/>
    <w:rsid w:val="00500595"/>
    <w:rsid w:val="00501BCB"/>
    <w:rsid w:val="0050242A"/>
    <w:rsid w:val="00503BF8"/>
    <w:rsid w:val="005053FF"/>
    <w:rsid w:val="005058B1"/>
    <w:rsid w:val="005058F0"/>
    <w:rsid w:val="00506AD9"/>
    <w:rsid w:val="00510131"/>
    <w:rsid w:val="00510187"/>
    <w:rsid w:val="00510EDA"/>
    <w:rsid w:val="005117D7"/>
    <w:rsid w:val="00511C25"/>
    <w:rsid w:val="00511C56"/>
    <w:rsid w:val="00511CA5"/>
    <w:rsid w:val="00512B0B"/>
    <w:rsid w:val="00513E70"/>
    <w:rsid w:val="00514946"/>
    <w:rsid w:val="00516635"/>
    <w:rsid w:val="00520261"/>
    <w:rsid w:val="00521F5C"/>
    <w:rsid w:val="00523969"/>
    <w:rsid w:val="0052421C"/>
    <w:rsid w:val="00525535"/>
    <w:rsid w:val="00526374"/>
    <w:rsid w:val="0053167A"/>
    <w:rsid w:val="00531F70"/>
    <w:rsid w:val="0053587B"/>
    <w:rsid w:val="00535E62"/>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60D9"/>
    <w:rsid w:val="00597BA9"/>
    <w:rsid w:val="005A313B"/>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3209"/>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32024"/>
    <w:rsid w:val="00633FD7"/>
    <w:rsid w:val="006359C0"/>
    <w:rsid w:val="00635FB9"/>
    <w:rsid w:val="00636CAD"/>
    <w:rsid w:val="00636FAB"/>
    <w:rsid w:val="006373AC"/>
    <w:rsid w:val="00637648"/>
    <w:rsid w:val="00637A88"/>
    <w:rsid w:val="0064080D"/>
    <w:rsid w:val="006416E1"/>
    <w:rsid w:val="00642297"/>
    <w:rsid w:val="00642AC6"/>
    <w:rsid w:val="00645062"/>
    <w:rsid w:val="00645E88"/>
    <w:rsid w:val="00647747"/>
    <w:rsid w:val="00647A5E"/>
    <w:rsid w:val="00650785"/>
    <w:rsid w:val="00651E2B"/>
    <w:rsid w:val="0065269A"/>
    <w:rsid w:val="00653915"/>
    <w:rsid w:val="006544FE"/>
    <w:rsid w:val="00655273"/>
    <w:rsid w:val="00655DB6"/>
    <w:rsid w:val="00657929"/>
    <w:rsid w:val="00662231"/>
    <w:rsid w:val="00666003"/>
    <w:rsid w:val="00666F52"/>
    <w:rsid w:val="00667069"/>
    <w:rsid w:val="00670D77"/>
    <w:rsid w:val="00671007"/>
    <w:rsid w:val="006710CD"/>
    <w:rsid w:val="0067274D"/>
    <w:rsid w:val="00673388"/>
    <w:rsid w:val="006744F8"/>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59A"/>
    <w:rsid w:val="006A5DEE"/>
    <w:rsid w:val="006A68DC"/>
    <w:rsid w:val="006A6DCB"/>
    <w:rsid w:val="006A72A9"/>
    <w:rsid w:val="006B27C5"/>
    <w:rsid w:val="006B3903"/>
    <w:rsid w:val="006B4187"/>
    <w:rsid w:val="006B485E"/>
    <w:rsid w:val="006B7B1B"/>
    <w:rsid w:val="006C0457"/>
    <w:rsid w:val="006C28DE"/>
    <w:rsid w:val="006C351D"/>
    <w:rsid w:val="006D0F54"/>
    <w:rsid w:val="006D19D3"/>
    <w:rsid w:val="006D2C38"/>
    <w:rsid w:val="006D519B"/>
    <w:rsid w:val="006D6BEB"/>
    <w:rsid w:val="006D723B"/>
    <w:rsid w:val="006D7780"/>
    <w:rsid w:val="006E0E3A"/>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3861"/>
    <w:rsid w:val="00703D0B"/>
    <w:rsid w:val="00703D0E"/>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01A2"/>
    <w:rsid w:val="007711CD"/>
    <w:rsid w:val="00772ADB"/>
    <w:rsid w:val="00776C1D"/>
    <w:rsid w:val="0077739F"/>
    <w:rsid w:val="0078246D"/>
    <w:rsid w:val="00782D60"/>
    <w:rsid w:val="007870F1"/>
    <w:rsid w:val="00787DCF"/>
    <w:rsid w:val="00790305"/>
    <w:rsid w:val="00791065"/>
    <w:rsid w:val="007917A4"/>
    <w:rsid w:val="00793C39"/>
    <w:rsid w:val="007948E3"/>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2CA"/>
    <w:rsid w:val="007D0FAA"/>
    <w:rsid w:val="007D3475"/>
    <w:rsid w:val="007D6ABE"/>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50A9"/>
    <w:rsid w:val="008150B7"/>
    <w:rsid w:val="008159B1"/>
    <w:rsid w:val="00816BED"/>
    <w:rsid w:val="00817704"/>
    <w:rsid w:val="008224C0"/>
    <w:rsid w:val="008226DE"/>
    <w:rsid w:val="00823149"/>
    <w:rsid w:val="00823753"/>
    <w:rsid w:val="00825BAA"/>
    <w:rsid w:val="00826894"/>
    <w:rsid w:val="00826B0C"/>
    <w:rsid w:val="00827ACC"/>
    <w:rsid w:val="00830F14"/>
    <w:rsid w:val="00831D63"/>
    <w:rsid w:val="00832C00"/>
    <w:rsid w:val="008333EE"/>
    <w:rsid w:val="00833C30"/>
    <w:rsid w:val="00834E1E"/>
    <w:rsid w:val="0083542E"/>
    <w:rsid w:val="00836010"/>
    <w:rsid w:val="00841333"/>
    <w:rsid w:val="00841943"/>
    <w:rsid w:val="008435EB"/>
    <w:rsid w:val="0084445E"/>
    <w:rsid w:val="008446BD"/>
    <w:rsid w:val="00845B93"/>
    <w:rsid w:val="00846165"/>
    <w:rsid w:val="00846598"/>
    <w:rsid w:val="00847E9C"/>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2369"/>
    <w:rsid w:val="00883639"/>
    <w:rsid w:val="008842AA"/>
    <w:rsid w:val="008850A6"/>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26AD"/>
    <w:rsid w:val="008C3107"/>
    <w:rsid w:val="008C44F3"/>
    <w:rsid w:val="008C478F"/>
    <w:rsid w:val="008C5802"/>
    <w:rsid w:val="008D01E2"/>
    <w:rsid w:val="008D154B"/>
    <w:rsid w:val="008D1D23"/>
    <w:rsid w:val="008D20EF"/>
    <w:rsid w:val="008D256E"/>
    <w:rsid w:val="008D2897"/>
    <w:rsid w:val="008D586D"/>
    <w:rsid w:val="008D6A0A"/>
    <w:rsid w:val="008E04C3"/>
    <w:rsid w:val="008E16E6"/>
    <w:rsid w:val="008E2C36"/>
    <w:rsid w:val="008E675D"/>
    <w:rsid w:val="008E6E58"/>
    <w:rsid w:val="008E7241"/>
    <w:rsid w:val="008F086D"/>
    <w:rsid w:val="008F2ECE"/>
    <w:rsid w:val="008F3F28"/>
    <w:rsid w:val="008F6124"/>
    <w:rsid w:val="008F649F"/>
    <w:rsid w:val="008F64F0"/>
    <w:rsid w:val="008F6B42"/>
    <w:rsid w:val="008F72A4"/>
    <w:rsid w:val="008F7C8A"/>
    <w:rsid w:val="00902C35"/>
    <w:rsid w:val="009055A6"/>
    <w:rsid w:val="00906546"/>
    <w:rsid w:val="00910797"/>
    <w:rsid w:val="00910975"/>
    <w:rsid w:val="00911675"/>
    <w:rsid w:val="009117EC"/>
    <w:rsid w:val="009123FB"/>
    <w:rsid w:val="00913E2F"/>
    <w:rsid w:val="00913FD4"/>
    <w:rsid w:val="00915B10"/>
    <w:rsid w:val="00915EC7"/>
    <w:rsid w:val="00917325"/>
    <w:rsid w:val="009200FD"/>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560B"/>
    <w:rsid w:val="009865E7"/>
    <w:rsid w:val="0098712C"/>
    <w:rsid w:val="00991CC2"/>
    <w:rsid w:val="009951EC"/>
    <w:rsid w:val="00995A58"/>
    <w:rsid w:val="00995F18"/>
    <w:rsid w:val="00996106"/>
    <w:rsid w:val="00996559"/>
    <w:rsid w:val="009A194C"/>
    <w:rsid w:val="009A21D2"/>
    <w:rsid w:val="009A2A66"/>
    <w:rsid w:val="009A3638"/>
    <w:rsid w:val="009A4BBD"/>
    <w:rsid w:val="009A59A3"/>
    <w:rsid w:val="009A5C90"/>
    <w:rsid w:val="009B07F0"/>
    <w:rsid w:val="009B3BD5"/>
    <w:rsid w:val="009B3D3F"/>
    <w:rsid w:val="009B6468"/>
    <w:rsid w:val="009B7491"/>
    <w:rsid w:val="009C2542"/>
    <w:rsid w:val="009C4C9F"/>
    <w:rsid w:val="009C6712"/>
    <w:rsid w:val="009C7BCB"/>
    <w:rsid w:val="009D0342"/>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20AF"/>
    <w:rsid w:val="009F3987"/>
    <w:rsid w:val="009F51A6"/>
    <w:rsid w:val="009F6517"/>
    <w:rsid w:val="00A00E8C"/>
    <w:rsid w:val="00A01257"/>
    <w:rsid w:val="00A01278"/>
    <w:rsid w:val="00A04852"/>
    <w:rsid w:val="00A04B6F"/>
    <w:rsid w:val="00A05C0F"/>
    <w:rsid w:val="00A060EE"/>
    <w:rsid w:val="00A065D5"/>
    <w:rsid w:val="00A0670F"/>
    <w:rsid w:val="00A07CB5"/>
    <w:rsid w:val="00A07DDC"/>
    <w:rsid w:val="00A135DA"/>
    <w:rsid w:val="00A14990"/>
    <w:rsid w:val="00A160F3"/>
    <w:rsid w:val="00A20DBB"/>
    <w:rsid w:val="00A21F31"/>
    <w:rsid w:val="00A22ECE"/>
    <w:rsid w:val="00A23693"/>
    <w:rsid w:val="00A24961"/>
    <w:rsid w:val="00A26E38"/>
    <w:rsid w:val="00A275DE"/>
    <w:rsid w:val="00A27985"/>
    <w:rsid w:val="00A30E82"/>
    <w:rsid w:val="00A315E4"/>
    <w:rsid w:val="00A3359A"/>
    <w:rsid w:val="00A33A0B"/>
    <w:rsid w:val="00A35090"/>
    <w:rsid w:val="00A35316"/>
    <w:rsid w:val="00A41A9C"/>
    <w:rsid w:val="00A41D08"/>
    <w:rsid w:val="00A421AE"/>
    <w:rsid w:val="00A42FAB"/>
    <w:rsid w:val="00A43D19"/>
    <w:rsid w:val="00A43E42"/>
    <w:rsid w:val="00A44BA8"/>
    <w:rsid w:val="00A45EBE"/>
    <w:rsid w:val="00A53569"/>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2B7"/>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1F6"/>
    <w:rsid w:val="00AA4B6C"/>
    <w:rsid w:val="00AA6847"/>
    <w:rsid w:val="00AB00AC"/>
    <w:rsid w:val="00AB1612"/>
    <w:rsid w:val="00AB61A6"/>
    <w:rsid w:val="00AB6662"/>
    <w:rsid w:val="00AB7574"/>
    <w:rsid w:val="00AC09D4"/>
    <w:rsid w:val="00AC1341"/>
    <w:rsid w:val="00AC29EC"/>
    <w:rsid w:val="00AC6F3E"/>
    <w:rsid w:val="00AC7132"/>
    <w:rsid w:val="00AD0C45"/>
    <w:rsid w:val="00AD17E7"/>
    <w:rsid w:val="00AD30D7"/>
    <w:rsid w:val="00AD3328"/>
    <w:rsid w:val="00AD4D0B"/>
    <w:rsid w:val="00AD7F9C"/>
    <w:rsid w:val="00AE0101"/>
    <w:rsid w:val="00AE085E"/>
    <w:rsid w:val="00AE47D5"/>
    <w:rsid w:val="00AE4905"/>
    <w:rsid w:val="00AE6941"/>
    <w:rsid w:val="00AF068C"/>
    <w:rsid w:val="00AF2322"/>
    <w:rsid w:val="00AF3012"/>
    <w:rsid w:val="00AF39F2"/>
    <w:rsid w:val="00AF46C6"/>
    <w:rsid w:val="00AF5433"/>
    <w:rsid w:val="00AF7CC6"/>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1FC2"/>
    <w:rsid w:val="00B33503"/>
    <w:rsid w:val="00B33D02"/>
    <w:rsid w:val="00B345CE"/>
    <w:rsid w:val="00B359E7"/>
    <w:rsid w:val="00B368E0"/>
    <w:rsid w:val="00B378F7"/>
    <w:rsid w:val="00B400B9"/>
    <w:rsid w:val="00B410A6"/>
    <w:rsid w:val="00B41327"/>
    <w:rsid w:val="00B41507"/>
    <w:rsid w:val="00B43543"/>
    <w:rsid w:val="00B43ADD"/>
    <w:rsid w:val="00B4669E"/>
    <w:rsid w:val="00B47ACE"/>
    <w:rsid w:val="00B506FC"/>
    <w:rsid w:val="00B54807"/>
    <w:rsid w:val="00B54D49"/>
    <w:rsid w:val="00B60421"/>
    <w:rsid w:val="00B604FD"/>
    <w:rsid w:val="00B621C2"/>
    <w:rsid w:val="00B62BED"/>
    <w:rsid w:val="00B644FB"/>
    <w:rsid w:val="00B648F5"/>
    <w:rsid w:val="00B65034"/>
    <w:rsid w:val="00B65114"/>
    <w:rsid w:val="00B65FEC"/>
    <w:rsid w:val="00B67B2A"/>
    <w:rsid w:val="00B70F0B"/>
    <w:rsid w:val="00B72817"/>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7DD"/>
    <w:rsid w:val="00B87A80"/>
    <w:rsid w:val="00B87BE6"/>
    <w:rsid w:val="00B90251"/>
    <w:rsid w:val="00B90A35"/>
    <w:rsid w:val="00B914F8"/>
    <w:rsid w:val="00B916C7"/>
    <w:rsid w:val="00B946CA"/>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4545"/>
    <w:rsid w:val="00BC532C"/>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2FE"/>
    <w:rsid w:val="00BE351E"/>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38B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2CBD"/>
    <w:rsid w:val="00C72F4F"/>
    <w:rsid w:val="00C750FA"/>
    <w:rsid w:val="00C76ACB"/>
    <w:rsid w:val="00C77C1C"/>
    <w:rsid w:val="00C8043F"/>
    <w:rsid w:val="00C80E78"/>
    <w:rsid w:val="00C81C52"/>
    <w:rsid w:val="00C8217B"/>
    <w:rsid w:val="00C82FB0"/>
    <w:rsid w:val="00C851C0"/>
    <w:rsid w:val="00C85269"/>
    <w:rsid w:val="00C85C9B"/>
    <w:rsid w:val="00C86085"/>
    <w:rsid w:val="00C8769D"/>
    <w:rsid w:val="00C92E6C"/>
    <w:rsid w:val="00CA049B"/>
    <w:rsid w:val="00CA45BE"/>
    <w:rsid w:val="00CA5EFC"/>
    <w:rsid w:val="00CA6200"/>
    <w:rsid w:val="00CA73FE"/>
    <w:rsid w:val="00CA7535"/>
    <w:rsid w:val="00CA77CB"/>
    <w:rsid w:val="00CB0F33"/>
    <w:rsid w:val="00CB2686"/>
    <w:rsid w:val="00CB2D8A"/>
    <w:rsid w:val="00CB3C61"/>
    <w:rsid w:val="00CB3E37"/>
    <w:rsid w:val="00CB4508"/>
    <w:rsid w:val="00CB603F"/>
    <w:rsid w:val="00CB6870"/>
    <w:rsid w:val="00CC15AC"/>
    <w:rsid w:val="00CC15DF"/>
    <w:rsid w:val="00CC1D99"/>
    <w:rsid w:val="00CC2A6B"/>
    <w:rsid w:val="00CC2CCB"/>
    <w:rsid w:val="00CC3A5F"/>
    <w:rsid w:val="00CC5A66"/>
    <w:rsid w:val="00CC6655"/>
    <w:rsid w:val="00CC7A52"/>
    <w:rsid w:val="00CD2843"/>
    <w:rsid w:val="00CD2AA2"/>
    <w:rsid w:val="00CD418F"/>
    <w:rsid w:val="00CD4976"/>
    <w:rsid w:val="00CD6549"/>
    <w:rsid w:val="00CE1DC0"/>
    <w:rsid w:val="00CE2673"/>
    <w:rsid w:val="00CE2A02"/>
    <w:rsid w:val="00CE3630"/>
    <w:rsid w:val="00CE36B7"/>
    <w:rsid w:val="00CE4BD7"/>
    <w:rsid w:val="00CE7712"/>
    <w:rsid w:val="00CF12C0"/>
    <w:rsid w:val="00CF6522"/>
    <w:rsid w:val="00D00D63"/>
    <w:rsid w:val="00D018DA"/>
    <w:rsid w:val="00D01BB2"/>
    <w:rsid w:val="00D06539"/>
    <w:rsid w:val="00D06F51"/>
    <w:rsid w:val="00D0754C"/>
    <w:rsid w:val="00D0779F"/>
    <w:rsid w:val="00D07B47"/>
    <w:rsid w:val="00D1015E"/>
    <w:rsid w:val="00D1452F"/>
    <w:rsid w:val="00D14FFD"/>
    <w:rsid w:val="00D1608C"/>
    <w:rsid w:val="00D17382"/>
    <w:rsid w:val="00D1763A"/>
    <w:rsid w:val="00D17837"/>
    <w:rsid w:val="00D2188B"/>
    <w:rsid w:val="00D21F7D"/>
    <w:rsid w:val="00D22A8F"/>
    <w:rsid w:val="00D234CF"/>
    <w:rsid w:val="00D23A95"/>
    <w:rsid w:val="00D24B56"/>
    <w:rsid w:val="00D255CE"/>
    <w:rsid w:val="00D2678A"/>
    <w:rsid w:val="00D26C55"/>
    <w:rsid w:val="00D27869"/>
    <w:rsid w:val="00D3236C"/>
    <w:rsid w:val="00D327C7"/>
    <w:rsid w:val="00D36423"/>
    <w:rsid w:val="00D36B49"/>
    <w:rsid w:val="00D371C9"/>
    <w:rsid w:val="00D4010F"/>
    <w:rsid w:val="00D41ECA"/>
    <w:rsid w:val="00D428FB"/>
    <w:rsid w:val="00D42CCE"/>
    <w:rsid w:val="00D433E8"/>
    <w:rsid w:val="00D43886"/>
    <w:rsid w:val="00D4539D"/>
    <w:rsid w:val="00D45F7A"/>
    <w:rsid w:val="00D465E7"/>
    <w:rsid w:val="00D46C92"/>
    <w:rsid w:val="00D47C3E"/>
    <w:rsid w:val="00D50028"/>
    <w:rsid w:val="00D5004C"/>
    <w:rsid w:val="00D502E1"/>
    <w:rsid w:val="00D5077F"/>
    <w:rsid w:val="00D50D5F"/>
    <w:rsid w:val="00D5260F"/>
    <w:rsid w:val="00D52B95"/>
    <w:rsid w:val="00D539AC"/>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4CDB"/>
    <w:rsid w:val="00D75539"/>
    <w:rsid w:val="00D75B67"/>
    <w:rsid w:val="00D7670A"/>
    <w:rsid w:val="00D776AB"/>
    <w:rsid w:val="00D77746"/>
    <w:rsid w:val="00D80A8B"/>
    <w:rsid w:val="00D814BB"/>
    <w:rsid w:val="00D82578"/>
    <w:rsid w:val="00D8348E"/>
    <w:rsid w:val="00D844BD"/>
    <w:rsid w:val="00D8734D"/>
    <w:rsid w:val="00D92382"/>
    <w:rsid w:val="00D927EC"/>
    <w:rsid w:val="00D92A1E"/>
    <w:rsid w:val="00D93103"/>
    <w:rsid w:val="00D93585"/>
    <w:rsid w:val="00D93958"/>
    <w:rsid w:val="00D93FA1"/>
    <w:rsid w:val="00D95224"/>
    <w:rsid w:val="00D969F3"/>
    <w:rsid w:val="00D97954"/>
    <w:rsid w:val="00DA1B9C"/>
    <w:rsid w:val="00DA327E"/>
    <w:rsid w:val="00DA3569"/>
    <w:rsid w:val="00DA575A"/>
    <w:rsid w:val="00DA584B"/>
    <w:rsid w:val="00DA7C6A"/>
    <w:rsid w:val="00DB045D"/>
    <w:rsid w:val="00DB1E46"/>
    <w:rsid w:val="00DB25A5"/>
    <w:rsid w:val="00DB3341"/>
    <w:rsid w:val="00DB74BF"/>
    <w:rsid w:val="00DC00CE"/>
    <w:rsid w:val="00DC0223"/>
    <w:rsid w:val="00DC344E"/>
    <w:rsid w:val="00DC63CE"/>
    <w:rsid w:val="00DD0B26"/>
    <w:rsid w:val="00DD1625"/>
    <w:rsid w:val="00DD4125"/>
    <w:rsid w:val="00DD4D7E"/>
    <w:rsid w:val="00DD58DC"/>
    <w:rsid w:val="00DE172C"/>
    <w:rsid w:val="00DE2B6D"/>
    <w:rsid w:val="00DE31C7"/>
    <w:rsid w:val="00DE55EF"/>
    <w:rsid w:val="00DE563A"/>
    <w:rsid w:val="00DF4014"/>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8A5"/>
    <w:rsid w:val="00E14A19"/>
    <w:rsid w:val="00E16362"/>
    <w:rsid w:val="00E201BB"/>
    <w:rsid w:val="00E20495"/>
    <w:rsid w:val="00E214B9"/>
    <w:rsid w:val="00E22624"/>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28C0"/>
    <w:rsid w:val="00E54004"/>
    <w:rsid w:val="00E5456F"/>
    <w:rsid w:val="00E60F44"/>
    <w:rsid w:val="00E61912"/>
    <w:rsid w:val="00E61DA9"/>
    <w:rsid w:val="00E624DE"/>
    <w:rsid w:val="00E63640"/>
    <w:rsid w:val="00E6372F"/>
    <w:rsid w:val="00E63FC4"/>
    <w:rsid w:val="00E65CE7"/>
    <w:rsid w:val="00E6636E"/>
    <w:rsid w:val="00E66C75"/>
    <w:rsid w:val="00E70EDE"/>
    <w:rsid w:val="00E71D4C"/>
    <w:rsid w:val="00E72AD3"/>
    <w:rsid w:val="00E73CF7"/>
    <w:rsid w:val="00E7602B"/>
    <w:rsid w:val="00E7780B"/>
    <w:rsid w:val="00E810B8"/>
    <w:rsid w:val="00E81CD9"/>
    <w:rsid w:val="00E824B7"/>
    <w:rsid w:val="00E83782"/>
    <w:rsid w:val="00E83845"/>
    <w:rsid w:val="00E83D10"/>
    <w:rsid w:val="00E8405F"/>
    <w:rsid w:val="00E84FC3"/>
    <w:rsid w:val="00E856B2"/>
    <w:rsid w:val="00E861CD"/>
    <w:rsid w:val="00E90995"/>
    <w:rsid w:val="00E94159"/>
    <w:rsid w:val="00E942A5"/>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3F25"/>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12A"/>
    <w:rsid w:val="00EF66D1"/>
    <w:rsid w:val="00EF6B77"/>
    <w:rsid w:val="00EF797F"/>
    <w:rsid w:val="00EF7B1A"/>
    <w:rsid w:val="00F0118F"/>
    <w:rsid w:val="00F03384"/>
    <w:rsid w:val="00F03700"/>
    <w:rsid w:val="00F0414F"/>
    <w:rsid w:val="00F0520D"/>
    <w:rsid w:val="00F05B5E"/>
    <w:rsid w:val="00F06624"/>
    <w:rsid w:val="00F06D9B"/>
    <w:rsid w:val="00F116DD"/>
    <w:rsid w:val="00F123F9"/>
    <w:rsid w:val="00F12F2C"/>
    <w:rsid w:val="00F2181E"/>
    <w:rsid w:val="00F220A8"/>
    <w:rsid w:val="00F2274A"/>
    <w:rsid w:val="00F25355"/>
    <w:rsid w:val="00F26035"/>
    <w:rsid w:val="00F310B5"/>
    <w:rsid w:val="00F333F2"/>
    <w:rsid w:val="00F3781A"/>
    <w:rsid w:val="00F415D8"/>
    <w:rsid w:val="00F41CE9"/>
    <w:rsid w:val="00F44528"/>
    <w:rsid w:val="00F50021"/>
    <w:rsid w:val="00F5043F"/>
    <w:rsid w:val="00F50516"/>
    <w:rsid w:val="00F518C1"/>
    <w:rsid w:val="00F54F3D"/>
    <w:rsid w:val="00F55D95"/>
    <w:rsid w:val="00F56314"/>
    <w:rsid w:val="00F56981"/>
    <w:rsid w:val="00F57B85"/>
    <w:rsid w:val="00F60776"/>
    <w:rsid w:val="00F63EB2"/>
    <w:rsid w:val="00F66698"/>
    <w:rsid w:val="00F72AB6"/>
    <w:rsid w:val="00F75248"/>
    <w:rsid w:val="00F76E1F"/>
    <w:rsid w:val="00F77EE6"/>
    <w:rsid w:val="00F80476"/>
    <w:rsid w:val="00F83012"/>
    <w:rsid w:val="00F8365A"/>
    <w:rsid w:val="00F83C43"/>
    <w:rsid w:val="00F84AB4"/>
    <w:rsid w:val="00F86BA5"/>
    <w:rsid w:val="00F879C3"/>
    <w:rsid w:val="00F91780"/>
    <w:rsid w:val="00F92EE6"/>
    <w:rsid w:val="00F93198"/>
    <w:rsid w:val="00F93D09"/>
    <w:rsid w:val="00F94149"/>
    <w:rsid w:val="00F952F6"/>
    <w:rsid w:val="00F9563A"/>
    <w:rsid w:val="00F962CF"/>
    <w:rsid w:val="00F97238"/>
    <w:rsid w:val="00FA1A3C"/>
    <w:rsid w:val="00FA4AB4"/>
    <w:rsid w:val="00FA7517"/>
    <w:rsid w:val="00FB0763"/>
    <w:rsid w:val="00FB08E4"/>
    <w:rsid w:val="00FB438C"/>
    <w:rsid w:val="00FB548A"/>
    <w:rsid w:val="00FB58FF"/>
    <w:rsid w:val="00FB77CC"/>
    <w:rsid w:val="00FC1903"/>
    <w:rsid w:val="00FC1D36"/>
    <w:rsid w:val="00FC4991"/>
    <w:rsid w:val="00FC62D1"/>
    <w:rsid w:val="00FC68E5"/>
    <w:rsid w:val="00FC7BF9"/>
    <w:rsid w:val="00FD0FC6"/>
    <w:rsid w:val="00FD1851"/>
    <w:rsid w:val="00FD1ADE"/>
    <w:rsid w:val="00FD1C72"/>
    <w:rsid w:val="00FD211D"/>
    <w:rsid w:val="00FD4062"/>
    <w:rsid w:val="00FD5083"/>
    <w:rsid w:val="00FD5345"/>
    <w:rsid w:val="00FD5FB8"/>
    <w:rsid w:val="00FE1303"/>
    <w:rsid w:val="00FE2802"/>
    <w:rsid w:val="00FE48B1"/>
    <w:rsid w:val="00FE4CD0"/>
    <w:rsid w:val="00FF112E"/>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Heading1">
    <w:name w:val="heading 1"/>
    <w:aliases w:val="H1: Chapters"/>
    <w:basedOn w:val="Normal"/>
    <w:next w:val="Normal"/>
    <w:link w:val="Heading1Ch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Heading2">
    <w:name w:val="heading 2"/>
    <w:aliases w:val="H2: Subsections"/>
    <w:basedOn w:val="Normal"/>
    <w:next w:val="Normal"/>
    <w:link w:val="Heading2Ch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Heading3">
    <w:name w:val="heading 3"/>
    <w:aliases w:val="H3: SSub"/>
    <w:basedOn w:val="Heading2"/>
    <w:next w:val="Normal"/>
    <w:link w:val="Heading3Char"/>
    <w:uiPriority w:val="9"/>
    <w:unhideWhenUsed/>
    <w:qFormat/>
    <w:rsid w:val="000F511A"/>
    <w:pPr>
      <w:numPr>
        <w:ilvl w:val="2"/>
      </w:numPr>
      <w:spacing w:before="40" w:after="120"/>
      <w:outlineLvl w:val="2"/>
    </w:pPr>
    <w:rPr>
      <w:b w:val="0"/>
      <w:i/>
    </w:rPr>
  </w:style>
  <w:style w:type="paragraph" w:styleId="Heading4">
    <w:name w:val="heading 4"/>
    <w:basedOn w:val="Normal"/>
    <w:next w:val="Normal"/>
    <w:link w:val="Heading4Ch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1: Chapters Char"/>
    <w:basedOn w:val="DefaultParagraphFont"/>
    <w:link w:val="Heading1"/>
    <w:uiPriority w:val="9"/>
    <w:rsid w:val="00B30120"/>
    <w:rPr>
      <w:rFonts w:ascii="Times New Roman" w:eastAsiaTheme="majorEastAsia" w:hAnsi="Times New Roman" w:cstheme="majorBidi"/>
      <w:b/>
      <w:color w:val="000000" w:themeColor="text1"/>
      <w:sz w:val="60"/>
      <w:szCs w:val="32"/>
    </w:rPr>
  </w:style>
  <w:style w:type="paragraph" w:styleId="Title">
    <w:name w:val="Title"/>
    <w:aliases w:val="Thesis Title"/>
    <w:basedOn w:val="Normal"/>
    <w:next w:val="Normal"/>
    <w:link w:val="TitleChar"/>
    <w:uiPriority w:val="10"/>
    <w:qFormat/>
    <w:rsid w:val="0015286B"/>
    <w:pPr>
      <w:spacing w:before="3400"/>
      <w:contextualSpacing/>
      <w:jc w:val="center"/>
    </w:pPr>
    <w:rPr>
      <w:rFonts w:eastAsiaTheme="majorEastAsia"/>
      <w:spacing w:val="-10"/>
      <w:kern w:val="28"/>
      <w:sz w:val="40"/>
      <w:szCs w:val="40"/>
    </w:rPr>
  </w:style>
  <w:style w:type="character" w:customStyle="1" w:styleId="TitleChar">
    <w:name w:val="Title Char"/>
    <w:aliases w:val="Thesis Title Char"/>
    <w:basedOn w:val="DefaultParagraphFont"/>
    <w:link w:val="Title"/>
    <w:uiPriority w:val="10"/>
    <w:rsid w:val="0015286B"/>
    <w:rPr>
      <w:rFonts w:ascii="Times New Roman" w:eastAsiaTheme="majorEastAsia" w:hAnsi="Times New Roman" w:cs="Times New Roman"/>
      <w:spacing w:val="-10"/>
      <w:kern w:val="28"/>
      <w:sz w:val="40"/>
      <w:szCs w:val="40"/>
    </w:rPr>
  </w:style>
  <w:style w:type="paragraph" w:styleId="Footer">
    <w:name w:val="footer"/>
    <w:aliases w:val="B: Footer"/>
    <w:basedOn w:val="Normal"/>
    <w:link w:val="FooterChar"/>
    <w:autoRedefine/>
    <w:uiPriority w:val="99"/>
    <w:unhideWhenUsed/>
    <w:rsid w:val="00351B51"/>
    <w:pPr>
      <w:tabs>
        <w:tab w:val="center" w:pos="4680"/>
        <w:tab w:val="right" w:pos="9360"/>
      </w:tabs>
      <w:jc w:val="right"/>
    </w:pPr>
  </w:style>
  <w:style w:type="character" w:customStyle="1" w:styleId="FooterChar">
    <w:name w:val="Footer Char"/>
    <w:aliases w:val="B: Footer Char"/>
    <w:basedOn w:val="DefaultParagraphFont"/>
    <w:link w:val="Footer"/>
    <w:uiPriority w:val="99"/>
    <w:rsid w:val="00351B51"/>
    <w:rPr>
      <w:rFonts w:ascii="Times New Roman" w:hAnsi="Times New Roman" w:cs="Times New Roman"/>
    </w:rPr>
  </w:style>
  <w:style w:type="character" w:styleId="PageNumber">
    <w:name w:val="page number"/>
    <w:basedOn w:val="DefaultParagraphFont"/>
    <w:uiPriority w:val="99"/>
    <w:semiHidden/>
    <w:unhideWhenUsed/>
    <w:rsid w:val="0015286B"/>
  </w:style>
  <w:style w:type="paragraph" w:styleId="Header">
    <w:name w:val="header"/>
    <w:basedOn w:val="Normal"/>
    <w:link w:val="HeaderChar"/>
    <w:uiPriority w:val="99"/>
    <w:unhideWhenUsed/>
    <w:rsid w:val="0015286B"/>
    <w:pPr>
      <w:tabs>
        <w:tab w:val="center" w:pos="4680"/>
        <w:tab w:val="right" w:pos="9360"/>
      </w:tabs>
    </w:pPr>
  </w:style>
  <w:style w:type="character" w:customStyle="1" w:styleId="HeaderChar">
    <w:name w:val="Header Char"/>
    <w:basedOn w:val="DefaultParagraphFont"/>
    <w:link w:val="Header"/>
    <w:uiPriority w:val="99"/>
    <w:rsid w:val="0015286B"/>
  </w:style>
  <w:style w:type="paragraph" w:styleId="TOC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OC2">
    <w:name w:val="toc 2"/>
    <w:aliases w:val="TOC 2: Thesis"/>
    <w:basedOn w:val="Normal"/>
    <w:next w:val="Normal"/>
    <w:autoRedefine/>
    <w:uiPriority w:val="39"/>
    <w:unhideWhenUsed/>
    <w:rsid w:val="00A7783A"/>
    <w:pPr>
      <w:spacing w:after="0"/>
      <w:ind w:left="238"/>
    </w:pPr>
    <w:rPr>
      <w:smallCaps/>
      <w:sz w:val="22"/>
      <w:szCs w:val="22"/>
    </w:rPr>
  </w:style>
  <w:style w:type="paragraph" w:styleId="TOC3">
    <w:name w:val="toc 3"/>
    <w:aliases w:val="TOC 3: Thesis"/>
    <w:basedOn w:val="Normal"/>
    <w:next w:val="Normal"/>
    <w:autoRedefine/>
    <w:uiPriority w:val="39"/>
    <w:unhideWhenUsed/>
    <w:rsid w:val="00A7783A"/>
    <w:pPr>
      <w:spacing w:after="0"/>
      <w:ind w:left="482"/>
    </w:pPr>
    <w:rPr>
      <w:i/>
      <w:iCs/>
      <w:sz w:val="22"/>
      <w:szCs w:val="22"/>
    </w:rPr>
  </w:style>
  <w:style w:type="paragraph" w:styleId="TOC4">
    <w:name w:val="toc 4"/>
    <w:basedOn w:val="Normal"/>
    <w:next w:val="Normal"/>
    <w:autoRedefine/>
    <w:uiPriority w:val="39"/>
    <w:unhideWhenUsed/>
    <w:rsid w:val="0015286B"/>
    <w:pPr>
      <w:ind w:left="720"/>
    </w:pPr>
    <w:rPr>
      <w:rFonts w:asciiTheme="minorHAnsi" w:hAnsiTheme="minorHAnsi"/>
      <w:sz w:val="18"/>
      <w:szCs w:val="18"/>
    </w:rPr>
  </w:style>
  <w:style w:type="paragraph" w:styleId="TOC5">
    <w:name w:val="toc 5"/>
    <w:basedOn w:val="Normal"/>
    <w:next w:val="Normal"/>
    <w:autoRedefine/>
    <w:uiPriority w:val="39"/>
    <w:unhideWhenUsed/>
    <w:rsid w:val="0015286B"/>
    <w:pPr>
      <w:ind w:left="960"/>
    </w:pPr>
    <w:rPr>
      <w:rFonts w:asciiTheme="minorHAnsi" w:hAnsiTheme="minorHAnsi"/>
      <w:sz w:val="18"/>
      <w:szCs w:val="18"/>
    </w:rPr>
  </w:style>
  <w:style w:type="paragraph" w:styleId="TOC6">
    <w:name w:val="toc 6"/>
    <w:basedOn w:val="Normal"/>
    <w:next w:val="Normal"/>
    <w:autoRedefine/>
    <w:uiPriority w:val="39"/>
    <w:unhideWhenUsed/>
    <w:rsid w:val="0015286B"/>
    <w:pPr>
      <w:ind w:left="1200"/>
    </w:pPr>
    <w:rPr>
      <w:rFonts w:asciiTheme="minorHAnsi" w:hAnsiTheme="minorHAnsi"/>
      <w:sz w:val="18"/>
      <w:szCs w:val="18"/>
    </w:rPr>
  </w:style>
  <w:style w:type="paragraph" w:styleId="TOC7">
    <w:name w:val="toc 7"/>
    <w:basedOn w:val="Normal"/>
    <w:next w:val="Normal"/>
    <w:autoRedefine/>
    <w:uiPriority w:val="39"/>
    <w:unhideWhenUsed/>
    <w:rsid w:val="0015286B"/>
    <w:pPr>
      <w:ind w:left="1440"/>
    </w:pPr>
    <w:rPr>
      <w:rFonts w:asciiTheme="minorHAnsi" w:hAnsiTheme="minorHAnsi"/>
      <w:sz w:val="18"/>
      <w:szCs w:val="18"/>
    </w:rPr>
  </w:style>
  <w:style w:type="paragraph" w:styleId="TOC8">
    <w:name w:val="toc 8"/>
    <w:basedOn w:val="Normal"/>
    <w:next w:val="Normal"/>
    <w:autoRedefine/>
    <w:uiPriority w:val="39"/>
    <w:unhideWhenUsed/>
    <w:rsid w:val="0015286B"/>
    <w:pPr>
      <w:ind w:left="1680"/>
    </w:pPr>
    <w:rPr>
      <w:rFonts w:asciiTheme="minorHAnsi" w:hAnsiTheme="minorHAnsi"/>
      <w:sz w:val="18"/>
      <w:szCs w:val="18"/>
    </w:rPr>
  </w:style>
  <w:style w:type="paragraph" w:styleId="TOC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Heading2Char">
    <w:name w:val="Heading 2 Char"/>
    <w:aliases w:val="H2: Subsections Char"/>
    <w:basedOn w:val="DefaultParagraphFont"/>
    <w:link w:val="Heading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Heading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Heading3Char">
    <w:name w:val="Heading 3 Char"/>
    <w:aliases w:val="H3: SSub Char"/>
    <w:basedOn w:val="DefaultParagraphFont"/>
    <w:link w:val="Heading3"/>
    <w:uiPriority w:val="9"/>
    <w:rsid w:val="000F511A"/>
    <w:rPr>
      <w:rFonts w:ascii="Times New Roman" w:eastAsiaTheme="majorEastAsia" w:hAnsi="Times New Roman" w:cstheme="majorBidi"/>
      <w:i/>
      <w:color w:val="000000" w:themeColor="text1"/>
      <w:sz w:val="28"/>
      <w:szCs w:val="26"/>
    </w:rPr>
  </w:style>
  <w:style w:type="character" w:customStyle="1" w:styleId="Heading4Char">
    <w:name w:val="Heading 4 Char"/>
    <w:basedOn w:val="DefaultParagraphFont"/>
    <w:link w:val="Heading4"/>
    <w:uiPriority w:val="9"/>
    <w:semiHidden/>
    <w:rsid w:val="00D737BC"/>
    <w:rPr>
      <w:rFonts w:asciiTheme="majorHAnsi" w:eastAsiaTheme="majorEastAsia" w:hAnsiTheme="majorHAnsi" w:cstheme="majorBidi"/>
      <w:i/>
      <w:iCs/>
      <w:color w:val="2E74B5" w:themeColor="accent1" w:themeShade="BF"/>
    </w:rPr>
  </w:style>
  <w:style w:type="character" w:customStyle="1" w:styleId="Heading5Char">
    <w:name w:val="Heading 5 Char"/>
    <w:basedOn w:val="DefaultParagraphFont"/>
    <w:link w:val="Heading5"/>
    <w:uiPriority w:val="9"/>
    <w:semiHidden/>
    <w:rsid w:val="00D737BC"/>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D737BC"/>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D737BC"/>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ListParagraph">
    <w:name w:val="List Paragraph"/>
    <w:basedOn w:val="Normal"/>
    <w:uiPriority w:val="34"/>
    <w:qFormat/>
    <w:rsid w:val="00260169"/>
    <w:pPr>
      <w:ind w:left="720"/>
      <w:contextualSpacing/>
    </w:pPr>
  </w:style>
  <w:style w:type="paragraph" w:styleId="Caption">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ofFigures">
    <w:name w:val="table of figures"/>
    <w:basedOn w:val="Normal"/>
    <w:next w:val="Normal"/>
    <w:uiPriority w:val="99"/>
    <w:unhideWhenUsed/>
    <w:rsid w:val="002B2290"/>
    <w:pPr>
      <w:spacing w:after="120" w:line="360" w:lineRule="auto"/>
      <w:ind w:left="482" w:hanging="482"/>
    </w:pPr>
  </w:style>
  <w:style w:type="character" w:styleId="PlaceholderText">
    <w:name w:val="Placeholder Text"/>
    <w:basedOn w:val="DefaultParagraphFont"/>
    <w:uiPriority w:val="99"/>
    <w:semiHidden/>
    <w:rsid w:val="00F56981"/>
    <w:rPr>
      <w:color w:val="808080"/>
    </w:rPr>
  </w:style>
  <w:style w:type="character" w:styleId="Hyperlink">
    <w:name w:val="Hyperlink"/>
    <w:basedOn w:val="DefaultParagraphFont"/>
    <w:uiPriority w:val="99"/>
    <w:unhideWhenUsed/>
    <w:rsid w:val="00F60776"/>
    <w:rPr>
      <w:color w:val="0563C1" w:themeColor="hyperlink"/>
      <w:u w:val="single"/>
    </w:rPr>
  </w:style>
  <w:style w:type="character" w:styleId="FollowedHyperlink">
    <w:name w:val="FollowedHyperlink"/>
    <w:basedOn w:val="DefaultParagraphFont"/>
    <w:uiPriority w:val="99"/>
    <w:semiHidden/>
    <w:unhideWhenUsed/>
    <w:rsid w:val="00F60776"/>
    <w:rPr>
      <w:color w:val="954F72" w:themeColor="followedHyperlink"/>
      <w:u w:val="single"/>
    </w:rPr>
  </w:style>
  <w:style w:type="table" w:styleId="TableGrid">
    <w:name w:val="Table Grid"/>
    <w:basedOn w:val="Table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CommentReference">
    <w:name w:val="annotation reference"/>
    <w:basedOn w:val="DefaultParagraphFont"/>
    <w:uiPriority w:val="99"/>
    <w:semiHidden/>
    <w:unhideWhenUsed/>
    <w:rsid w:val="00945D88"/>
    <w:rPr>
      <w:sz w:val="18"/>
      <w:szCs w:val="18"/>
    </w:rPr>
  </w:style>
  <w:style w:type="paragraph" w:styleId="CommentText">
    <w:name w:val="annotation text"/>
    <w:basedOn w:val="Normal"/>
    <w:link w:val="CommentTextChar"/>
    <w:uiPriority w:val="99"/>
    <w:semiHidden/>
    <w:unhideWhenUsed/>
    <w:rsid w:val="00945D88"/>
    <w:pPr>
      <w:spacing w:line="240" w:lineRule="auto"/>
    </w:pPr>
  </w:style>
  <w:style w:type="character" w:customStyle="1" w:styleId="CommentTextChar">
    <w:name w:val="Comment Text Char"/>
    <w:basedOn w:val="DefaultParagraphFont"/>
    <w:link w:val="CommentText"/>
    <w:uiPriority w:val="99"/>
    <w:semiHidden/>
    <w:rsid w:val="00945D88"/>
    <w:rPr>
      <w:rFonts w:ascii="Times New Roman" w:hAnsi="Times New Roman" w:cs="Times New Roman"/>
    </w:rPr>
  </w:style>
  <w:style w:type="paragraph" w:styleId="CommentSubject">
    <w:name w:val="annotation subject"/>
    <w:basedOn w:val="CommentText"/>
    <w:next w:val="CommentText"/>
    <w:link w:val="CommentSubjectChar"/>
    <w:uiPriority w:val="99"/>
    <w:semiHidden/>
    <w:unhideWhenUsed/>
    <w:rsid w:val="00945D88"/>
    <w:rPr>
      <w:b/>
      <w:bCs/>
      <w:sz w:val="20"/>
      <w:szCs w:val="20"/>
    </w:rPr>
  </w:style>
  <w:style w:type="character" w:customStyle="1" w:styleId="CommentSubjectChar">
    <w:name w:val="Comment Subject Char"/>
    <w:basedOn w:val="CommentTextChar"/>
    <w:link w:val="CommentSubject"/>
    <w:uiPriority w:val="99"/>
    <w:semiHidden/>
    <w:rsid w:val="00945D88"/>
    <w:rPr>
      <w:rFonts w:ascii="Times New Roman" w:hAnsi="Times New Roman" w:cs="Times New Roman"/>
      <w:b/>
      <w:bCs/>
      <w:sz w:val="20"/>
      <w:szCs w:val="20"/>
    </w:rPr>
  </w:style>
  <w:style w:type="paragraph" w:styleId="BalloonText">
    <w:name w:val="Balloon Text"/>
    <w:basedOn w:val="Normal"/>
    <w:link w:val="BalloonTextChar"/>
    <w:uiPriority w:val="99"/>
    <w:semiHidden/>
    <w:unhideWhenUsed/>
    <w:rsid w:val="00945D88"/>
    <w:pPr>
      <w:spacing w:after="0" w:line="240" w:lineRule="auto"/>
    </w:pPr>
    <w:rPr>
      <w:sz w:val="18"/>
      <w:szCs w:val="18"/>
    </w:rPr>
  </w:style>
  <w:style w:type="character" w:customStyle="1" w:styleId="BalloonTextChar">
    <w:name w:val="Balloon Text Char"/>
    <w:basedOn w:val="DefaultParagraphFont"/>
    <w:link w:val="BalloonText"/>
    <w:uiPriority w:val="99"/>
    <w:semiHidden/>
    <w:rsid w:val="00945D88"/>
    <w:rPr>
      <w:rFonts w:ascii="Times New Roman" w:hAnsi="Times New Roman" w:cs="Times New Roman"/>
      <w:sz w:val="18"/>
      <w:szCs w:val="18"/>
    </w:rPr>
  </w:style>
  <w:style w:type="paragraph" w:styleId="Re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497767">
      <w:bodyDiv w:val="1"/>
      <w:marLeft w:val="0"/>
      <w:marRight w:val="0"/>
      <w:marTop w:val="0"/>
      <w:marBottom w:val="0"/>
      <w:divBdr>
        <w:top w:val="none" w:sz="0" w:space="0" w:color="auto"/>
        <w:left w:val="none" w:sz="0" w:space="0" w:color="auto"/>
        <w:bottom w:val="none" w:sz="0" w:space="0" w:color="auto"/>
        <w:right w:val="none" w:sz="0" w:space="0" w:color="auto"/>
      </w:divBdr>
    </w:div>
    <w:div w:id="282927738">
      <w:bodyDiv w:val="1"/>
      <w:marLeft w:val="0"/>
      <w:marRight w:val="0"/>
      <w:marTop w:val="0"/>
      <w:marBottom w:val="0"/>
      <w:divBdr>
        <w:top w:val="none" w:sz="0" w:space="0" w:color="auto"/>
        <w:left w:val="none" w:sz="0" w:space="0" w:color="auto"/>
        <w:bottom w:val="none" w:sz="0" w:space="0" w:color="auto"/>
        <w:right w:val="none" w:sz="0" w:space="0" w:color="auto"/>
      </w:divBdr>
    </w:div>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9" Type="http://schemas.openxmlformats.org/officeDocument/2006/relationships/image" Target="media/image2.png"/><Relationship Id="rId6" Type="http://schemas.openxmlformats.org/officeDocument/2006/relationships/endnotes" Target="endnotes.xml"/><Relationship Id="rId7" Type="http://schemas.openxmlformats.org/officeDocument/2006/relationships/comments" Target="comments.xml"/><Relationship Id="rId8" Type="http://schemas.openxmlformats.org/officeDocument/2006/relationships/image" Target="media/image1.png"/><Relationship Id="rId33" Type="http://schemas.openxmlformats.org/officeDocument/2006/relationships/image" Target="media/image26.png"/><Relationship Id="rId34" Type="http://schemas.openxmlformats.org/officeDocument/2006/relationships/footer" Target="footer1.xml"/><Relationship Id="rId35" Type="http://schemas.openxmlformats.org/officeDocument/2006/relationships/footer" Target="footer2.xml"/><Relationship Id="rId36" Type="http://schemas.openxmlformats.org/officeDocument/2006/relationships/fontTable" Target="fontTable.xml"/><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 Id="rId13" Type="http://schemas.openxmlformats.org/officeDocument/2006/relationships/image" Target="media/image6.tiff"/><Relationship Id="rId14" Type="http://schemas.openxmlformats.org/officeDocument/2006/relationships/image" Target="media/image7.png"/><Relationship Id="rId15" Type="http://schemas.openxmlformats.org/officeDocument/2006/relationships/image" Target="media/image8.pn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37" Type="http://schemas.microsoft.com/office/2011/relationships/people" Target="people.xml"/><Relationship Id="rId38"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31</TotalTime>
  <Pages>1</Pages>
  <Words>77873</Words>
  <Characters>443882</Characters>
  <Application>Microsoft Macintosh Word</Application>
  <DocSecurity>0</DocSecurity>
  <Lines>3699</Lines>
  <Paragraphs>1041</Paragraphs>
  <ScaleCrop>false</ScaleCrop>
  <HeadingPairs>
    <vt:vector size="2" baseType="variant">
      <vt:variant>
        <vt:lpstr>Title</vt:lpstr>
      </vt:variant>
      <vt:variant>
        <vt:i4>1</vt:i4>
      </vt:variant>
    </vt:vector>
  </HeadingPairs>
  <TitlesOfParts>
    <vt:vector size="1" baseType="lpstr">
      <vt:lpstr/>
    </vt:vector>
  </TitlesOfParts>
  <LinksUpToDate>false</LinksUpToDate>
  <CharactersWithSpaces>520714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G. Bruce Pike</cp:lastModifiedBy>
  <cp:revision>56</cp:revision>
  <dcterms:created xsi:type="dcterms:W3CDTF">2017-12-05T23:15:00Z</dcterms:created>
  <dcterms:modified xsi:type="dcterms:W3CDTF">2017-12-07T22:16:00Z</dcterms:modified>
</cp:coreProperties>
</file>