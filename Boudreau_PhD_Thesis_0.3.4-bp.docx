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D6D" w:rsidRDefault="00874D6D" w:rsidP="00700F27">
      <w:pPr>
        <w:pStyle w:val="Title"/>
        <w:spacing w:line="276" w:lineRule="auto"/>
        <w:rPr>
          <w:bCs/>
          <w:lang w:val="en-CA"/>
        </w:rPr>
      </w:pPr>
    </w:p>
    <w:p w:rsidR="00684794" w:rsidRDefault="002F7DD1" w:rsidP="00700F27">
      <w:pPr>
        <w:pStyle w:val="Title"/>
        <w:spacing w:line="276" w:lineRule="auto"/>
      </w:pPr>
      <w:commentRangeStart w:id="0"/>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commentRangeEnd w:id="0"/>
      <w:r w:rsidR="00A17C9B">
        <w:rPr>
          <w:rStyle w:val="CommentReference"/>
          <w:rFonts w:eastAsiaTheme="minorHAnsi"/>
          <w:spacing w:val="0"/>
          <w:kern w:val="0"/>
        </w:rPr>
        <w:commentReference w:id="0"/>
      </w:r>
    </w:p>
    <w:p w:rsidR="00D737BC" w:rsidRDefault="00D737BC" w:rsidP="00700F27">
      <w:pPr>
        <w:spacing w:after="0" w:line="276" w:lineRule="auto"/>
        <w:jc w:val="center"/>
      </w:pPr>
    </w:p>
    <w:p w:rsidR="00D737BC" w:rsidRDefault="00D737BC" w:rsidP="00700F27">
      <w:pPr>
        <w:spacing w:after="0" w:line="276" w:lineRule="auto"/>
        <w:jc w:val="center"/>
      </w:pPr>
    </w:p>
    <w:p w:rsidR="0015286B" w:rsidRDefault="0015286B" w:rsidP="00700F27">
      <w:pPr>
        <w:spacing w:after="0" w:line="276" w:lineRule="auto"/>
        <w:jc w:val="center"/>
      </w:pPr>
      <w:r>
        <w:t>Mathieu Boudreau, M.Sc.</w:t>
      </w:r>
    </w:p>
    <w:p w:rsidR="0015286B" w:rsidRDefault="0015286B" w:rsidP="00700F27">
      <w:pPr>
        <w:spacing w:after="0" w:line="276" w:lineRule="auto"/>
        <w:jc w:val="center"/>
      </w:pPr>
      <w:r>
        <w:t>Department of Biomedical Engineering</w:t>
      </w:r>
    </w:p>
    <w:p w:rsidR="0015286B" w:rsidRDefault="0015286B" w:rsidP="00700F27">
      <w:pPr>
        <w:spacing w:after="0" w:line="276" w:lineRule="auto"/>
        <w:jc w:val="center"/>
      </w:pPr>
      <w:r>
        <w:t>McGill University, Montreal, Canada</w:t>
      </w:r>
    </w:p>
    <w:p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rsidR="0015286B" w:rsidRDefault="0015286B" w:rsidP="00700F27">
      <w:pPr>
        <w:spacing w:after="0" w:line="276" w:lineRule="auto"/>
        <w:jc w:val="center"/>
      </w:pPr>
    </w:p>
    <w:p w:rsidR="00D737BC" w:rsidRDefault="00D737BC" w:rsidP="00700F27">
      <w:pPr>
        <w:spacing w:after="0" w:line="276" w:lineRule="auto"/>
        <w:jc w:val="center"/>
      </w:pPr>
    </w:p>
    <w:p w:rsidR="0015286B" w:rsidRPr="0015286B" w:rsidRDefault="0015286B" w:rsidP="00700F27">
      <w:pPr>
        <w:spacing w:after="0" w:line="276" w:lineRule="auto"/>
        <w:jc w:val="center"/>
      </w:pPr>
      <w:r w:rsidRPr="0015286B">
        <w:t>A thesis submitted to McGill University in partial fulfillment of the</w:t>
      </w:r>
    </w:p>
    <w:p w:rsidR="0015286B" w:rsidRDefault="0015286B" w:rsidP="00700F27">
      <w:pPr>
        <w:spacing w:after="0" w:line="276" w:lineRule="auto"/>
        <w:jc w:val="center"/>
      </w:pPr>
      <w:r>
        <w:t>requirements for the Degree of Philosophy</w:t>
      </w:r>
    </w:p>
    <w:p w:rsidR="0015286B" w:rsidRDefault="0015286B" w:rsidP="00700F27">
      <w:pPr>
        <w:spacing w:after="0" w:line="276" w:lineRule="auto"/>
        <w:jc w:val="center"/>
      </w:pPr>
    </w:p>
    <w:p w:rsidR="00D737BC" w:rsidRDefault="00D737BC" w:rsidP="00700F27">
      <w:pPr>
        <w:spacing w:after="0" w:line="276" w:lineRule="auto"/>
        <w:jc w:val="center"/>
      </w:pPr>
    </w:p>
    <w:p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rsidR="0015286B" w:rsidRPr="009A3638" w:rsidRDefault="0015286B" w:rsidP="0015286B">
      <w:pPr>
        <w:rPr>
          <w:lang w:val="fr-FR"/>
        </w:rPr>
      </w:pPr>
      <w:r w:rsidRPr="009A3638">
        <w:rPr>
          <w:lang w:val="fr-FR"/>
        </w:rPr>
        <w:br w:type="page"/>
      </w:r>
    </w:p>
    <w:p w:rsidR="0015286B" w:rsidRPr="009A3638" w:rsidRDefault="0015286B" w:rsidP="008224C0">
      <w:pPr>
        <w:pStyle w:val="H1Non-Chapters"/>
        <w:rPr>
          <w:lang w:val="fr-FR"/>
        </w:rPr>
      </w:pPr>
      <w:bookmarkStart w:id="1" w:name="_Toc497663677"/>
      <w:r w:rsidRPr="009A3638">
        <w:rPr>
          <w:lang w:val="fr-FR"/>
        </w:rPr>
        <w:t>Contents</w:t>
      </w:r>
      <w:bookmarkEnd w:id="1"/>
    </w:p>
    <w:p w:rsidR="00351B51" w:rsidRPr="009A3638" w:rsidRDefault="00351B51" w:rsidP="00351B51">
      <w:pPr>
        <w:rPr>
          <w:lang w:val="fr-FR"/>
        </w:rPr>
      </w:pPr>
    </w:p>
    <w:p w:rsidR="00E479BC" w:rsidRDefault="0015286B">
      <w:pPr>
        <w:pStyle w:val="TOC1"/>
        <w:rPr>
          <w:rFonts w:asciiTheme="minorHAnsi" w:eastAsiaTheme="minorEastAsia" w:hAnsiTheme="minorHAnsi" w:cstheme="minorBidi"/>
          <w:b w:val="0"/>
          <w:bCs w:val="0"/>
          <w:caps w:val="0"/>
          <w:sz w:val="24"/>
          <w:szCs w:val="24"/>
          <w:lang w:val="fr-FR" w:eastAsia="fr-FR"/>
        </w:rPr>
      </w:pPr>
      <w:r>
        <w:fldChar w:fldCharType="begin"/>
      </w:r>
      <w:r w:rsidRPr="0042432B">
        <w:rPr>
          <w:lang w:val="fr-FR"/>
        </w:rPr>
        <w:instrText xml:space="preserve"> TOC \o "1-3" </w:instrText>
      </w:r>
      <w:r>
        <w:fldChar w:fldCharType="separate"/>
      </w:r>
      <w:r w:rsidR="00E479BC" w:rsidRPr="00BA4769">
        <w:rPr>
          <w:lang w:val="fr-FR"/>
        </w:rPr>
        <w:t>Contents</w:t>
      </w:r>
      <w:r w:rsidR="00E479BC" w:rsidRPr="00E479BC">
        <w:rPr>
          <w:lang w:val="fr-FR"/>
        </w:rPr>
        <w:tab/>
      </w:r>
      <w:r w:rsidR="00E479BC">
        <w:fldChar w:fldCharType="begin"/>
      </w:r>
      <w:r w:rsidR="00E479BC" w:rsidRPr="00E479BC">
        <w:rPr>
          <w:lang w:val="fr-FR"/>
        </w:rPr>
        <w:instrText xml:space="preserve"> PAGEREF _Toc497663677 \h </w:instrText>
      </w:r>
      <w:r w:rsidR="00E479BC">
        <w:fldChar w:fldCharType="separate"/>
      </w:r>
      <w:r w:rsidR="00E479BC" w:rsidRPr="00E479BC">
        <w:rPr>
          <w:lang w:val="fr-FR"/>
        </w:rPr>
        <w:t>2</w:t>
      </w:r>
      <w:r w:rsidR="00E479BC">
        <w:fldChar w:fldCharType="end"/>
      </w:r>
    </w:p>
    <w:p w:rsidR="00E479BC" w:rsidRDefault="00E479BC">
      <w:pPr>
        <w:pStyle w:val="TOC1"/>
        <w:rPr>
          <w:rFonts w:asciiTheme="minorHAnsi" w:eastAsiaTheme="minorEastAsia" w:hAnsiTheme="minorHAnsi" w:cstheme="minorBidi"/>
          <w:b w:val="0"/>
          <w:bCs w:val="0"/>
          <w:caps w:val="0"/>
          <w:sz w:val="24"/>
          <w:szCs w:val="24"/>
          <w:lang w:val="fr-FR" w:eastAsia="fr-FR"/>
        </w:rPr>
      </w:pPr>
      <w:r w:rsidRPr="00E479BC">
        <w:rPr>
          <w:lang w:val="fr-FR"/>
        </w:rPr>
        <w:t>List of Figures</w:t>
      </w:r>
      <w:r w:rsidRPr="00E479BC">
        <w:rPr>
          <w:lang w:val="fr-FR"/>
        </w:rPr>
        <w:tab/>
      </w:r>
      <w:r>
        <w:fldChar w:fldCharType="begin"/>
      </w:r>
      <w:r w:rsidRPr="00E479BC">
        <w:rPr>
          <w:lang w:val="fr-FR"/>
        </w:rPr>
        <w:instrText xml:space="preserve"> PAGEREF _Toc497663678 \h </w:instrText>
      </w:r>
      <w:r>
        <w:fldChar w:fldCharType="separate"/>
      </w:r>
      <w:r w:rsidRPr="00E479BC">
        <w:rPr>
          <w:lang w:val="fr-FR"/>
        </w:rPr>
        <w:t>7</w:t>
      </w:r>
      <w: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_Toc497663683 \h </w:instrText>
      </w:r>
      <w:r>
        <w:fldChar w:fldCharType="separate"/>
      </w:r>
      <w:r>
        <w:t>19</w:t>
      </w:r>
      <w:r>
        <w:fldChar w:fldCharType="end"/>
      </w:r>
    </w:p>
    <w:p w:rsidR="00E479BC" w:rsidRDefault="00E479BC">
      <w:pPr>
        <w:pStyle w:val="TOC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rsidR="00E479BC" w:rsidRDefault="00E479BC">
      <w:pPr>
        <w:pStyle w:val="TOC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rsidR="00E479BC" w:rsidRDefault="00E479BC">
      <w:pPr>
        <w:pStyle w:val="TOC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rsidR="00E479BC" w:rsidRDefault="00E479BC">
      <w:pPr>
        <w:pStyle w:val="TOC1"/>
        <w:rPr>
          <w:rFonts w:asciiTheme="minorHAnsi" w:eastAsiaTheme="minorEastAsia" w:hAnsiTheme="minorHAnsi" w:cstheme="minorBidi"/>
          <w:b w:val="0"/>
          <w:bCs w:val="0"/>
          <w:caps w:val="0"/>
          <w:sz w:val="24"/>
          <w:szCs w:val="24"/>
          <w:lang w:val="fr-FR" w:eastAsia="fr-FR"/>
        </w:rPr>
      </w:pPr>
      <w:r w:rsidRPr="00E479BC">
        <w:rPr>
          <w:lang w:val="fr-FR"/>
        </w:rPr>
        <w:t>Chapter 1</w:t>
      </w:r>
      <w:r w:rsidRPr="00E479BC">
        <w:rPr>
          <w:b w:val="0"/>
          <w:i/>
          <w:lang w:val="fr-FR"/>
        </w:rPr>
        <w:t xml:space="preserve"> Introduction</w:t>
      </w:r>
      <w:r w:rsidRPr="00E479BC">
        <w:rPr>
          <w:lang w:val="fr-FR"/>
        </w:rPr>
        <w:tab/>
      </w:r>
      <w:r>
        <w:fldChar w:fldCharType="begin"/>
      </w:r>
      <w:r w:rsidRPr="00E479BC">
        <w:rPr>
          <w:lang w:val="fr-FR"/>
        </w:rPr>
        <w:instrText xml:space="preserve"> PAGEREF _Toc497663687 \h </w:instrText>
      </w:r>
      <w:r>
        <w:fldChar w:fldCharType="separate"/>
      </w:r>
      <w:r w:rsidRPr="00E479BC">
        <w:rPr>
          <w:lang w:val="fr-FR"/>
        </w:rPr>
        <w:t>25</w:t>
      </w:r>
      <w: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rsidR="00E479BC" w:rsidRPr="00E479BC" w:rsidRDefault="00E479BC">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rsidR="00E479BC" w:rsidRPr="00E479BC" w:rsidRDefault="00E479BC">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rsidR="00E479BC" w:rsidRPr="00E479BC" w:rsidRDefault="00E479BC">
      <w:pPr>
        <w:pStyle w:val="TOC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rsidR="00351B51" w:rsidRDefault="0015286B" w:rsidP="00351B51">
      <w:r>
        <w:fldChar w:fldCharType="end"/>
      </w:r>
      <w:r w:rsidR="00351B51">
        <w:br w:type="page"/>
      </w:r>
    </w:p>
    <w:p w:rsidR="0015286B" w:rsidRDefault="00351B51" w:rsidP="008224C0">
      <w:pPr>
        <w:pStyle w:val="H1Non-Chapters"/>
      </w:pPr>
      <w:bookmarkStart w:id="2" w:name="_Toc497663678"/>
      <w:r>
        <w:t>List of Figures</w:t>
      </w:r>
      <w:bookmarkEnd w:id="2"/>
    </w:p>
    <w:p w:rsidR="00E479BC" w:rsidRPr="00E479BC" w:rsidRDefault="00CA049B">
      <w:pPr>
        <w:pStyle w:val="TableofFigure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for a given tissue type (WM, GM, CSF) that were located inside the corresponding 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rsidR="00351B51" w:rsidRDefault="00CA049B" w:rsidP="00CA049B">
      <w:r>
        <w:fldChar w:fldCharType="end"/>
      </w:r>
      <w:r w:rsidR="00351B51">
        <w:br w:type="page"/>
      </w:r>
    </w:p>
    <w:p w:rsidR="00351B51" w:rsidRDefault="00351B51" w:rsidP="008224C0">
      <w:pPr>
        <w:pStyle w:val="H1Non-Chapters"/>
      </w:pPr>
      <w:bookmarkStart w:id="3" w:name="_Toc497663679"/>
      <w:r>
        <w:t>List of Tables</w:t>
      </w:r>
      <w:bookmarkEnd w:id="3"/>
    </w:p>
    <w:p w:rsidR="00E479BC" w:rsidRPr="00E479BC" w:rsidRDefault="00825BAA">
      <w:pPr>
        <w:pStyle w:val="TableofFigure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rsidR="00E479BC" w:rsidRPr="00E479BC" w:rsidRDefault="00E479BC">
      <w:pPr>
        <w:pStyle w:val="TableofFigure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rsidR="00351B51" w:rsidRDefault="00825BAA" w:rsidP="00825BAA">
      <w:r>
        <w:fldChar w:fldCharType="end"/>
      </w:r>
      <w:r w:rsidR="00351B51">
        <w:br w:type="page"/>
      </w:r>
    </w:p>
    <w:p w:rsidR="007870F1" w:rsidRDefault="007870F1" w:rsidP="00EF797F">
      <w:pPr>
        <w:pStyle w:val="H1Non-Chapters"/>
      </w:pPr>
      <w:bookmarkStart w:id="4" w:name="_Toc497663680"/>
      <w:r>
        <w:t>Acknowledgements</w:t>
      </w:r>
      <w:bookmarkEnd w:id="4"/>
    </w:p>
    <w:p w:rsidR="006C28DE" w:rsidRDefault="006C28DE" w:rsidP="006C28DE">
      <w:pPr>
        <w:pStyle w:val="ListParagraph"/>
        <w:numPr>
          <w:ilvl w:val="0"/>
          <w:numId w:val="24"/>
        </w:numPr>
      </w:pPr>
      <w:r>
        <w:t>Paragraph 1</w:t>
      </w:r>
    </w:p>
    <w:p w:rsidR="006C28DE" w:rsidRDefault="006C28DE" w:rsidP="006C28DE">
      <w:pPr>
        <w:pStyle w:val="ListParagraph"/>
        <w:numPr>
          <w:ilvl w:val="1"/>
          <w:numId w:val="24"/>
        </w:numPr>
      </w:pPr>
      <w:r>
        <w:t>Bruce Pike</w:t>
      </w:r>
    </w:p>
    <w:p w:rsidR="006C28DE" w:rsidRDefault="006C28DE" w:rsidP="006C28DE">
      <w:pPr>
        <w:pStyle w:val="ListParagraph"/>
        <w:numPr>
          <w:ilvl w:val="1"/>
          <w:numId w:val="24"/>
        </w:numPr>
      </w:pPr>
      <w:r>
        <w:t xml:space="preserve">PhD Committee </w:t>
      </w:r>
    </w:p>
    <w:p w:rsidR="006C28DE" w:rsidRDefault="006C28DE" w:rsidP="006C28DE">
      <w:pPr>
        <w:pStyle w:val="ListParagraph"/>
        <w:numPr>
          <w:ilvl w:val="2"/>
          <w:numId w:val="24"/>
        </w:numPr>
      </w:pPr>
      <w:r>
        <w:t>Doug Arnold and Robert Funnell</w:t>
      </w:r>
    </w:p>
    <w:p w:rsidR="00EF797F" w:rsidRDefault="00EF797F" w:rsidP="00F03700">
      <w:pPr>
        <w:pStyle w:val="ListParagraph"/>
        <w:numPr>
          <w:ilvl w:val="0"/>
          <w:numId w:val="24"/>
        </w:numPr>
      </w:pPr>
      <w:r>
        <w:t>P</w:t>
      </w:r>
      <w:r w:rsidR="006C28DE">
        <w:t>aragraph 2</w:t>
      </w:r>
    </w:p>
    <w:p w:rsidR="00D07B47" w:rsidRDefault="00D07B47" w:rsidP="00F03700">
      <w:pPr>
        <w:pStyle w:val="ListParagraph"/>
        <w:numPr>
          <w:ilvl w:val="1"/>
          <w:numId w:val="24"/>
        </w:numPr>
      </w:pPr>
      <w:r>
        <w:t>Lab admin assistants</w:t>
      </w:r>
    </w:p>
    <w:p w:rsidR="00D07B47" w:rsidRDefault="00104790" w:rsidP="00F03700">
      <w:pPr>
        <w:pStyle w:val="ListParagraph"/>
        <w:numPr>
          <w:ilvl w:val="2"/>
          <w:numId w:val="24"/>
        </w:numPr>
      </w:pPr>
      <w:r>
        <w:t>Naomi Takeda, Jennifer Chew</w:t>
      </w:r>
      <w:r w:rsidR="00CF12C0">
        <w:t>, Christa Collie.</w:t>
      </w:r>
    </w:p>
    <w:p w:rsidR="00E856B2" w:rsidRDefault="00E856B2" w:rsidP="00F03700">
      <w:pPr>
        <w:pStyle w:val="ListParagraph"/>
        <w:numPr>
          <w:ilvl w:val="1"/>
          <w:numId w:val="24"/>
        </w:numPr>
      </w:pPr>
      <w:r>
        <w:t>BME department staff</w:t>
      </w:r>
    </w:p>
    <w:p w:rsidR="00E856B2" w:rsidRDefault="00E856B2" w:rsidP="00F03700">
      <w:pPr>
        <w:pStyle w:val="ListParagraph"/>
        <w:numPr>
          <w:ilvl w:val="2"/>
          <w:numId w:val="24"/>
        </w:numPr>
      </w:pPr>
      <w:r>
        <w:t xml:space="preserve">Pina </w:t>
      </w:r>
      <w:proofErr w:type="spellStart"/>
      <w:r>
        <w:t>Sorrini</w:t>
      </w:r>
      <w:proofErr w:type="spellEnd"/>
      <w:r>
        <w:t>, Daniel Caron, Nancy Abate.</w:t>
      </w:r>
    </w:p>
    <w:p w:rsidR="00104790" w:rsidRDefault="00104790" w:rsidP="00F03700">
      <w:pPr>
        <w:pStyle w:val="ListParagraph"/>
        <w:numPr>
          <w:ilvl w:val="1"/>
          <w:numId w:val="24"/>
        </w:numPr>
      </w:pPr>
      <w:r>
        <w:t>Lab Research Ass</w:t>
      </w:r>
      <w:r w:rsidR="00CF12C0">
        <w:t>ociates</w:t>
      </w:r>
    </w:p>
    <w:p w:rsidR="00104790" w:rsidRDefault="00104790" w:rsidP="00F03700">
      <w:pPr>
        <w:pStyle w:val="ListParagraph"/>
        <w:numPr>
          <w:ilvl w:val="2"/>
          <w:numId w:val="24"/>
        </w:numPr>
      </w:pPr>
      <w:r>
        <w:t xml:space="preserve">Ilana </w:t>
      </w:r>
      <w:proofErr w:type="spellStart"/>
      <w:r>
        <w:t>Leppert</w:t>
      </w:r>
      <w:proofErr w:type="spellEnd"/>
      <w:r>
        <w:t xml:space="preserve"> and Michael Ferreira</w:t>
      </w:r>
    </w:p>
    <w:p w:rsidR="00EF797F" w:rsidRDefault="006C28DE" w:rsidP="00F03700">
      <w:pPr>
        <w:pStyle w:val="ListParagraph"/>
        <w:numPr>
          <w:ilvl w:val="0"/>
          <w:numId w:val="24"/>
        </w:numPr>
      </w:pPr>
      <w:r>
        <w:t>Paragraph 3</w:t>
      </w:r>
    </w:p>
    <w:p w:rsidR="00104790" w:rsidRDefault="00104790" w:rsidP="00F03700">
      <w:pPr>
        <w:pStyle w:val="ListParagraph"/>
        <w:numPr>
          <w:ilvl w:val="1"/>
          <w:numId w:val="24"/>
        </w:numPr>
      </w:pPr>
      <w:r>
        <w:t>Past and present lab members</w:t>
      </w:r>
    </w:p>
    <w:p w:rsidR="00CF12C0" w:rsidRDefault="00CF12C0" w:rsidP="00F03700">
      <w:pPr>
        <w:pStyle w:val="ListParagraph"/>
        <w:numPr>
          <w:ilvl w:val="2"/>
          <w:numId w:val="24"/>
        </w:numPr>
      </w:pPr>
      <w:proofErr w:type="spellStart"/>
      <w:r>
        <w:t>Yuhan</w:t>
      </w:r>
      <w:proofErr w:type="spellEnd"/>
      <w:r>
        <w:t xml:space="preserve"> Ma, Eva Alonso-Ortiz, Avery Berman, </w:t>
      </w:r>
      <w:proofErr w:type="spellStart"/>
      <w:r>
        <w:t>Silvain</w:t>
      </w:r>
      <w:proofErr w:type="spellEnd"/>
      <w:r>
        <w:t xml:space="preserve"> </w:t>
      </w:r>
      <w:proofErr w:type="spellStart"/>
      <w:r>
        <w:t>Beriault</w:t>
      </w:r>
      <w:proofErr w:type="spellEnd"/>
      <w:r>
        <w:t xml:space="preserve">, Christine Tardif, </w:t>
      </w:r>
      <w:r w:rsidR="005B329D">
        <w:t xml:space="preserve">Erin Mazerolle, </w:t>
      </w:r>
      <w:r>
        <w:t xml:space="preserve">Jennifer Campbell, </w:t>
      </w:r>
      <w:proofErr w:type="spellStart"/>
      <w:r>
        <w:t>Halleh</w:t>
      </w:r>
      <w:proofErr w:type="spellEnd"/>
      <w:r>
        <w:t xml:space="preserve"> </w:t>
      </w:r>
      <w:proofErr w:type="spellStart"/>
      <w:r>
        <w:t>Ghaderi</w:t>
      </w:r>
      <w:proofErr w:type="spellEnd"/>
      <w:r>
        <w:t xml:space="preserve">, </w:t>
      </w:r>
      <w:proofErr w:type="spellStart"/>
      <w:r>
        <w:t>Yeh</w:t>
      </w:r>
      <w:proofErr w:type="spellEnd"/>
      <w:r>
        <w:t xml:space="preserve"> </w:t>
      </w:r>
      <w:proofErr w:type="spellStart"/>
      <w:r>
        <w:t>Gu</w:t>
      </w:r>
      <w:proofErr w:type="spellEnd"/>
      <w:r>
        <w:t>, Clarisse Mark, Ives Levesque.</w:t>
      </w:r>
    </w:p>
    <w:p w:rsidR="00CF12C0" w:rsidRDefault="00CF12C0" w:rsidP="00F03700">
      <w:pPr>
        <w:pStyle w:val="ListParagraph"/>
        <w:numPr>
          <w:ilvl w:val="1"/>
          <w:numId w:val="24"/>
        </w:numPr>
      </w:pPr>
      <w:proofErr w:type="spellStart"/>
      <w:r>
        <w:t>Marika</w:t>
      </w:r>
      <w:proofErr w:type="spellEnd"/>
      <w:r>
        <w:t xml:space="preserve"> </w:t>
      </w:r>
      <w:proofErr w:type="spellStart"/>
      <w:r>
        <w:t>Wallenburg</w:t>
      </w:r>
      <w:proofErr w:type="spellEnd"/>
    </w:p>
    <w:p w:rsidR="00EF797F" w:rsidRDefault="00CF12C0" w:rsidP="00F03700">
      <w:pPr>
        <w:pStyle w:val="ListParagraph"/>
        <w:numPr>
          <w:ilvl w:val="1"/>
          <w:numId w:val="24"/>
        </w:numPr>
      </w:pPr>
      <w:r>
        <w:t xml:space="preserve">Nikola </w:t>
      </w:r>
      <w:proofErr w:type="spellStart"/>
      <w:r>
        <w:t>Stikov</w:t>
      </w:r>
      <w:proofErr w:type="spellEnd"/>
    </w:p>
    <w:p w:rsidR="008C44F3" w:rsidRDefault="008C44F3" w:rsidP="008C44F3">
      <w:pPr>
        <w:pStyle w:val="ListParagraph"/>
        <w:numPr>
          <w:ilvl w:val="0"/>
          <w:numId w:val="24"/>
        </w:numPr>
      </w:pPr>
      <w:r>
        <w:t>Paragraph 4</w:t>
      </w:r>
    </w:p>
    <w:p w:rsidR="008C44F3" w:rsidRDefault="008C44F3" w:rsidP="008C44F3">
      <w:pPr>
        <w:pStyle w:val="ListParagraph"/>
        <w:numPr>
          <w:ilvl w:val="1"/>
          <w:numId w:val="24"/>
        </w:numPr>
      </w:pPr>
      <w:r>
        <w:t>Funding sources</w:t>
      </w:r>
    </w:p>
    <w:p w:rsidR="008C44F3" w:rsidRDefault="008C44F3" w:rsidP="008C44F3">
      <w:pPr>
        <w:pStyle w:val="ListParagraph"/>
        <w:numPr>
          <w:ilvl w:val="2"/>
          <w:numId w:val="24"/>
        </w:numPr>
      </w:pPr>
      <w:r>
        <w:t>NSERC Scholarship</w:t>
      </w:r>
    </w:p>
    <w:p w:rsidR="008C44F3" w:rsidRDefault="006C28DE" w:rsidP="008C44F3">
      <w:pPr>
        <w:pStyle w:val="ListParagraph"/>
        <w:numPr>
          <w:ilvl w:val="2"/>
          <w:numId w:val="24"/>
        </w:numPr>
      </w:pPr>
      <w:r>
        <w:t>BME Recruitment Award</w:t>
      </w:r>
    </w:p>
    <w:p w:rsidR="006C28DE" w:rsidRDefault="006C28DE" w:rsidP="008C44F3">
      <w:pPr>
        <w:pStyle w:val="ListParagraph"/>
        <w:numPr>
          <w:ilvl w:val="2"/>
          <w:numId w:val="24"/>
        </w:numPr>
      </w:pPr>
      <w:r>
        <w:t>ISMRM Student/Education stipends</w:t>
      </w:r>
    </w:p>
    <w:p w:rsidR="006C28DE" w:rsidRDefault="006C28DE" w:rsidP="008C44F3">
      <w:pPr>
        <w:pStyle w:val="ListParagraph"/>
        <w:numPr>
          <w:ilvl w:val="2"/>
          <w:numId w:val="24"/>
        </w:numPr>
      </w:pPr>
      <w:r>
        <w:t>BME Travel Award</w:t>
      </w:r>
    </w:p>
    <w:p w:rsidR="00EF797F" w:rsidRDefault="008C44F3" w:rsidP="00F03700">
      <w:pPr>
        <w:pStyle w:val="ListParagraph"/>
        <w:numPr>
          <w:ilvl w:val="0"/>
          <w:numId w:val="24"/>
        </w:numPr>
      </w:pPr>
      <w:r>
        <w:t>Paragraph 5</w:t>
      </w:r>
    </w:p>
    <w:p w:rsidR="00CF12C0" w:rsidRDefault="00CF12C0" w:rsidP="00F03700">
      <w:pPr>
        <w:pStyle w:val="ListParagraph"/>
        <w:numPr>
          <w:ilvl w:val="1"/>
          <w:numId w:val="24"/>
        </w:numPr>
      </w:pPr>
      <w:r>
        <w:t>Family</w:t>
      </w:r>
    </w:p>
    <w:p w:rsidR="00CF12C0" w:rsidRDefault="00CF12C0" w:rsidP="00F03700">
      <w:pPr>
        <w:pStyle w:val="ListParagraph"/>
        <w:numPr>
          <w:ilvl w:val="2"/>
          <w:numId w:val="24"/>
        </w:numPr>
      </w:pPr>
      <w:r>
        <w:t>Gabrielle</w:t>
      </w:r>
    </w:p>
    <w:p w:rsidR="00CF12C0" w:rsidRDefault="00CF12C0" w:rsidP="00F03700">
      <w:pPr>
        <w:pStyle w:val="ListParagraph"/>
        <w:numPr>
          <w:ilvl w:val="2"/>
          <w:numId w:val="24"/>
        </w:numPr>
      </w:pPr>
      <w:r>
        <w:t xml:space="preserve">Parents &amp; </w:t>
      </w:r>
      <w:r w:rsidR="00132183">
        <w:t>sibling</w:t>
      </w:r>
    </w:p>
    <w:p w:rsidR="00132183" w:rsidRDefault="00132183" w:rsidP="005B329D">
      <w:pPr>
        <w:spacing w:after="0" w:line="360" w:lineRule="auto"/>
        <w:jc w:val="right"/>
      </w:pPr>
      <w:r>
        <w:t>Mathieu Boudreau</w:t>
      </w:r>
    </w:p>
    <w:p w:rsidR="00132183" w:rsidRDefault="00D255CE" w:rsidP="005B329D">
      <w:pPr>
        <w:spacing w:after="0" w:line="360" w:lineRule="auto"/>
        <w:jc w:val="right"/>
      </w:pPr>
      <w:r>
        <w:t>December 15</w:t>
      </w:r>
      <w:r w:rsidRPr="00D255CE">
        <w:rPr>
          <w:vertAlign w:val="superscript"/>
        </w:rPr>
        <w:t>th</w:t>
      </w:r>
      <w:r w:rsidR="00132183">
        <w:t>, 2017</w:t>
      </w:r>
    </w:p>
    <w:p w:rsidR="007870F1" w:rsidRDefault="007870F1">
      <w:pPr>
        <w:spacing w:line="240" w:lineRule="auto"/>
      </w:pPr>
      <w:r>
        <w:br w:type="page"/>
      </w:r>
    </w:p>
    <w:p w:rsidR="007870F1" w:rsidRDefault="007870F1" w:rsidP="008224C0">
      <w:pPr>
        <w:pStyle w:val="H1Non-Chapters"/>
      </w:pPr>
      <w:bookmarkStart w:id="5" w:name="_Toc497663681"/>
      <w:r>
        <w:t>Preface</w:t>
      </w:r>
      <w:bookmarkEnd w:id="5"/>
    </w:p>
    <w:p w:rsidR="007870F1" w:rsidRDefault="00C361AF" w:rsidP="007870F1">
      <w:r>
        <w:t xml:space="preserve">The original research presented in this Ph.D. thesis is composed of the following three </w:t>
      </w:r>
      <w:ins w:id="6" w:author="G. Bruce Pike" w:date="2017-11-06T12:50:00Z">
        <w:r w:rsidR="005B4FE2">
          <w:t xml:space="preserve">peer-reviewed international </w:t>
        </w:r>
      </w:ins>
      <w:r>
        <w:t>journal articles:</w:t>
      </w:r>
    </w:p>
    <w:p w:rsidR="00F03700" w:rsidRPr="00F03700" w:rsidRDefault="00F03700" w:rsidP="00F03700">
      <w:pPr>
        <w:pStyle w:val="ListParagraph"/>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rsidR="00F03700" w:rsidRPr="00F03700" w:rsidRDefault="00F03700" w:rsidP="00F03700">
      <w:pPr>
        <w:pStyle w:val="ListParagraph"/>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rsidR="00F03700" w:rsidRDefault="00F03700" w:rsidP="00F03700">
      <w:pPr>
        <w:pStyle w:val="ListParagraph"/>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rsidR="007870F1" w:rsidRDefault="007870F1">
      <w:pPr>
        <w:spacing w:line="240" w:lineRule="auto"/>
      </w:pPr>
      <w:r>
        <w:br w:type="page"/>
      </w:r>
    </w:p>
    <w:p w:rsidR="007870F1" w:rsidRDefault="007870F1" w:rsidP="008224C0">
      <w:pPr>
        <w:pStyle w:val="H1Non-Chapters"/>
      </w:pPr>
      <w:bookmarkStart w:id="7" w:name="_Toc497663682"/>
      <w:r>
        <w:t>Contribution of Authors</w:t>
      </w:r>
      <w:bookmarkEnd w:id="7"/>
    </w:p>
    <w:p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rsidR="008E6E58" w:rsidRPr="008E6E58" w:rsidRDefault="00FC1903" w:rsidP="008E6E58">
      <w:pPr>
        <w:pStyle w:val="ListParagraph"/>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rsidR="008E6E58" w:rsidRDefault="00FC1903" w:rsidP="008E6E58">
      <w:pPr>
        <w:pStyle w:val="ListParagraph"/>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w:t>
      </w:r>
      <w:del w:id="8" w:author="G. Bruce Pike" w:date="2017-11-06T12:52:00Z">
        <w:r w:rsidR="006D7780" w:rsidDel="000865A7">
          <w:delText xml:space="preserve">during </w:delText>
        </w:r>
      </w:del>
      <w:r w:rsidR="006D7780">
        <w:t xml:space="preserve">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rsidR="008E6E58" w:rsidRDefault="00FC1903" w:rsidP="008E6E58">
      <w:pPr>
        <w:pStyle w:val="ListParagraph"/>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rsidR="008E6E58" w:rsidRDefault="00FC1903" w:rsidP="008E6E58">
      <w:pPr>
        <w:pStyle w:val="ListParagraph"/>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rsidR="008E6E58" w:rsidRPr="008E6E58" w:rsidRDefault="00FC1903" w:rsidP="008E6E58">
      <w:pPr>
        <w:pStyle w:val="ListParagraph"/>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rsidR="007870F1" w:rsidRDefault="007870F1">
      <w:pPr>
        <w:spacing w:line="240" w:lineRule="auto"/>
      </w:pPr>
      <w:r>
        <w:br w:type="page"/>
      </w:r>
    </w:p>
    <w:p w:rsidR="007870F1" w:rsidRDefault="007870F1" w:rsidP="008224C0">
      <w:pPr>
        <w:pStyle w:val="H1Non-Chapters"/>
      </w:pPr>
      <w:bookmarkStart w:id="9" w:name="_Toc497663683"/>
      <w:r>
        <w:t>Other Publications</w:t>
      </w:r>
      <w:bookmarkEnd w:id="9"/>
    </w:p>
    <w:p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xml:space="preserve">. In addition to the three first-authored manuscripts included this thesis, these other publications total five co-authored </w:t>
      </w:r>
      <w:ins w:id="10" w:author="G. Bruce Pike" w:date="2017-11-06T12:53:00Z">
        <w:r w:rsidR="000865A7">
          <w:t xml:space="preserve">peer-reviewed </w:t>
        </w:r>
      </w:ins>
      <w:r w:rsidR="000144A8">
        <w:t>journal articles, five first-authored conference presentations, and three co-authored conference presentations.</w:t>
      </w:r>
    </w:p>
    <w:p w:rsidR="00004770" w:rsidRDefault="00700487" w:rsidP="00004770">
      <w:pPr>
        <w:pStyle w:val="ListParagraph"/>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rsidR="00700487" w:rsidRDefault="00700487" w:rsidP="00004770">
      <w:pPr>
        <w:pStyle w:val="ListParagraph"/>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rsidR="00700487" w:rsidRDefault="00700487" w:rsidP="00004770">
      <w:pPr>
        <w:pStyle w:val="ListParagraph"/>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rsidR="00700487" w:rsidRDefault="00700487" w:rsidP="00004770">
      <w:pPr>
        <w:pStyle w:val="ListParagraph"/>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rsidR="00700487" w:rsidRDefault="00700487" w:rsidP="00004770">
      <w:pPr>
        <w:pStyle w:val="ListParagraph"/>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rsidR="00700487" w:rsidRDefault="00700487" w:rsidP="00004770">
      <w:pPr>
        <w:pStyle w:val="ListParagraph"/>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rsidR="00700487" w:rsidRDefault="00700487" w:rsidP="00004770">
      <w:pPr>
        <w:pStyle w:val="ListParagraph"/>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rsidR="00954B25" w:rsidRPr="00954B25" w:rsidRDefault="00954B25" w:rsidP="00954B25">
      <w:pPr>
        <w:pStyle w:val="ListParagraph"/>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rsidR="00700487" w:rsidRPr="00954B25" w:rsidRDefault="00700487" w:rsidP="00004770">
      <w:pPr>
        <w:pStyle w:val="ListParagraph"/>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rsidR="00954B25" w:rsidRPr="00954B25" w:rsidRDefault="00954B25" w:rsidP="00954B25">
      <w:pPr>
        <w:pStyle w:val="ListParagraph"/>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rsidR="00954B25" w:rsidRPr="00954B25" w:rsidRDefault="00954B25" w:rsidP="00954B25">
      <w:pPr>
        <w:pStyle w:val="ListParagraph"/>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rsidR="00954B25" w:rsidRPr="00954B25" w:rsidRDefault="00954B25" w:rsidP="00954B25">
      <w:pPr>
        <w:pStyle w:val="ListParagraph"/>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rsidR="00954B25" w:rsidRPr="00954B25" w:rsidRDefault="00954B25" w:rsidP="00954B25">
      <w:pPr>
        <w:pStyle w:val="ListParagraph"/>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rsidR="007870F1" w:rsidRDefault="007870F1">
      <w:pPr>
        <w:spacing w:line="240" w:lineRule="auto"/>
      </w:pPr>
      <w:r>
        <w:br w:type="page"/>
      </w:r>
    </w:p>
    <w:p w:rsidR="007870F1" w:rsidRDefault="007870F1" w:rsidP="008224C0">
      <w:pPr>
        <w:pStyle w:val="H1Non-Chapters"/>
      </w:pPr>
      <w:bookmarkStart w:id="11" w:name="_Toc497663684"/>
      <w:r>
        <w:t>Abstract</w:t>
      </w:r>
      <w:bookmarkEnd w:id="11"/>
    </w:p>
    <w:p w:rsidR="007870F1" w:rsidRDefault="00667069" w:rsidP="00667069">
      <w:pPr>
        <w:pStyle w:val="ListParagraph"/>
        <w:numPr>
          <w:ilvl w:val="0"/>
          <w:numId w:val="27"/>
        </w:numPr>
      </w:pPr>
      <w:r>
        <w:t>Paragraph 1</w:t>
      </w:r>
      <w:r w:rsidR="00C72F4F">
        <w:t xml:space="preserve"> (Broad inverted pyramid from Quantitative MRI -&gt; qMT for MS)</w:t>
      </w:r>
    </w:p>
    <w:p w:rsidR="00667069" w:rsidRDefault="00667069" w:rsidP="00667069">
      <w:pPr>
        <w:pStyle w:val="ListParagraph"/>
        <w:numPr>
          <w:ilvl w:val="1"/>
          <w:numId w:val="27"/>
        </w:numPr>
      </w:pPr>
      <w:r>
        <w:t>Quantitative MRI promise more specificity relative than conventional imaging techniques</w:t>
      </w:r>
      <w:r w:rsidR="00D82578">
        <w:t xml:space="preserve"> for several diseases</w:t>
      </w:r>
      <w:r>
        <w:t>.</w:t>
      </w:r>
    </w:p>
    <w:p w:rsidR="00667069" w:rsidRDefault="00667069" w:rsidP="00667069">
      <w:pPr>
        <w:pStyle w:val="ListParagraph"/>
        <w:numPr>
          <w:ilvl w:val="1"/>
          <w:numId w:val="27"/>
        </w:numPr>
      </w:pPr>
      <w:r>
        <w:t>MS is a disease that has benefited significantly from the advent of MRI, both for diagnostic purposes and to study the disease in a research setting.</w:t>
      </w:r>
    </w:p>
    <w:p w:rsidR="00667069" w:rsidRDefault="00667069" w:rsidP="00667069">
      <w:pPr>
        <w:pStyle w:val="ListParagraph"/>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rsidR="00667069" w:rsidRDefault="00667069" w:rsidP="00667069">
      <w:pPr>
        <w:pStyle w:val="ListParagraph"/>
        <w:numPr>
          <w:ilvl w:val="0"/>
          <w:numId w:val="27"/>
        </w:numPr>
      </w:pPr>
      <w:r>
        <w:t>Paragraph 2</w:t>
      </w:r>
      <w:r w:rsidR="00C72F4F">
        <w:t xml:space="preserve"> (Thesis content overview)</w:t>
      </w:r>
    </w:p>
    <w:p w:rsidR="00922AA0" w:rsidRDefault="00451A66" w:rsidP="00922AA0">
      <w:pPr>
        <w:pStyle w:val="ListParagraph"/>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xml:space="preserve">, and how </w:t>
      </w:r>
      <w:proofErr w:type="spellStart"/>
      <w:r w:rsidR="00302A84">
        <w:t>qMT’s</w:t>
      </w:r>
      <w:proofErr w:type="spellEnd"/>
      <w:r w:rsidR="00302A84">
        <w:t xml:space="preserve"> sensitivity to this parameter can be minimized</w:t>
      </w:r>
      <w:r w:rsidR="001836E6">
        <w:t xml:space="preserve"> or potentially eliminated</w:t>
      </w:r>
      <w:r w:rsidR="00703861">
        <w:t>.</w:t>
      </w:r>
    </w:p>
    <w:p w:rsidR="00451A66" w:rsidRDefault="00451A66" w:rsidP="00922AA0">
      <w:pPr>
        <w:pStyle w:val="ListParagraph"/>
        <w:numPr>
          <w:ilvl w:val="1"/>
          <w:numId w:val="27"/>
        </w:numPr>
      </w:pPr>
      <w:r>
        <w:t>Aim of paper 1 and quick overview.</w:t>
      </w:r>
    </w:p>
    <w:p w:rsidR="00451A66" w:rsidRDefault="00451A66" w:rsidP="00922AA0">
      <w:pPr>
        <w:pStyle w:val="ListParagraph"/>
        <w:numPr>
          <w:ilvl w:val="1"/>
          <w:numId w:val="27"/>
        </w:numPr>
      </w:pPr>
      <w:r>
        <w:t>Aim of paper 2 and quick overview</w:t>
      </w:r>
    </w:p>
    <w:p w:rsidR="00451A66" w:rsidRDefault="00451A66" w:rsidP="00922AA0">
      <w:pPr>
        <w:pStyle w:val="ListParagraph"/>
        <w:numPr>
          <w:ilvl w:val="1"/>
          <w:numId w:val="27"/>
        </w:numPr>
      </w:pPr>
      <w:r>
        <w:t>Aim of paper 3 and quick overview.</w:t>
      </w:r>
    </w:p>
    <w:p w:rsidR="00667069" w:rsidRDefault="00667069" w:rsidP="00667069">
      <w:pPr>
        <w:pStyle w:val="ListParagraph"/>
        <w:numPr>
          <w:ilvl w:val="0"/>
          <w:numId w:val="27"/>
        </w:numPr>
      </w:pPr>
      <w:r>
        <w:t>Paragraph 3</w:t>
      </w:r>
      <w:r w:rsidR="00C72F4F">
        <w:t xml:space="preserve"> (Conclusion)</w:t>
      </w:r>
    </w:p>
    <w:p w:rsidR="004C2F78" w:rsidRDefault="00E72AD3" w:rsidP="004C2F78">
      <w:pPr>
        <w:pStyle w:val="ListParagraph"/>
        <w:numPr>
          <w:ilvl w:val="1"/>
          <w:numId w:val="27"/>
        </w:numPr>
      </w:pPr>
      <w:r>
        <w:t>Overall conclusion and impact.</w:t>
      </w:r>
    </w:p>
    <w:p w:rsidR="00E72AD3" w:rsidRDefault="00E72AD3" w:rsidP="004C2F78">
      <w:pPr>
        <w:pStyle w:val="ListParagraph"/>
        <w:numPr>
          <w:ilvl w:val="1"/>
          <w:numId w:val="27"/>
        </w:numPr>
      </w:pPr>
      <w:r>
        <w:t>Future work</w:t>
      </w:r>
    </w:p>
    <w:p w:rsidR="007870F1" w:rsidRDefault="007870F1">
      <w:pPr>
        <w:spacing w:line="240" w:lineRule="auto"/>
      </w:pPr>
      <w:r>
        <w:br w:type="page"/>
      </w:r>
    </w:p>
    <w:p w:rsidR="007870F1" w:rsidRDefault="007870F1" w:rsidP="008224C0">
      <w:pPr>
        <w:pStyle w:val="H1Non-Chapters"/>
      </w:pPr>
      <w:bookmarkStart w:id="12" w:name="_Toc497663685"/>
      <w:r>
        <w:t>Résumé</w:t>
      </w:r>
      <w:bookmarkEnd w:id="12"/>
    </w:p>
    <w:p w:rsidR="007870F1" w:rsidRDefault="00D82578" w:rsidP="00D82578">
      <w:pPr>
        <w:pStyle w:val="ListParagraph"/>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rsidR="007870F1" w:rsidRDefault="007870F1">
      <w:pPr>
        <w:spacing w:line="240" w:lineRule="auto"/>
      </w:pPr>
      <w:r>
        <w:br w:type="page"/>
      </w:r>
    </w:p>
    <w:p w:rsidR="007870F1" w:rsidRDefault="007870F1" w:rsidP="008224C0">
      <w:pPr>
        <w:pStyle w:val="H1Non-Chapters"/>
      </w:pPr>
      <w:bookmarkStart w:id="13" w:name="_Toc497663686"/>
      <w:r>
        <w:t>Original Contributions</w:t>
      </w:r>
      <w:bookmarkEnd w:id="13"/>
    </w:p>
    <w:p w:rsidR="000144A8" w:rsidRPr="000144A8" w:rsidRDefault="000144A8" w:rsidP="000144A8">
      <w:r w:rsidRPr="000144A8">
        <w:t>The original contributions of the thesis are:</w:t>
      </w:r>
    </w:p>
    <w:p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rsidR="00403A11" w:rsidRDefault="00403A11">
      <w:pPr>
        <w:spacing w:line="240" w:lineRule="auto"/>
      </w:pPr>
      <w:r>
        <w:br w:type="page"/>
      </w:r>
    </w:p>
    <w:p w:rsidR="007870F1" w:rsidRPr="000005D7" w:rsidRDefault="000005D7" w:rsidP="000005D7">
      <w:pPr>
        <w:pStyle w:val="Heading1"/>
        <w:rPr>
          <w:i/>
        </w:rPr>
      </w:pPr>
      <w:r>
        <w:rPr>
          <w:i/>
        </w:rPr>
        <w:br/>
      </w:r>
      <w:bookmarkStart w:id="14" w:name="_Toc497663687"/>
      <w:r w:rsidR="008B662F" w:rsidRPr="008B662F">
        <w:rPr>
          <w:b w:val="0"/>
          <w:i/>
          <w:sz w:val="40"/>
          <w:szCs w:val="40"/>
        </w:rPr>
        <w:t>Introduction</w:t>
      </w:r>
      <w:bookmarkEnd w:id="14"/>
    </w:p>
    <w:p w:rsidR="008224C0" w:rsidRDefault="00D737BC" w:rsidP="008224C0">
      <w:pPr>
        <w:pStyle w:val="Heading2"/>
      </w:pPr>
      <w:bookmarkStart w:id="15" w:name="_Toc497663688"/>
      <w:r>
        <w:t>Motivation</w:t>
      </w:r>
      <w:bookmarkEnd w:id="15"/>
    </w:p>
    <w:p w:rsidR="000A7337" w:rsidRPr="005522E9" w:rsidRDefault="000A7337" w:rsidP="000A7337">
      <w:pPr>
        <w:pStyle w:val="ListParagraph"/>
        <w:numPr>
          <w:ilvl w:val="0"/>
          <w:numId w:val="27"/>
        </w:numPr>
        <w:rPr>
          <w:lang w:val="fr-FR"/>
        </w:rPr>
      </w:pPr>
      <w:proofErr w:type="spellStart"/>
      <w:r w:rsidRPr="005522E9">
        <w:rPr>
          <w:lang w:val="fr-FR"/>
        </w:rPr>
        <w:t>Paragraph</w:t>
      </w:r>
      <w:proofErr w:type="spellEnd"/>
      <w:r w:rsidRPr="005522E9">
        <w:rPr>
          <w:lang w:val="fr-FR"/>
        </w:rPr>
        <w:t xml:space="preserve"> 1</w:t>
      </w:r>
      <w:r w:rsidR="005522E9" w:rsidRPr="005522E9">
        <w:rPr>
          <w:lang w:val="fr-FR"/>
        </w:rPr>
        <w:t xml:space="preserve"> </w:t>
      </w:r>
      <w:r w:rsidR="005522E9">
        <w:rPr>
          <w:lang w:val="fr-FR"/>
        </w:rPr>
        <w:t>(</w:t>
      </w:r>
      <w:proofErr w:type="spellStart"/>
      <w:r w:rsidR="005522E9">
        <w:rPr>
          <w:lang w:val="fr-FR"/>
        </w:rPr>
        <w:t>qMRI</w:t>
      </w:r>
      <w:proofErr w:type="spellEnd"/>
      <w:r w:rsidR="005522E9">
        <w:rPr>
          <w:lang w:val="fr-FR"/>
        </w:rPr>
        <w:t xml:space="preserve"> </w:t>
      </w:r>
      <w:r w:rsidR="005522E9" w:rsidRPr="005522E9">
        <w:rPr>
          <w:lang w:val="fr-FR"/>
        </w:rPr>
        <w:t xml:space="preserve">vs </w:t>
      </w:r>
      <w:proofErr w:type="spellStart"/>
      <w:r w:rsidR="005522E9" w:rsidRPr="005522E9">
        <w:rPr>
          <w:lang w:val="fr-FR"/>
        </w:rPr>
        <w:t>clinical</w:t>
      </w:r>
      <w:proofErr w:type="spellEnd"/>
      <w:r w:rsidR="005522E9" w:rsidRPr="005522E9">
        <w:rPr>
          <w:lang w:val="fr-FR"/>
        </w:rPr>
        <w:t xml:space="preserve"> MRI)</w:t>
      </w:r>
    </w:p>
    <w:p w:rsidR="0086567C" w:rsidRDefault="000A7337" w:rsidP="000A7337">
      <w:pPr>
        <w:pStyle w:val="ListParagraph"/>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rsidR="0086567C" w:rsidRDefault="0086567C" w:rsidP="000A7337">
      <w:pPr>
        <w:pStyle w:val="ListParagraph"/>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rsidR="000A7337" w:rsidRDefault="008725E5" w:rsidP="000A7337">
      <w:pPr>
        <w:pStyle w:val="ListParagraph"/>
        <w:numPr>
          <w:ilvl w:val="1"/>
          <w:numId w:val="27"/>
        </w:numPr>
      </w:pPr>
      <w:r>
        <w:t xml:space="preserve">Although the majority </w:t>
      </w:r>
      <w:ins w:id="16" w:author="G. Bruce Pike" w:date="2017-11-06T12:55:00Z">
        <w:r w:rsidR="009D5B3B">
          <w:t xml:space="preserve">of </w:t>
        </w:r>
      </w:ins>
      <w:r>
        <w:t>MRI images are qualitative</w:t>
      </w:r>
      <w:r w:rsidR="00EA0421">
        <w:t xml:space="preserve"> in nature</w:t>
      </w:r>
      <w:r w:rsidR="006D519B">
        <w:t xml:space="preserve">, meaning that the signal intensity of a pixel </w:t>
      </w:r>
      <w:del w:id="17" w:author="G. Bruce Pike" w:date="2017-11-06T12:56:00Z">
        <w:r w:rsidR="006D519B" w:rsidDel="009D5B3B">
          <w:delText xml:space="preserve">are </w:delText>
        </w:r>
      </w:del>
      <w:ins w:id="18" w:author="G. Bruce Pike" w:date="2017-11-06T12:56:00Z">
        <w:r w:rsidR="009D5B3B">
          <w:t>is</w:t>
        </w:r>
        <w:r w:rsidR="009D5B3B">
          <w:t xml:space="preserve"> </w:t>
        </w:r>
      </w:ins>
      <w:r w:rsidR="006D519B">
        <w:t xml:space="preserve">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rsidR="008725E5" w:rsidRDefault="008725E5" w:rsidP="000A7337">
      <w:pPr>
        <w:pStyle w:val="ListParagraph"/>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w:t>
      </w:r>
      <w:proofErr w:type="spellStart"/>
      <w:r w:rsidR="003E2C40">
        <w:t>Tofts</w:t>
      </w:r>
      <w:proofErr w:type="spellEnd"/>
      <w:r w:rsidR="003E2C40">
        <w:t>]</w:t>
      </w:r>
      <w:r w:rsidR="00EA0421">
        <w:t>.</w:t>
      </w:r>
    </w:p>
    <w:p w:rsidR="000A7337" w:rsidRDefault="000A7337" w:rsidP="000A7337">
      <w:pPr>
        <w:pStyle w:val="ListParagraph"/>
        <w:numPr>
          <w:ilvl w:val="0"/>
          <w:numId w:val="27"/>
        </w:numPr>
      </w:pPr>
      <w:r>
        <w:t>Paragraph 2</w:t>
      </w:r>
      <w:r w:rsidR="005522E9">
        <w:t xml:space="preserve"> (</w:t>
      </w:r>
      <w:proofErr w:type="spellStart"/>
      <w:r w:rsidR="005522E9">
        <w:t>qMRI</w:t>
      </w:r>
      <w:proofErr w:type="spellEnd"/>
      <w:r w:rsidR="005522E9">
        <w:t xml:space="preserve"> in practice -&gt; qMT for MS)</w:t>
      </w:r>
    </w:p>
    <w:p w:rsidR="00D72FFE" w:rsidRDefault="00EA0421" w:rsidP="008725E5">
      <w:pPr>
        <w:pStyle w:val="ListParagraph"/>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rsidR="008725E5" w:rsidRDefault="008725E5" w:rsidP="008725E5">
      <w:pPr>
        <w:pStyle w:val="ListParagraph"/>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rsidR="00514946" w:rsidRDefault="00514946" w:rsidP="00514946">
      <w:pPr>
        <w:pStyle w:val="ListParagraph"/>
        <w:numPr>
          <w:ilvl w:val="1"/>
          <w:numId w:val="27"/>
        </w:numPr>
      </w:pPr>
      <w:r>
        <w:t>Quantitative MT improves on conventional imaging by probing the myelin content typically unobservable, providing quantitative measurements (pool-size ratio) that correlate strongly with myelin density.</w:t>
      </w:r>
    </w:p>
    <w:p w:rsidR="00D737BC" w:rsidRDefault="000A7337" w:rsidP="00D737BC">
      <w:pPr>
        <w:pStyle w:val="ListParagraph"/>
        <w:numPr>
          <w:ilvl w:val="0"/>
          <w:numId w:val="27"/>
        </w:numPr>
      </w:pPr>
      <w:r>
        <w:t>Paragraph 3</w:t>
      </w:r>
      <w:r w:rsidR="005522E9">
        <w:t xml:space="preserve"> (qMT Measurements -&gt; problem setup: B1-sensitivity of qMT)</w:t>
      </w:r>
    </w:p>
    <w:p w:rsidR="00047DD6" w:rsidRDefault="00047DD6" w:rsidP="00047DD6">
      <w:pPr>
        <w:pStyle w:val="ListParagraph"/>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rsidR="00047DD6" w:rsidRDefault="00047DD6" w:rsidP="00047DD6">
      <w:pPr>
        <w:pStyle w:val="ListParagraph"/>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rsidR="0005019C" w:rsidRDefault="0005019C" w:rsidP="00047DD6">
      <w:pPr>
        <w:pStyle w:val="ListParagraph"/>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rsidR="003F4AFD" w:rsidRDefault="0042432B" w:rsidP="00047DD6">
      <w:pPr>
        <w:pStyle w:val="ListParagraph"/>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these maps), it is</w:t>
      </w:r>
      <w:r>
        <w:t xml:space="preserve"> likely</w:t>
      </w:r>
      <w:r w:rsidR="00F0520D">
        <w:t xml:space="preserve"> desirable to reduce the sensitivity of the qMT fitting method to inaccuracies in calibration techniques (e.g. from noise or small artifacts).</w:t>
      </w:r>
    </w:p>
    <w:p w:rsidR="00F0520D" w:rsidRDefault="00F0520D" w:rsidP="00047DD6">
      <w:pPr>
        <w:pStyle w:val="ListParagraph"/>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rsidR="00D737BC" w:rsidRDefault="00D737BC" w:rsidP="00D737BC">
      <w:pPr>
        <w:pStyle w:val="Heading2"/>
      </w:pPr>
      <w:bookmarkStart w:id="19" w:name="_Toc497663689"/>
      <w:r>
        <w:t>Objectives</w:t>
      </w:r>
      <w:bookmarkEnd w:id="19"/>
    </w:p>
    <w:p w:rsidR="000A7337" w:rsidRDefault="000A7337" w:rsidP="000A7337">
      <w:pPr>
        <w:pStyle w:val="ListParagraph"/>
        <w:numPr>
          <w:ilvl w:val="0"/>
          <w:numId w:val="27"/>
        </w:numPr>
      </w:pPr>
      <w:r>
        <w:t>Paragraph 1</w:t>
      </w:r>
    </w:p>
    <w:p w:rsidR="005F7DA3" w:rsidRDefault="005F7DA3" w:rsidP="005F7DA3">
      <w:pPr>
        <w:pStyle w:val="ListParagraph"/>
        <w:numPr>
          <w:ilvl w:val="1"/>
          <w:numId w:val="27"/>
        </w:numPr>
      </w:pPr>
      <w:r>
        <w:t>Broad objectives of this thesis (in bold)</w:t>
      </w:r>
    </w:p>
    <w:p w:rsidR="005F7DA3" w:rsidRDefault="005F7DA3" w:rsidP="005F7DA3">
      <w:pPr>
        <w:pStyle w:val="ListParagraph"/>
        <w:numPr>
          <w:ilvl w:val="1"/>
          <w:numId w:val="27"/>
        </w:numPr>
      </w:pPr>
      <w:r>
        <w:t>What this work proposes</w:t>
      </w:r>
    </w:p>
    <w:p w:rsidR="005F7DA3" w:rsidRDefault="005F7DA3" w:rsidP="005F7DA3">
      <w:pPr>
        <w:pStyle w:val="ListParagraph"/>
        <w:numPr>
          <w:ilvl w:val="1"/>
          <w:numId w:val="27"/>
        </w:numPr>
      </w:pPr>
      <w:r>
        <w:t>Rationale?</w:t>
      </w:r>
    </w:p>
    <w:p w:rsidR="005F7DA3" w:rsidRDefault="005F7DA3" w:rsidP="005F7DA3">
      <w:pPr>
        <w:pStyle w:val="ListParagraph"/>
        <w:numPr>
          <w:ilvl w:val="0"/>
          <w:numId w:val="27"/>
        </w:numPr>
      </w:pPr>
      <w:r>
        <w:t>Paragraph 2: bullet points</w:t>
      </w:r>
    </w:p>
    <w:p w:rsidR="005F7DA3" w:rsidRDefault="005F7DA3" w:rsidP="005F7DA3">
      <w:pPr>
        <w:pStyle w:val="ListParagraph"/>
        <w:numPr>
          <w:ilvl w:val="1"/>
          <w:numId w:val="27"/>
        </w:numPr>
      </w:pPr>
      <w:r>
        <w:t>Action description of paper 1</w:t>
      </w:r>
    </w:p>
    <w:p w:rsidR="005F7DA3" w:rsidRDefault="005F7DA3" w:rsidP="005F7DA3">
      <w:pPr>
        <w:pStyle w:val="ListParagraph"/>
        <w:numPr>
          <w:ilvl w:val="1"/>
          <w:numId w:val="27"/>
        </w:numPr>
      </w:pPr>
      <w:r>
        <w:t>Action description of paper 2</w:t>
      </w:r>
    </w:p>
    <w:p w:rsidR="00D737BC" w:rsidRDefault="005F7DA3" w:rsidP="00D737BC">
      <w:pPr>
        <w:pStyle w:val="ListParagraph"/>
        <w:numPr>
          <w:ilvl w:val="1"/>
          <w:numId w:val="27"/>
        </w:numPr>
      </w:pPr>
      <w:r>
        <w:t>Action description of paper 3</w:t>
      </w:r>
    </w:p>
    <w:p w:rsidR="00D737BC" w:rsidRDefault="00D737BC" w:rsidP="00D737BC">
      <w:pPr>
        <w:pStyle w:val="Heading2"/>
      </w:pPr>
      <w:bookmarkStart w:id="20" w:name="_Toc497663690"/>
      <w:r>
        <w:t>Thesis Outline</w:t>
      </w:r>
      <w:bookmarkEnd w:id="20"/>
    </w:p>
    <w:p w:rsidR="005F7DA3" w:rsidRDefault="005F7DA3" w:rsidP="005F7DA3">
      <w:pPr>
        <w:pStyle w:val="ListParagraph"/>
        <w:numPr>
          <w:ilvl w:val="0"/>
          <w:numId w:val="27"/>
        </w:numPr>
      </w:pPr>
      <w:r>
        <w:t>Paragraph 1</w:t>
      </w:r>
    </w:p>
    <w:p w:rsidR="005F7DA3" w:rsidRDefault="005F7DA3" w:rsidP="005F7DA3">
      <w:pPr>
        <w:pStyle w:val="ListParagraph"/>
        <w:numPr>
          <w:ilvl w:val="1"/>
          <w:numId w:val="27"/>
        </w:numPr>
      </w:pPr>
      <w:r>
        <w:t>Description of Chapter 2</w:t>
      </w:r>
    </w:p>
    <w:p w:rsidR="005F7DA3" w:rsidRDefault="005F7DA3" w:rsidP="005F7DA3">
      <w:pPr>
        <w:pStyle w:val="ListParagraph"/>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rsidR="005F7DA3" w:rsidRDefault="005F7DA3" w:rsidP="005F7DA3">
      <w:pPr>
        <w:pStyle w:val="ListParagraph"/>
        <w:numPr>
          <w:ilvl w:val="1"/>
          <w:numId w:val="27"/>
        </w:numPr>
      </w:pPr>
      <w:r>
        <w:t>Description of Chapter 4</w:t>
      </w:r>
    </w:p>
    <w:p w:rsidR="005F7DA3" w:rsidRDefault="005F7DA3" w:rsidP="005F7DA3">
      <w:pPr>
        <w:pStyle w:val="ListParagraph"/>
        <w:numPr>
          <w:ilvl w:val="1"/>
          <w:numId w:val="27"/>
        </w:numPr>
      </w:pPr>
      <w:r>
        <w:t>Description of Chapter 5</w:t>
      </w:r>
    </w:p>
    <w:p w:rsidR="00D737BC" w:rsidRPr="00D737BC" w:rsidRDefault="005F7DA3" w:rsidP="00D737BC">
      <w:pPr>
        <w:pStyle w:val="ListParagraph"/>
        <w:numPr>
          <w:ilvl w:val="1"/>
          <w:numId w:val="27"/>
        </w:numPr>
      </w:pPr>
      <w:r>
        <w:t>Description of Chapter 6 (summary &amp; future work)</w:t>
      </w:r>
    </w:p>
    <w:p w:rsidR="008B662F" w:rsidRDefault="008B662F">
      <w:pPr>
        <w:spacing w:line="240" w:lineRule="auto"/>
      </w:pPr>
      <w:r>
        <w:br w:type="page"/>
      </w:r>
    </w:p>
    <w:p w:rsidR="008B662F" w:rsidRPr="00DC00CE" w:rsidRDefault="00DC00CE" w:rsidP="00DC00CE">
      <w:pPr>
        <w:pStyle w:val="Heading1"/>
        <w:rPr>
          <w:i/>
        </w:rPr>
      </w:pPr>
      <w:r>
        <w:rPr>
          <w:i/>
        </w:rPr>
        <w:br/>
      </w:r>
      <w:bookmarkStart w:id="21" w:name="_Toc497663691"/>
      <w:r w:rsidR="008B662F">
        <w:rPr>
          <w:b w:val="0"/>
          <w:i/>
          <w:sz w:val="40"/>
          <w:szCs w:val="40"/>
        </w:rPr>
        <w:t>Background</w:t>
      </w:r>
      <w:bookmarkEnd w:id="21"/>
    </w:p>
    <w:p w:rsidR="008B662F" w:rsidRDefault="00C64937" w:rsidP="00D737BC">
      <w:pPr>
        <w:pStyle w:val="Heading2"/>
      </w:pPr>
      <w:bookmarkStart w:id="22"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22"/>
    </w:p>
    <w:p w:rsidR="00403A11" w:rsidRDefault="009D3961" w:rsidP="00403A11">
      <w:pPr>
        <w:pStyle w:val="Heading3"/>
      </w:pPr>
      <w:bookmarkStart w:id="23" w:name="_Toc497663693"/>
      <w:r>
        <w:rPr>
          <w:rFonts w:cs="Times New Roman"/>
          <w:noProof/>
        </w:rPr>
        <w:t>Overview</w:t>
      </w:r>
      <w:bookmarkEnd w:id="23"/>
    </w:p>
    <w:p w:rsidR="0086249C" w:rsidRDefault="0086249C" w:rsidP="0086249C">
      <w:pPr>
        <w:pStyle w:val="ListParagraph"/>
        <w:numPr>
          <w:ilvl w:val="0"/>
          <w:numId w:val="27"/>
        </w:numPr>
      </w:pPr>
      <w:r>
        <w:t>Paragraph 1: Overview of the disease from a medical perspective</w:t>
      </w:r>
      <w:r w:rsidR="00861BE4">
        <w:t xml:space="preserve"> (Maybe split into 2 paragraphs?)</w:t>
      </w:r>
    </w:p>
    <w:p w:rsidR="0086249C" w:rsidRDefault="0086249C" w:rsidP="0086249C">
      <w:pPr>
        <w:pStyle w:val="ListParagraph"/>
        <w:numPr>
          <w:ilvl w:val="1"/>
          <w:numId w:val="27"/>
        </w:numPr>
      </w:pPr>
      <w:r>
        <w:t>Population</w:t>
      </w:r>
      <w:r w:rsidR="00B43ADD">
        <w:t>/risk</w:t>
      </w:r>
      <w:r>
        <w:t xml:space="preserve"> information (Canada/geography, gender, rate)</w:t>
      </w:r>
    </w:p>
    <w:p w:rsidR="00C34A8B" w:rsidRDefault="00EC7938" w:rsidP="00C34A8B">
      <w:pPr>
        <w:pStyle w:val="ListParagraph"/>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rsidR="00EC7938" w:rsidRDefault="00ED470C" w:rsidP="00C34A8B">
      <w:pPr>
        <w:pStyle w:val="ListParagraph"/>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rsidR="00ED470C" w:rsidRDefault="00ED470C" w:rsidP="00C34A8B">
      <w:pPr>
        <w:pStyle w:val="ListParagraph"/>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rsidR="0086249C" w:rsidRDefault="0086249C" w:rsidP="0086249C">
      <w:pPr>
        <w:pStyle w:val="ListParagraph"/>
        <w:numPr>
          <w:ilvl w:val="1"/>
          <w:numId w:val="27"/>
        </w:numPr>
      </w:pPr>
      <w:r>
        <w:t>Disease symptoms (typical initial symptoms at diagnosis, lifelong progression)</w:t>
      </w:r>
    </w:p>
    <w:p w:rsidR="006A42F7" w:rsidRDefault="006A42F7" w:rsidP="006A42F7">
      <w:pPr>
        <w:pStyle w:val="ListParagraph"/>
        <w:numPr>
          <w:ilvl w:val="2"/>
          <w:numId w:val="27"/>
        </w:numPr>
      </w:pPr>
      <w:r>
        <w:t>Typical clinical onset of MS begins between the ages of 15 and 40.</w:t>
      </w:r>
    </w:p>
    <w:p w:rsidR="0053167A" w:rsidRDefault="00ED234C" w:rsidP="006A42F7">
      <w:pPr>
        <w:pStyle w:val="ListParagraph"/>
        <w:numPr>
          <w:ilvl w:val="2"/>
          <w:numId w:val="27"/>
        </w:numPr>
      </w:pPr>
      <w:r>
        <w:t>Typical symptoms include vision problems, depression, difficulty speaking/swallowing, incoordination, pain, spasms, and weakness.</w:t>
      </w:r>
    </w:p>
    <w:p w:rsidR="0086249C" w:rsidRDefault="0086249C" w:rsidP="0086249C">
      <w:pPr>
        <w:pStyle w:val="ListParagraph"/>
        <w:numPr>
          <w:ilvl w:val="1"/>
          <w:numId w:val="27"/>
        </w:numPr>
      </w:pPr>
      <w:commentRangeStart w:id="24"/>
      <w:r>
        <w:t>Treatments (drugs</w:t>
      </w:r>
      <w:r w:rsidR="00594840">
        <w:t>/</w:t>
      </w:r>
      <w:r>
        <w:t>therapy, no cure)</w:t>
      </w:r>
      <w:commentRangeEnd w:id="24"/>
      <w:r w:rsidR="009D5B3B">
        <w:rPr>
          <w:rStyle w:val="CommentReference"/>
        </w:rPr>
        <w:commentReference w:id="24"/>
      </w:r>
    </w:p>
    <w:p w:rsidR="00D619CB" w:rsidRDefault="00D619CB" w:rsidP="00D619CB">
      <w:pPr>
        <w:pStyle w:val="ListParagraph"/>
        <w:numPr>
          <w:ilvl w:val="2"/>
          <w:numId w:val="27"/>
        </w:numPr>
      </w:pPr>
      <w:r>
        <w:t>There is no cure for MS.</w:t>
      </w:r>
    </w:p>
    <w:p w:rsidR="00D619CB" w:rsidRDefault="00D619CB" w:rsidP="00D619CB">
      <w:pPr>
        <w:pStyle w:val="ListParagraph"/>
        <w:numPr>
          <w:ilvl w:val="2"/>
          <w:numId w:val="27"/>
        </w:numPr>
      </w:pPr>
      <w:r>
        <w:t>Common therapies</w:t>
      </w:r>
      <w:r w:rsidR="004B7E3C">
        <w:t>/drugs.</w:t>
      </w:r>
    </w:p>
    <w:p w:rsidR="00D619CB" w:rsidRDefault="00D619CB" w:rsidP="00D619CB">
      <w:pPr>
        <w:pStyle w:val="ListParagraph"/>
        <w:numPr>
          <w:ilvl w:val="2"/>
          <w:numId w:val="27"/>
        </w:numPr>
      </w:pPr>
      <w:r>
        <w:t>Zamboni paper and rec</w:t>
      </w:r>
      <w:r w:rsidR="005D1FC7">
        <w:t>ent rebuttal from Vancouver?</w:t>
      </w:r>
    </w:p>
    <w:p w:rsidR="00D619CB" w:rsidRDefault="004B7E3C" w:rsidP="00D619CB">
      <w:pPr>
        <w:pStyle w:val="ListParagraph"/>
        <w:numPr>
          <w:ilvl w:val="2"/>
          <w:numId w:val="27"/>
        </w:numPr>
      </w:pPr>
      <w:r>
        <w:t xml:space="preserve">Recent promising </w:t>
      </w:r>
      <w:r w:rsidR="00D619CB">
        <w:t>Ottawa stem cell</w:t>
      </w:r>
      <w:r>
        <w:t>/bone marrow transplant study</w:t>
      </w:r>
    </w:p>
    <w:p w:rsidR="00403A11" w:rsidRDefault="0086249C" w:rsidP="0086249C">
      <w:pPr>
        <w:pStyle w:val="ListParagraph"/>
        <w:numPr>
          <w:ilvl w:val="0"/>
          <w:numId w:val="27"/>
        </w:numPr>
      </w:pPr>
      <w:r>
        <w:t>Paragraph 2: Overview of the disease from a biological perspective</w:t>
      </w:r>
    </w:p>
    <w:p w:rsidR="0086249C" w:rsidRDefault="0086249C" w:rsidP="0086249C">
      <w:pPr>
        <w:pStyle w:val="ListParagraph"/>
        <w:numPr>
          <w:ilvl w:val="1"/>
          <w:numId w:val="27"/>
        </w:numPr>
      </w:pPr>
      <w:r>
        <w:t>Basics (very) of the autoimmune inflammatory response</w:t>
      </w:r>
    </w:p>
    <w:p w:rsidR="00D55AE3" w:rsidRDefault="00554BB1" w:rsidP="00554BB1">
      <w:pPr>
        <w:pStyle w:val="ListParagraph"/>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rsidR="00554BB1" w:rsidRDefault="00554BB1" w:rsidP="00554BB1">
      <w:pPr>
        <w:pStyle w:val="ListParagraph"/>
        <w:numPr>
          <w:ilvl w:val="2"/>
          <w:numId w:val="27"/>
        </w:numPr>
      </w:pPr>
      <w:r>
        <w:t xml:space="preserve">A pathological model of MS </w:t>
      </w:r>
      <w:r w:rsidR="00D55AE3">
        <w:t>from post-mortem investigations details</w:t>
      </w:r>
    </w:p>
    <w:p w:rsidR="004C60BC" w:rsidRDefault="004C60BC" w:rsidP="0086249C">
      <w:pPr>
        <w:pStyle w:val="ListParagraph"/>
        <w:numPr>
          <w:ilvl w:val="1"/>
          <w:numId w:val="27"/>
        </w:numPr>
      </w:pPr>
      <w:r>
        <w:t xml:space="preserve">Resulting damage due to this inflammatory response (demyelination, axonal loss, </w:t>
      </w:r>
      <w:proofErr w:type="spellStart"/>
      <w:r>
        <w:t>etc</w:t>
      </w:r>
      <w:proofErr w:type="spellEnd"/>
      <w:r>
        <w:t>).</w:t>
      </w:r>
    </w:p>
    <w:p w:rsidR="00E4757B" w:rsidRDefault="00554BB1" w:rsidP="00E4757B">
      <w:pPr>
        <w:pStyle w:val="ListParagraph"/>
        <w:numPr>
          <w:ilvl w:val="2"/>
          <w:numId w:val="27"/>
        </w:numPr>
      </w:pPr>
      <w:r>
        <w:t>Demyelination</w:t>
      </w:r>
      <w:r w:rsidR="00E4757B">
        <w:t xml:space="preserve">, </w:t>
      </w:r>
      <w:proofErr w:type="spellStart"/>
      <w:r w:rsidR="00E4757B">
        <w:t>r</w:t>
      </w:r>
      <w:r>
        <w:t>emyelintation</w:t>
      </w:r>
      <w:proofErr w:type="spellEnd"/>
      <w:r w:rsidR="00E4757B">
        <w:t>, a</w:t>
      </w:r>
      <w:r>
        <w:t>xonal loss</w:t>
      </w:r>
      <w:r w:rsidR="00E4757B">
        <w:t>, oli</w:t>
      </w:r>
      <w:r w:rsidR="00E4757B" w:rsidRPr="00F95250">
        <w:t>godendrocyte loss</w:t>
      </w:r>
      <w:r w:rsidR="00E4757B">
        <w:t>, gliosis &amp; atrophy.</w:t>
      </w:r>
    </w:p>
    <w:p w:rsidR="00BB0157" w:rsidRDefault="00EB3D3A" w:rsidP="0086249C">
      <w:pPr>
        <w:pStyle w:val="ListParagraph"/>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rsidR="00554BB1" w:rsidRDefault="00554BB1" w:rsidP="00554BB1">
      <w:pPr>
        <w:pStyle w:val="ListParagraph"/>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rsidR="00554BB1" w:rsidRDefault="00554BB1" w:rsidP="00554BB1">
      <w:pPr>
        <w:pStyle w:val="ListParagraph"/>
        <w:numPr>
          <w:ilvl w:val="2"/>
          <w:numId w:val="27"/>
        </w:numPr>
      </w:pPr>
      <w:r>
        <w:t xml:space="preserve">Although MS has mostly been described as a WM disease, post-mortem histological evidence has shown many abnormalities in cortical GM of MS patients. GM lesions are characterized by </w:t>
      </w:r>
      <w:proofErr w:type="spellStart"/>
      <w:r>
        <w:t>demyelintation</w:t>
      </w:r>
      <w:proofErr w:type="spellEnd"/>
      <w:r>
        <w:t>, axonal and dendritic transection, neuronal apoptosis and limited inflammatory cell content compared to WM lesions.</w:t>
      </w:r>
    </w:p>
    <w:p w:rsidR="00403A11" w:rsidRDefault="00C64937" w:rsidP="00403A11">
      <w:pPr>
        <w:pStyle w:val="Heading3"/>
      </w:pPr>
      <w:bookmarkStart w:id="25" w:name="_Toc497663694"/>
      <w:r w:rsidRPr="001F2190">
        <w:rPr>
          <w:rFonts w:cs="Times New Roman"/>
          <w:noProof/>
        </w:rPr>
        <w:t>Role of MRI in MS</w:t>
      </w:r>
      <w:bookmarkEnd w:id="25"/>
    </w:p>
    <w:p w:rsidR="00403A11" w:rsidRDefault="00D92A1E" w:rsidP="00D92A1E">
      <w:pPr>
        <w:pStyle w:val="ListParagraph"/>
        <w:numPr>
          <w:ilvl w:val="0"/>
          <w:numId w:val="45"/>
        </w:numPr>
      </w:pPr>
      <w:r>
        <w:t>Paragraph 1: In clinic</w:t>
      </w:r>
    </w:p>
    <w:p w:rsidR="00D92A1E" w:rsidRDefault="006B4187" w:rsidP="00D92A1E">
      <w:pPr>
        <w:pStyle w:val="ListParagraph"/>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rsidR="00DD58DC" w:rsidRDefault="00DD58DC" w:rsidP="00D92A1E">
      <w:pPr>
        <w:pStyle w:val="ListParagraph"/>
        <w:numPr>
          <w:ilvl w:val="1"/>
          <w:numId w:val="45"/>
        </w:numPr>
      </w:pPr>
      <w:r>
        <w:t xml:space="preserve">These criteria require that </w:t>
      </w:r>
      <w:proofErr w:type="spellStart"/>
      <w:r>
        <w:t>hyperintense</w:t>
      </w:r>
      <w:proofErr w:type="spellEnd"/>
      <w:r>
        <w:t xml:space="preserve"> lesions in T</w:t>
      </w:r>
      <w:r>
        <w:rPr>
          <w:vertAlign w:val="subscript"/>
        </w:rPr>
        <w:t>2</w:t>
      </w:r>
      <w:r>
        <w:t>-weighted MRI images be observed to have a dissemination in space (2 or more lesions that are periventricular, cortical/</w:t>
      </w:r>
      <w:proofErr w:type="spellStart"/>
      <w:r>
        <w:t>juxtacortical</w:t>
      </w:r>
      <w:proofErr w:type="spellEnd"/>
      <w:r>
        <w:t xml:space="preserve">, in the optic nerve, </w:t>
      </w:r>
      <w:proofErr w:type="spellStart"/>
      <w:r>
        <w:t>infratentorial</w:t>
      </w:r>
      <w:proofErr w:type="spellEnd"/>
      <w:r>
        <w:t>,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rsidR="00DD58DC" w:rsidRDefault="00DD58DC" w:rsidP="00D92A1E">
      <w:pPr>
        <w:pStyle w:val="ListParagraph"/>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rsidR="00D92A1E" w:rsidRDefault="00D92A1E" w:rsidP="00D92A1E">
      <w:pPr>
        <w:pStyle w:val="ListParagraph"/>
        <w:numPr>
          <w:ilvl w:val="0"/>
          <w:numId w:val="45"/>
        </w:numPr>
      </w:pPr>
      <w:r>
        <w:t>Paragraph 2: In research</w:t>
      </w:r>
    </w:p>
    <w:p w:rsidR="00D92A1E" w:rsidRDefault="00D63676" w:rsidP="00D92A1E">
      <w:pPr>
        <w:pStyle w:val="ListParagraph"/>
        <w:numPr>
          <w:ilvl w:val="1"/>
          <w:numId w:val="45"/>
        </w:numPr>
      </w:pPr>
      <w:r>
        <w:t>Atrophy</w:t>
      </w:r>
    </w:p>
    <w:p w:rsidR="008150A9" w:rsidRDefault="008150A9" w:rsidP="00D92A1E">
      <w:pPr>
        <w:pStyle w:val="ListParagraph"/>
        <w:numPr>
          <w:ilvl w:val="1"/>
          <w:numId w:val="45"/>
        </w:numPr>
      </w:pPr>
      <w:r>
        <w:t>Lesion/NAWM specificity</w:t>
      </w:r>
    </w:p>
    <w:p w:rsidR="008150A9" w:rsidRDefault="008150A9" w:rsidP="00D92A1E">
      <w:pPr>
        <w:pStyle w:val="ListParagraph"/>
        <w:numPr>
          <w:ilvl w:val="1"/>
          <w:numId w:val="45"/>
        </w:numPr>
      </w:pPr>
      <w:r>
        <w:t>fMRI</w:t>
      </w:r>
    </w:p>
    <w:p w:rsidR="008150A9" w:rsidRDefault="008150A9" w:rsidP="00D92A1E">
      <w:pPr>
        <w:pStyle w:val="ListParagraph"/>
        <w:numPr>
          <w:ilvl w:val="1"/>
          <w:numId w:val="45"/>
        </w:numPr>
      </w:pPr>
      <w:r>
        <w:t>GM</w:t>
      </w:r>
    </w:p>
    <w:p w:rsidR="00403A11" w:rsidRDefault="00DD0B26" w:rsidP="00403A11">
      <w:pPr>
        <w:pStyle w:val="Heading2"/>
      </w:pPr>
      <w:bookmarkStart w:id="26" w:name="_Toc497663695"/>
      <w:r w:rsidRPr="001F2190">
        <w:rPr>
          <w:rFonts w:cs="Times New Roman"/>
          <w:noProof/>
        </w:rPr>
        <w:t>Quantitative MR Imaging</w:t>
      </w:r>
      <w:bookmarkEnd w:id="26"/>
    </w:p>
    <w:p w:rsidR="00403A11" w:rsidRDefault="00DD0B26" w:rsidP="00403A11">
      <w:pPr>
        <w:pStyle w:val="Heading3"/>
      </w:pPr>
      <w:bookmarkStart w:id="27"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7"/>
    </w:p>
    <w:p w:rsidR="00403A11" w:rsidRDefault="00F03384" w:rsidP="00403A11">
      <w:r>
        <w:rPr>
          <w:i/>
        </w:rPr>
        <w:t>Longitudinal Relaxation Time (T</w:t>
      </w:r>
      <w:r>
        <w:rPr>
          <w:i/>
          <w:vertAlign w:val="subscript"/>
        </w:rPr>
        <w:t>1</w:t>
      </w:r>
      <w:r>
        <w:rPr>
          <w:i/>
        </w:rPr>
        <w:t>)</w:t>
      </w:r>
    </w:p>
    <w:p w:rsidR="00F03384" w:rsidRDefault="00F03384" w:rsidP="00F03384">
      <w:pPr>
        <w:pStyle w:val="ListParagraph"/>
        <w:numPr>
          <w:ilvl w:val="0"/>
          <w:numId w:val="40"/>
        </w:numPr>
      </w:pPr>
      <w:r>
        <w:t>Paragraph 1: Very brief overview of what T</w:t>
      </w:r>
      <w:r>
        <w:rPr>
          <w:vertAlign w:val="subscript"/>
        </w:rPr>
        <w:t>1</w:t>
      </w:r>
      <w:r>
        <w:t xml:space="preserve"> is, and how it can change.</w:t>
      </w:r>
    </w:p>
    <w:p w:rsidR="00061015" w:rsidRDefault="00061015" w:rsidP="00061015">
      <w:pPr>
        <w:pStyle w:val="ListParagraph"/>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rsidR="00061015" w:rsidRDefault="00061015" w:rsidP="00061015">
      <w:pPr>
        <w:pStyle w:val="ListParagraph"/>
        <w:numPr>
          <w:ilvl w:val="1"/>
          <w:numId w:val="40"/>
        </w:numPr>
      </w:pPr>
      <w:r>
        <w:t>How it changes between matter (e.g. solid -&gt; liquid, tissue</w:t>
      </w:r>
      <w:r w:rsidR="00352552">
        <w:t>s are</w:t>
      </w:r>
      <w:r>
        <w:t xml:space="preserve"> intermediate)</w:t>
      </w:r>
    </w:p>
    <w:p w:rsidR="00061015" w:rsidRDefault="00061015" w:rsidP="00061015">
      <w:pPr>
        <w:pStyle w:val="ListParagraph"/>
        <w:numPr>
          <w:ilvl w:val="1"/>
          <w:numId w:val="40"/>
        </w:numPr>
      </w:pPr>
      <w:r>
        <w:t>How it changes between field strength (higher field, longer T1). This can pose a challenge to high field imaging such as 7T+ for certain pulse sequences.</w:t>
      </w:r>
    </w:p>
    <w:p w:rsidR="00061015" w:rsidRDefault="00061015" w:rsidP="00061015">
      <w:pPr>
        <w:pStyle w:val="ListParagraph"/>
        <w:numPr>
          <w:ilvl w:val="1"/>
          <w:numId w:val="40"/>
        </w:numPr>
      </w:pPr>
      <w:r>
        <w:t>Example values, and instances where knowledge of T</w:t>
      </w:r>
      <w:r>
        <w:rPr>
          <w:vertAlign w:val="subscript"/>
        </w:rPr>
        <w:t>1</w:t>
      </w:r>
      <w:r>
        <w:t xml:space="preserve"> is important (sequence planning, DCE timing, </w:t>
      </w:r>
      <w:proofErr w:type="spellStart"/>
      <w:r>
        <w:t>etc</w:t>
      </w:r>
      <w:proofErr w:type="spellEnd"/>
      <w:r>
        <w:t>)?</w:t>
      </w:r>
    </w:p>
    <w:p w:rsidR="00F03384" w:rsidRDefault="0052421C" w:rsidP="00F03384">
      <w:pPr>
        <w:pStyle w:val="ListParagraph"/>
        <w:numPr>
          <w:ilvl w:val="0"/>
          <w:numId w:val="40"/>
        </w:numPr>
      </w:pPr>
      <w:r>
        <w:t>Paragraph 2: Inversion Recovery</w:t>
      </w:r>
    </w:p>
    <w:p w:rsidR="0052421C" w:rsidRDefault="0052421C" w:rsidP="0052421C">
      <w:pPr>
        <w:pStyle w:val="ListParagraph"/>
        <w:numPr>
          <w:ilvl w:val="1"/>
          <w:numId w:val="40"/>
        </w:numPr>
      </w:pPr>
      <w:r>
        <w:t>Discuss idea</w:t>
      </w:r>
      <w:r w:rsidR="000153B5">
        <w:t xml:space="preserve">/pulse </w:t>
      </w:r>
      <w:r w:rsidR="00BD3CFF">
        <w:t>sequence</w:t>
      </w:r>
      <w:r>
        <w:t xml:space="preserve"> behind IR</w:t>
      </w:r>
    </w:p>
    <w:p w:rsidR="004F162E" w:rsidRDefault="0052421C" w:rsidP="00EC5D18">
      <w:pPr>
        <w:pStyle w:val="ListParagraph"/>
        <w:numPr>
          <w:ilvl w:val="1"/>
          <w:numId w:val="40"/>
        </w:numPr>
      </w:pPr>
      <w:r>
        <w:t>Technical assumptions/limitations</w:t>
      </w:r>
      <w:r w:rsidR="000153B5">
        <w:t xml:space="preserve"> (long TR, # </w:t>
      </w:r>
      <w:proofErr w:type="spellStart"/>
      <w:r w:rsidR="000153B5">
        <w:t>ot</w:t>
      </w:r>
      <w:proofErr w:type="spellEnd"/>
      <w:r w:rsidR="000153B5">
        <w:t xml:space="preserve">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rsidTr="00D01BB2">
        <w:trPr>
          <w:trHeight w:val="720"/>
        </w:trPr>
        <w:tc>
          <w:tcPr>
            <w:tcW w:w="8397" w:type="dxa"/>
          </w:tcPr>
          <w:p w:rsidR="004F162E" w:rsidRDefault="00A17C9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rsidR="004F162E" w:rsidRPr="00A87AF2" w:rsidRDefault="004F162E" w:rsidP="00D01BB2">
            <w:pPr>
              <w:spacing w:after="0" w:line="240" w:lineRule="auto"/>
              <w:rPr>
                <w:sz w:val="4"/>
                <w:szCs w:val="4"/>
              </w:rPr>
            </w:pPr>
          </w:p>
          <w:p w:rsidR="004F162E" w:rsidRPr="003A39F9" w:rsidRDefault="004F162E" w:rsidP="00D01BB2">
            <w:pPr>
              <w:jc w:val="right"/>
              <w:rPr>
                <w:b/>
              </w:rPr>
            </w:pPr>
            <w:r w:rsidRPr="003A39F9">
              <w:rPr>
                <w:b/>
              </w:rPr>
              <w:t>(</w:t>
            </w:r>
            <w:r>
              <w:rPr>
                <w:b/>
              </w:rPr>
              <w:t>2-1</w:t>
            </w:r>
            <w:r w:rsidRPr="003A39F9">
              <w:rPr>
                <w:b/>
              </w:rPr>
              <w:t>)</w:t>
            </w:r>
          </w:p>
        </w:tc>
      </w:tr>
    </w:tbl>
    <w:p w:rsidR="004F162E" w:rsidRDefault="00915EC7" w:rsidP="00915EC7">
      <w:pPr>
        <w:pStyle w:val="ListParagraph"/>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rsidR="0052421C" w:rsidRDefault="0052421C" w:rsidP="00915EC7">
      <w:pPr>
        <w:pStyle w:val="ListParagraph"/>
        <w:numPr>
          <w:ilvl w:val="0"/>
          <w:numId w:val="42"/>
        </w:numPr>
      </w:pPr>
      <w:r>
        <w:t>Can be modified to be slightly quicker (e.g. Look-Locker), but still pretty slow.</w:t>
      </w:r>
    </w:p>
    <w:p w:rsidR="00915EC7" w:rsidRDefault="00937977" w:rsidP="00E43429">
      <w:pPr>
        <w:pStyle w:val="ListParagraph"/>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w:t>
      </w:r>
      <w:proofErr w:type="spellStart"/>
      <w:r w:rsidR="00DC344E">
        <w:t>Kober</w:t>
      </w:r>
      <w:proofErr w:type="spellEnd"/>
      <w:r w:rsidR="00DC344E">
        <w:t xml:space="preserve"> 2012).</w:t>
      </w:r>
      <w:r w:rsidR="00E43429">
        <w:t xml:space="preserve"> It doesn’t require a B</w:t>
      </w:r>
      <w:r w:rsidR="00E43429">
        <w:rPr>
          <w:vertAlign w:val="subscript"/>
        </w:rPr>
        <w:t>1</w:t>
      </w:r>
      <w:r w:rsidR="00E43429">
        <w:t xml:space="preserve"> map to acquire this method.</w:t>
      </w:r>
    </w:p>
    <w:p w:rsidR="0052421C" w:rsidRDefault="0052421C" w:rsidP="0052421C">
      <w:pPr>
        <w:spacing w:line="240" w:lineRule="auto"/>
        <w:ind w:left="360"/>
        <w:jc w:val="center"/>
      </w:pPr>
      <w:r w:rsidRPr="0052421C">
        <w:rPr>
          <w:noProof/>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234258" cy="3389668"/>
                    </a:xfrm>
                    <a:prstGeom prst="rect">
                      <a:avLst/>
                    </a:prstGeom>
                  </pic:spPr>
                </pic:pic>
              </a:graphicData>
            </a:graphic>
          </wp:inline>
        </w:drawing>
      </w:r>
    </w:p>
    <w:p w:rsidR="0052421C" w:rsidRDefault="0052421C" w:rsidP="00E43429">
      <w:pPr>
        <w:pStyle w:val="Caption"/>
      </w:pPr>
      <w:bookmarkStart w:id="28"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xml:space="preserve">. (**From </w:t>
      </w:r>
      <w:proofErr w:type="spellStart"/>
      <w:r>
        <w:t>Stikov</w:t>
      </w:r>
      <w:proofErr w:type="spellEnd"/>
      <w:r>
        <w:t xml:space="preserve"> et al 2015. Either get rights from Wiley to be used in thesis, or make new similar figure**).</w:t>
      </w:r>
      <w:bookmarkEnd w:id="28"/>
    </w:p>
    <w:p w:rsidR="00F03384" w:rsidRDefault="00F03384" w:rsidP="00F03384">
      <w:pPr>
        <w:pStyle w:val="ListParagraph"/>
        <w:numPr>
          <w:ilvl w:val="0"/>
          <w:numId w:val="40"/>
        </w:numPr>
      </w:pPr>
      <w:r>
        <w:t xml:space="preserve">Paragraph 3: </w:t>
      </w:r>
      <w:r w:rsidR="004F162E">
        <w:t>Variable Flip Angle</w:t>
      </w:r>
    </w:p>
    <w:p w:rsidR="00A24961" w:rsidRDefault="00A24961" w:rsidP="00590947">
      <w:pPr>
        <w:pStyle w:val="ListParagraph"/>
        <w:numPr>
          <w:ilvl w:val="1"/>
          <w:numId w:val="40"/>
        </w:numPr>
      </w:pPr>
      <w:r>
        <w:t>Mechanism/pulse sequence</w:t>
      </w:r>
    </w:p>
    <w:p w:rsidR="00E43429" w:rsidRDefault="00590947" w:rsidP="00590947">
      <w:pPr>
        <w:pStyle w:val="ListParagraph"/>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rsidTr="00B946CA">
        <w:trPr>
          <w:trHeight w:val="720"/>
        </w:trPr>
        <w:tc>
          <w:tcPr>
            <w:tcW w:w="8397" w:type="dxa"/>
          </w:tcPr>
          <w:p w:rsidR="00590947" w:rsidRDefault="00A17C9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rsidR="00590947" w:rsidRPr="00A87AF2" w:rsidRDefault="00590947" w:rsidP="00B946CA">
            <w:pPr>
              <w:spacing w:after="0" w:line="240" w:lineRule="auto"/>
              <w:rPr>
                <w:sz w:val="4"/>
                <w:szCs w:val="4"/>
              </w:rPr>
            </w:pPr>
          </w:p>
          <w:p w:rsidR="00590947" w:rsidRPr="003A39F9" w:rsidRDefault="00590947" w:rsidP="00B946CA">
            <w:pPr>
              <w:jc w:val="right"/>
              <w:rPr>
                <w:b/>
              </w:rPr>
            </w:pPr>
            <w:r w:rsidRPr="003A39F9">
              <w:rPr>
                <w:b/>
              </w:rPr>
              <w:t>(</w:t>
            </w:r>
            <w:r w:rsidR="001318BC">
              <w:rPr>
                <w:b/>
              </w:rPr>
              <w:t>2-2</w:t>
            </w:r>
            <w:r w:rsidRPr="003A39F9">
              <w:rPr>
                <w:b/>
              </w:rPr>
              <w:t>)</w:t>
            </w:r>
          </w:p>
        </w:tc>
      </w:tr>
    </w:tbl>
    <w:p w:rsidR="00590947" w:rsidRDefault="001318BC" w:rsidP="001318BC">
      <w:pPr>
        <w:pStyle w:val="ListParagraph"/>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w:t>
      </w:r>
      <w:proofErr w:type="spellStart"/>
      <w:r w:rsidR="00A24961">
        <w:t>mx+b</w:t>
      </w:r>
      <w:proofErr w:type="spellEnd"/>
      <w:r w:rsidR="00A24961">
        <w:t>):</w:t>
      </w:r>
    </w:p>
    <w:tbl>
      <w:tblPr>
        <w:tblW w:w="9454" w:type="dxa"/>
        <w:tblLook w:val="04A0" w:firstRow="1" w:lastRow="0" w:firstColumn="1" w:lastColumn="0" w:noHBand="0" w:noVBand="1"/>
      </w:tblPr>
      <w:tblGrid>
        <w:gridCol w:w="8397"/>
        <w:gridCol w:w="1057"/>
      </w:tblGrid>
      <w:tr w:rsidR="001318BC" w:rsidRPr="007B5704" w:rsidTr="00B946CA">
        <w:trPr>
          <w:trHeight w:val="720"/>
        </w:trPr>
        <w:tc>
          <w:tcPr>
            <w:tcW w:w="8397" w:type="dxa"/>
          </w:tcPr>
          <w:p w:rsidR="001318BC" w:rsidRDefault="00A17C9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rsidR="001318BC" w:rsidRPr="00A87AF2" w:rsidRDefault="001318BC" w:rsidP="00B946CA">
            <w:pPr>
              <w:spacing w:after="0" w:line="240" w:lineRule="auto"/>
              <w:rPr>
                <w:sz w:val="4"/>
                <w:szCs w:val="4"/>
              </w:rPr>
            </w:pPr>
          </w:p>
          <w:p w:rsidR="001318BC" w:rsidRPr="003A39F9" w:rsidRDefault="001318BC" w:rsidP="00B946CA">
            <w:pPr>
              <w:jc w:val="right"/>
              <w:rPr>
                <w:b/>
              </w:rPr>
            </w:pPr>
            <w:r w:rsidRPr="003A39F9">
              <w:rPr>
                <w:b/>
              </w:rPr>
              <w:t>(</w:t>
            </w:r>
            <w:r>
              <w:rPr>
                <w:b/>
              </w:rPr>
              <w:t>2-3</w:t>
            </w:r>
            <w:r w:rsidRPr="003A39F9">
              <w:rPr>
                <w:b/>
              </w:rPr>
              <w:t>)</w:t>
            </w:r>
          </w:p>
        </w:tc>
      </w:tr>
    </w:tbl>
    <w:p w:rsidR="00590947" w:rsidRDefault="001318BC" w:rsidP="001318BC">
      <w:pPr>
        <w:pStyle w:val="ListParagraph"/>
        <w:numPr>
          <w:ilvl w:val="0"/>
          <w:numId w:val="43"/>
        </w:numPr>
      </w:pPr>
      <w:r>
        <w:t>…since the flip angles and TR are known.</w:t>
      </w:r>
    </w:p>
    <w:p w:rsidR="00E06375" w:rsidRDefault="00A24961" w:rsidP="00E06375">
      <w:pPr>
        <w:pStyle w:val="ListParagraph"/>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rsidR="004F162E" w:rsidRPr="004F162E" w:rsidRDefault="004F162E" w:rsidP="004F162E">
      <w:pPr>
        <w:rPr>
          <w:i/>
        </w:rPr>
      </w:pPr>
      <w:r w:rsidRPr="004F162E">
        <w:rPr>
          <w:i/>
        </w:rPr>
        <w:t>Transversal Relaxation Time (T</w:t>
      </w:r>
      <w:r w:rsidRPr="004F162E">
        <w:rPr>
          <w:i/>
          <w:vertAlign w:val="subscript"/>
        </w:rPr>
        <w:t>2</w:t>
      </w:r>
      <w:r w:rsidRPr="004F162E">
        <w:rPr>
          <w:i/>
        </w:rPr>
        <w:t>)</w:t>
      </w:r>
    </w:p>
    <w:p w:rsidR="004F162E" w:rsidRDefault="004F162E" w:rsidP="00F03384">
      <w:pPr>
        <w:pStyle w:val="ListParagraph"/>
        <w:numPr>
          <w:ilvl w:val="0"/>
          <w:numId w:val="40"/>
        </w:numPr>
      </w:pPr>
      <w:r>
        <w:t>Paragraph 1: Overview</w:t>
      </w:r>
    </w:p>
    <w:p w:rsidR="00C8043F" w:rsidRDefault="00C8043F" w:rsidP="00C8043F">
      <w:pPr>
        <w:pStyle w:val="ListParagraph"/>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rsidR="00C8043F" w:rsidRDefault="00C8043F" w:rsidP="00C8043F">
      <w:pPr>
        <w:pStyle w:val="ListParagraph"/>
        <w:numPr>
          <w:ilvl w:val="1"/>
          <w:numId w:val="40"/>
        </w:numPr>
      </w:pPr>
      <w:r>
        <w:t>How it changes between matter (e.g. solid -&gt; liquid, tissue is intermediate)</w:t>
      </w:r>
      <w:r w:rsidR="007B200D">
        <w:t>.</w:t>
      </w:r>
    </w:p>
    <w:p w:rsidR="00C8043F" w:rsidRDefault="007B200D" w:rsidP="00C8043F">
      <w:pPr>
        <w:pStyle w:val="ListParagraph"/>
        <w:numPr>
          <w:ilvl w:val="1"/>
          <w:numId w:val="40"/>
        </w:numPr>
      </w:pPr>
      <w:r>
        <w:t>T2 very short in macromolecules - why</w:t>
      </w:r>
    </w:p>
    <w:p w:rsidR="00C8043F" w:rsidRDefault="007B200D" w:rsidP="007B200D">
      <w:pPr>
        <w:pStyle w:val="ListParagraph"/>
        <w:numPr>
          <w:ilvl w:val="0"/>
          <w:numId w:val="40"/>
        </w:numPr>
      </w:pPr>
      <w:r>
        <w:t xml:space="preserve">Paragraph 2: T2 in </w:t>
      </w:r>
      <w:proofErr w:type="spellStart"/>
      <w:r>
        <w:t>qMRI</w:t>
      </w:r>
      <w:proofErr w:type="spellEnd"/>
      <w:r>
        <w:t>/MS</w:t>
      </w:r>
    </w:p>
    <w:p w:rsidR="004F162E" w:rsidRDefault="004F162E" w:rsidP="004F162E">
      <w:pPr>
        <w:pStyle w:val="ListParagraph"/>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rsidR="004F162E" w:rsidRDefault="004F162E" w:rsidP="004F162E">
      <w:pPr>
        <w:pStyle w:val="ListParagraph"/>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rsidR="004F162E" w:rsidRDefault="004F162E" w:rsidP="004F162E">
      <w:pPr>
        <w:pStyle w:val="ListParagraph"/>
        <w:numPr>
          <w:ilvl w:val="1"/>
          <w:numId w:val="40"/>
        </w:numPr>
      </w:pPr>
      <w:r>
        <w:t>MWF can be calculated using quantitative T2, which</w:t>
      </w:r>
      <w:r w:rsidR="00E445DF">
        <w:t xml:space="preserve"> is also used to study MS/myeli</w:t>
      </w:r>
      <w:r>
        <w:t>n.</w:t>
      </w:r>
    </w:p>
    <w:p w:rsidR="004F162E" w:rsidRPr="00F03384" w:rsidRDefault="004F162E" w:rsidP="004F162E">
      <w:pPr>
        <w:pStyle w:val="ListParagraph"/>
        <w:numPr>
          <w:ilvl w:val="2"/>
          <w:numId w:val="40"/>
        </w:numPr>
      </w:pPr>
      <w:r>
        <w:t>Briefly explain what MWF is, how it’s estimated, and a few applications/results.</w:t>
      </w:r>
    </w:p>
    <w:p w:rsidR="00403A11" w:rsidRDefault="00DD0B26" w:rsidP="00403A11">
      <w:pPr>
        <w:pStyle w:val="Heading3"/>
      </w:pPr>
      <w:bookmarkStart w:id="29"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9"/>
    </w:p>
    <w:p w:rsidR="00B946CA" w:rsidRPr="00B946CA" w:rsidRDefault="00B946CA" w:rsidP="00B946CA">
      <w:pPr>
        <w:rPr>
          <w:i/>
        </w:rPr>
      </w:pPr>
      <w:r>
        <w:rPr>
          <w:i/>
        </w:rPr>
        <w:t>B</w:t>
      </w:r>
      <w:r>
        <w:rPr>
          <w:i/>
          <w:vertAlign w:val="subscript"/>
        </w:rPr>
        <w:t>1</w:t>
      </w:r>
      <w:r>
        <w:rPr>
          <w:i/>
        </w:rPr>
        <w:t xml:space="preserve"> Mapping</w:t>
      </w:r>
    </w:p>
    <w:p w:rsidR="00403A11" w:rsidRDefault="00F03384" w:rsidP="00F03384">
      <w:pPr>
        <w:pStyle w:val="ListParagraph"/>
        <w:numPr>
          <w:ilvl w:val="0"/>
          <w:numId w:val="41"/>
        </w:numPr>
      </w:pPr>
      <w:r>
        <w:t>Paragraph 1: Very brief overview of what B</w:t>
      </w:r>
      <w:r>
        <w:rPr>
          <w:vertAlign w:val="subscript"/>
        </w:rPr>
        <w:t>1</w:t>
      </w:r>
      <w:r>
        <w:t xml:space="preserve"> is, and how it can change.</w:t>
      </w:r>
    </w:p>
    <w:p w:rsidR="00F03384" w:rsidRDefault="00ED2F26" w:rsidP="00F03384">
      <w:pPr>
        <w:pStyle w:val="ListParagraph"/>
        <w:numPr>
          <w:ilvl w:val="1"/>
          <w:numId w:val="41"/>
        </w:numPr>
      </w:pPr>
      <w:r>
        <w:t xml:space="preserve">Amplitude of transmit RF pulses. </w:t>
      </w:r>
    </w:p>
    <w:p w:rsidR="00ED2F26" w:rsidRDefault="00ED2F26" w:rsidP="00F03384">
      <w:pPr>
        <w:pStyle w:val="ListParagraph"/>
        <w:numPr>
          <w:ilvl w:val="1"/>
          <w:numId w:val="41"/>
        </w:numPr>
      </w:pPr>
      <w:r>
        <w:t>Inhomogeneity in B1 create different FAs throughout the sample, which sometimes will change the signal contrast.</w:t>
      </w:r>
    </w:p>
    <w:p w:rsidR="00ED2F26" w:rsidRDefault="00ED2F26" w:rsidP="00F03384">
      <w:pPr>
        <w:pStyle w:val="ListParagraph"/>
        <w:numPr>
          <w:ilvl w:val="1"/>
          <w:numId w:val="41"/>
        </w:numPr>
      </w:pPr>
      <w:r>
        <w:t xml:space="preserve">More typically measured as a support measurement for other </w:t>
      </w:r>
      <w:proofErr w:type="spellStart"/>
      <w:r>
        <w:t>qMRI</w:t>
      </w:r>
      <w:proofErr w:type="spellEnd"/>
      <w:r>
        <w:t xml:space="preserve"> techniques, but some interesting parameters can be deduced from B1 maps (e.g. conductivity and permittivity).</w:t>
      </w:r>
    </w:p>
    <w:p w:rsidR="00ED2F26" w:rsidRDefault="00ED2F26" w:rsidP="00F03384">
      <w:pPr>
        <w:pStyle w:val="ListParagraph"/>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rsidR="00ED2F26" w:rsidRDefault="00ED2F26" w:rsidP="00F03384">
      <w:pPr>
        <w:pStyle w:val="ListParagraph"/>
        <w:numPr>
          <w:ilvl w:val="1"/>
          <w:numId w:val="41"/>
        </w:numPr>
      </w:pPr>
      <w:r>
        <w:t>The standing wave effect becomes important at high field strengths (~7T) due to a shortening in the resonant wavelength (~size of head), and B1 shimming can be required.</w:t>
      </w:r>
    </w:p>
    <w:p w:rsidR="001D6AA1" w:rsidRDefault="00BB68B0" w:rsidP="00BB68B0">
      <w:pPr>
        <w:spacing w:line="240" w:lineRule="auto"/>
        <w:jc w:val="center"/>
      </w:pPr>
      <w:r>
        <w:rPr>
          <w:noProof/>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rsidR="00BB68B0" w:rsidRDefault="00BB68B0" w:rsidP="00BB68B0">
      <w:pPr>
        <w:pStyle w:val="Caption"/>
      </w:pPr>
      <w:bookmarkStart w:id="30"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30"/>
    </w:p>
    <w:p w:rsidR="000F0FF0" w:rsidRDefault="00F03384" w:rsidP="001D6AA1">
      <w:pPr>
        <w:pStyle w:val="ListParagraph"/>
        <w:numPr>
          <w:ilvl w:val="0"/>
          <w:numId w:val="41"/>
        </w:numPr>
      </w:pPr>
      <w:r>
        <w:t>Paragraph 2: Double Angle imaging</w:t>
      </w:r>
      <w:r w:rsidR="00D14FFD">
        <w:t xml:space="preserve"> based methods</w:t>
      </w:r>
      <w:r>
        <w:t>.</w:t>
      </w:r>
    </w:p>
    <w:p w:rsidR="000F0FF0" w:rsidRDefault="00E07D3F" w:rsidP="00E07D3F">
      <w:pPr>
        <w:pStyle w:val="ListParagraph"/>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rsidR="006812EB" w:rsidRDefault="006812EB" w:rsidP="00E07D3F">
      <w:pPr>
        <w:pStyle w:val="ListParagraph"/>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rsidTr="00B946CA">
        <w:trPr>
          <w:trHeight w:val="720"/>
        </w:trPr>
        <w:tc>
          <w:tcPr>
            <w:tcW w:w="8397" w:type="dxa"/>
          </w:tcPr>
          <w:p w:rsidR="00B946CA" w:rsidRDefault="00A17C9B"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rsidR="00B946CA" w:rsidRPr="00A87AF2" w:rsidRDefault="00B946CA" w:rsidP="00B946CA">
            <w:pPr>
              <w:spacing w:after="0" w:line="240" w:lineRule="auto"/>
              <w:rPr>
                <w:sz w:val="4"/>
                <w:szCs w:val="4"/>
              </w:rPr>
            </w:pPr>
          </w:p>
          <w:p w:rsidR="00B946CA" w:rsidRPr="003A39F9" w:rsidRDefault="00B946CA" w:rsidP="00B946CA">
            <w:pPr>
              <w:jc w:val="right"/>
              <w:rPr>
                <w:b/>
              </w:rPr>
            </w:pPr>
            <w:r w:rsidRPr="003A39F9">
              <w:rPr>
                <w:b/>
              </w:rPr>
              <w:t>(</w:t>
            </w:r>
            <w:r>
              <w:rPr>
                <w:b/>
              </w:rPr>
              <w:t>2-4</w:t>
            </w:r>
            <w:r w:rsidRPr="003A39F9">
              <w:rPr>
                <w:b/>
              </w:rPr>
              <w:t>)</w:t>
            </w:r>
          </w:p>
        </w:tc>
      </w:tr>
    </w:tbl>
    <w:p w:rsidR="00346175" w:rsidRDefault="00346175" w:rsidP="00346175">
      <w:pPr>
        <w:pStyle w:val="ListParagraph"/>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rsidR="00346175" w:rsidRDefault="00346175" w:rsidP="00C01499">
      <w:pPr>
        <w:pStyle w:val="ListParagraph"/>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rsidR="00346175" w:rsidRDefault="008F086D" w:rsidP="00346175">
      <w:pPr>
        <w:pStyle w:val="ListParagraph"/>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rsidR="00F03384" w:rsidRDefault="00F03384" w:rsidP="00F03384">
      <w:pPr>
        <w:pStyle w:val="ListParagraph"/>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w:t>
      </w:r>
      <w:proofErr w:type="spellStart"/>
      <w:r>
        <w:t>Siegert</w:t>
      </w:r>
      <w:proofErr w:type="spellEnd"/>
      <w:r w:rsidR="00D14FFD">
        <w:t>.</w:t>
      </w:r>
    </w:p>
    <w:p w:rsidR="00E478BD" w:rsidRDefault="00E478BD" w:rsidP="00E478BD">
      <w:pPr>
        <w:pStyle w:val="ListParagraph"/>
        <w:numPr>
          <w:ilvl w:val="1"/>
          <w:numId w:val="41"/>
        </w:numPr>
      </w:pPr>
      <w:r>
        <w:t>There exists many (!) other pulse sequences aimed at rapidly mapping B1, particularly for whole-brain imaging, but won’t be all explained here (cite some here).</w:t>
      </w:r>
    </w:p>
    <w:p w:rsidR="00675EC6" w:rsidRDefault="00675EC6" w:rsidP="00E478BD">
      <w:pPr>
        <w:pStyle w:val="ListParagraph"/>
        <w:numPr>
          <w:ilvl w:val="1"/>
          <w:numId w:val="41"/>
        </w:numPr>
      </w:pPr>
      <w:r>
        <w:t>Two rapid B1 mapping techniques that have garnered a lot of attention in the last decade are AFI and BS, steady-state and phase-based methods (respectively).</w:t>
      </w:r>
    </w:p>
    <w:p w:rsidR="00675EC6" w:rsidRDefault="00675EC6" w:rsidP="00E478BD">
      <w:pPr>
        <w:pStyle w:val="ListParagraph"/>
        <w:numPr>
          <w:ilvl w:val="1"/>
          <w:numId w:val="41"/>
        </w:numPr>
      </w:pPr>
      <w:r>
        <w:t>AFI pulse sequence can be seen in Figure 2.2b. (Describe experiment)</w:t>
      </w:r>
    </w:p>
    <w:p w:rsidR="00675EC6" w:rsidRDefault="00675EC6" w:rsidP="00E478BD">
      <w:pPr>
        <w:pStyle w:val="ListParagraph"/>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rsidTr="006260F4">
        <w:trPr>
          <w:trHeight w:val="1229"/>
        </w:trPr>
        <w:tc>
          <w:tcPr>
            <w:tcW w:w="8397" w:type="dxa"/>
          </w:tcPr>
          <w:p w:rsidR="006260F4" w:rsidRDefault="00A17C9B"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rsidR="006260F4" w:rsidRPr="00A87AF2" w:rsidRDefault="006260F4" w:rsidP="00870260">
            <w:pPr>
              <w:spacing w:after="0" w:line="240" w:lineRule="auto"/>
              <w:rPr>
                <w:sz w:val="4"/>
                <w:szCs w:val="4"/>
              </w:rPr>
            </w:pPr>
          </w:p>
          <w:p w:rsidR="006260F4" w:rsidRPr="003A39F9" w:rsidRDefault="006260F4" w:rsidP="00870260">
            <w:pPr>
              <w:jc w:val="right"/>
              <w:rPr>
                <w:b/>
              </w:rPr>
            </w:pPr>
            <w:r w:rsidRPr="003A39F9">
              <w:rPr>
                <w:b/>
              </w:rPr>
              <w:t>(</w:t>
            </w:r>
            <w:r w:rsidR="00483A4D">
              <w:rPr>
                <w:b/>
              </w:rPr>
              <w:t>2-5</w:t>
            </w:r>
            <w:r w:rsidRPr="003A39F9">
              <w:rPr>
                <w:b/>
              </w:rPr>
              <w:t>)</w:t>
            </w:r>
          </w:p>
        </w:tc>
      </w:tr>
    </w:tbl>
    <w:p w:rsidR="00B946CA" w:rsidRPr="00675EC6" w:rsidRDefault="006260F4" w:rsidP="006260F4">
      <w:pPr>
        <w:pStyle w:val="ListParagraph"/>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rsidR="00675EC6" w:rsidRPr="00675EC6" w:rsidRDefault="00675EC6" w:rsidP="006260F4">
      <w:pPr>
        <w:pStyle w:val="ListParagraph"/>
        <w:numPr>
          <w:ilvl w:val="0"/>
          <w:numId w:val="44"/>
        </w:numPr>
      </w:pPr>
      <w:r>
        <w:rPr>
          <w:rFonts w:eastAsiaTheme="minorEastAsia"/>
        </w:rPr>
        <w:t>Benefits/applications of AFI.</w:t>
      </w:r>
    </w:p>
    <w:p w:rsidR="00675EC6" w:rsidRPr="00675EC6" w:rsidRDefault="00675EC6" w:rsidP="00675EC6">
      <w:pPr>
        <w:pStyle w:val="ListParagraph"/>
        <w:numPr>
          <w:ilvl w:val="0"/>
          <w:numId w:val="47"/>
        </w:numPr>
      </w:pPr>
      <w:r>
        <w:t>Paragraph 4</w:t>
      </w:r>
    </w:p>
    <w:p w:rsidR="00675EC6" w:rsidRDefault="00675EC6" w:rsidP="006260F4">
      <w:pPr>
        <w:pStyle w:val="ListParagraph"/>
        <w:numPr>
          <w:ilvl w:val="0"/>
          <w:numId w:val="44"/>
        </w:numPr>
      </w:pPr>
      <w:r>
        <w:t>BS pulse sequence can be seen in Figure 2.2c. (Describe experiment)</w:t>
      </w:r>
    </w:p>
    <w:p w:rsidR="00675EC6" w:rsidRPr="006260F4" w:rsidRDefault="00675EC6" w:rsidP="00675EC6">
      <w:pPr>
        <w:pStyle w:val="ListParagraph"/>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rsidTr="00483A4D">
        <w:trPr>
          <w:trHeight w:val="1229"/>
        </w:trPr>
        <w:tc>
          <w:tcPr>
            <w:tcW w:w="8397" w:type="dxa"/>
          </w:tcPr>
          <w:p w:rsidR="006260F4" w:rsidRDefault="00A17C9B"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rsidR="006260F4" w:rsidRPr="00A87AF2" w:rsidRDefault="006260F4" w:rsidP="00870260">
            <w:pPr>
              <w:spacing w:after="0" w:line="240" w:lineRule="auto"/>
              <w:rPr>
                <w:sz w:val="4"/>
                <w:szCs w:val="4"/>
              </w:rPr>
            </w:pPr>
          </w:p>
          <w:p w:rsidR="006260F4" w:rsidRPr="003A39F9" w:rsidRDefault="006260F4" w:rsidP="00870260">
            <w:pPr>
              <w:jc w:val="right"/>
              <w:rPr>
                <w:b/>
              </w:rPr>
            </w:pPr>
            <w:r w:rsidRPr="003A39F9">
              <w:rPr>
                <w:b/>
              </w:rPr>
              <w:t>(</w:t>
            </w:r>
            <w:r w:rsidR="00483A4D">
              <w:rPr>
                <w:b/>
              </w:rPr>
              <w:t>2-6</w:t>
            </w:r>
            <w:r w:rsidRPr="003A39F9">
              <w:rPr>
                <w:b/>
              </w:rPr>
              <w:t>)</w:t>
            </w:r>
          </w:p>
        </w:tc>
      </w:tr>
      <w:tr w:rsidR="00483A4D" w:rsidRPr="007B5704" w:rsidTr="00483A4D">
        <w:trPr>
          <w:trHeight w:val="1229"/>
        </w:trPr>
        <w:tc>
          <w:tcPr>
            <w:tcW w:w="8397" w:type="dxa"/>
          </w:tcPr>
          <w:p w:rsidR="00483A4D" w:rsidRPr="00483A4D" w:rsidRDefault="00A17C9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rsidR="00483A4D" w:rsidRPr="00A87AF2" w:rsidRDefault="00483A4D" w:rsidP="00483A4D">
            <w:pPr>
              <w:spacing w:after="0" w:line="240" w:lineRule="auto"/>
              <w:jc w:val="right"/>
              <w:rPr>
                <w:sz w:val="4"/>
                <w:szCs w:val="4"/>
              </w:rPr>
            </w:pPr>
          </w:p>
          <w:p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rsidR="00675EC6" w:rsidRPr="00675EC6" w:rsidRDefault="00675EC6" w:rsidP="00675EC6">
      <w:pPr>
        <w:pStyle w:val="ListParagraph"/>
        <w:numPr>
          <w:ilvl w:val="1"/>
          <w:numId w:val="47"/>
        </w:numPr>
        <w:rPr>
          <w:i/>
        </w:rPr>
      </w:pPr>
      <w:r>
        <w:t>Benefits/application of BS.</w:t>
      </w:r>
    </w:p>
    <w:p w:rsidR="006260F4" w:rsidRPr="00233AA1" w:rsidRDefault="00233AA1" w:rsidP="006260F4">
      <w:r>
        <w:rPr>
          <w:i/>
        </w:rPr>
        <w:t>B</w:t>
      </w:r>
      <w:r>
        <w:rPr>
          <w:i/>
          <w:vertAlign w:val="subscript"/>
        </w:rPr>
        <w:t>0</w:t>
      </w:r>
      <w:r>
        <w:rPr>
          <w:i/>
        </w:rPr>
        <w:t xml:space="preserve"> Mapping</w:t>
      </w:r>
    </w:p>
    <w:p w:rsidR="00D60B41" w:rsidRDefault="00D60B41" w:rsidP="00233AA1">
      <w:pPr>
        <w:pStyle w:val="ListParagraph"/>
        <w:numPr>
          <w:ilvl w:val="0"/>
          <w:numId w:val="44"/>
        </w:numPr>
      </w:pPr>
      <w:r>
        <w:t xml:space="preserve">In principle, very simple to image relative to other quantitative MRI parameters. Several scanners come equipped with a pulse sequence to get a field map. </w:t>
      </w:r>
    </w:p>
    <w:p w:rsidR="006260F4" w:rsidRDefault="00D60B41" w:rsidP="00233AA1">
      <w:pPr>
        <w:pStyle w:val="ListParagraph"/>
        <w:numPr>
          <w:ilvl w:val="0"/>
          <w:numId w:val="44"/>
        </w:numPr>
      </w:pPr>
      <w:r>
        <w:t xml:space="preserve">The simplest pulse sequence used acquire it is a simple gradient echo, and two images are acquired at different TEs. </w:t>
      </w:r>
    </w:p>
    <w:p w:rsidR="00D60B41" w:rsidRDefault="004D58E8" w:rsidP="00233AA1">
      <w:pPr>
        <w:pStyle w:val="ListParagraph"/>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rsidTr="00870260">
        <w:trPr>
          <w:trHeight w:val="720"/>
        </w:trPr>
        <w:tc>
          <w:tcPr>
            <w:tcW w:w="8397" w:type="dxa"/>
          </w:tcPr>
          <w:p w:rsidR="00233AA1" w:rsidRDefault="00A17C9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rsidR="00233AA1" w:rsidRPr="00A87AF2" w:rsidRDefault="00233AA1" w:rsidP="00870260">
            <w:pPr>
              <w:spacing w:after="0" w:line="240" w:lineRule="auto"/>
              <w:rPr>
                <w:sz w:val="4"/>
                <w:szCs w:val="4"/>
              </w:rPr>
            </w:pPr>
          </w:p>
          <w:p w:rsidR="00233AA1" w:rsidRPr="003A39F9" w:rsidRDefault="00233AA1" w:rsidP="00385E8A">
            <w:pPr>
              <w:jc w:val="right"/>
              <w:rPr>
                <w:b/>
              </w:rPr>
            </w:pPr>
            <w:r w:rsidRPr="003A39F9">
              <w:rPr>
                <w:b/>
              </w:rPr>
              <w:t>(</w:t>
            </w:r>
            <w:r>
              <w:rPr>
                <w:b/>
              </w:rPr>
              <w:t>2-</w:t>
            </w:r>
            <w:r w:rsidR="00385E8A">
              <w:rPr>
                <w:b/>
              </w:rPr>
              <w:t>8</w:t>
            </w:r>
            <w:r w:rsidRPr="003A39F9">
              <w:rPr>
                <w:b/>
              </w:rPr>
              <w:t>)</w:t>
            </w:r>
          </w:p>
        </w:tc>
      </w:tr>
    </w:tbl>
    <w:p w:rsidR="009F6517" w:rsidRDefault="009F6517" w:rsidP="004D58E8">
      <w:pPr>
        <w:pStyle w:val="ListParagraph"/>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rsidR="00233AA1" w:rsidRDefault="009F6517" w:rsidP="004D58E8">
      <w:pPr>
        <w:pStyle w:val="ListParagraph"/>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w:t>
      </w:r>
      <w:proofErr w:type="spellStart"/>
      <w:r w:rsidR="004D58E8">
        <w:t>qMRI</w:t>
      </w:r>
      <w:proofErr w:type="spellEnd"/>
      <w:r w:rsidR="004D58E8">
        <w:t xml:space="preserve"> sequence to be calibrated.</w:t>
      </w:r>
    </w:p>
    <w:p w:rsidR="00403A11" w:rsidRDefault="00403A11" w:rsidP="00403A11">
      <w:pPr>
        <w:pStyle w:val="Heading2"/>
      </w:pPr>
      <w:bookmarkStart w:id="31" w:name="_Toc497663698"/>
      <w:r>
        <w:t>Magnetization Transfer Imaging</w:t>
      </w:r>
      <w:bookmarkEnd w:id="31"/>
    </w:p>
    <w:p w:rsidR="00403A11" w:rsidRDefault="00403A11" w:rsidP="00403A11">
      <w:pPr>
        <w:pStyle w:val="Heading3"/>
      </w:pPr>
      <w:bookmarkStart w:id="32" w:name="_Toc497663699"/>
      <w:r>
        <w:t>Two-Pool Model of MT</w:t>
      </w:r>
      <w:bookmarkEnd w:id="32"/>
    </w:p>
    <w:p w:rsidR="00403A11" w:rsidRDefault="008F64F0" w:rsidP="008F64F0">
      <w:pPr>
        <w:pStyle w:val="ListParagraph"/>
        <w:numPr>
          <w:ilvl w:val="0"/>
          <w:numId w:val="47"/>
        </w:numPr>
      </w:pPr>
      <w:r>
        <w:t>Paragraph 1: MT purpose and mechanism</w:t>
      </w:r>
    </w:p>
    <w:p w:rsidR="008F64F0" w:rsidRDefault="008F64F0" w:rsidP="008F64F0">
      <w:pPr>
        <w:pStyle w:val="ListParagraph"/>
        <w:numPr>
          <w:ilvl w:val="1"/>
          <w:numId w:val="47"/>
        </w:numPr>
      </w:pPr>
      <w:r>
        <w:t xml:space="preserve">Most signal detected during an MRI experiment originate from hydrogen in water molecules, which are plentiful in most organs and </w:t>
      </w:r>
      <w:r w:rsidR="00D3236C">
        <w:t>slow signal decay</w:t>
      </w:r>
      <w:r>
        <w:t>.</w:t>
      </w:r>
    </w:p>
    <w:p w:rsidR="00D3236C" w:rsidRDefault="00D3236C" w:rsidP="008F64F0">
      <w:pPr>
        <w:pStyle w:val="ListParagraph"/>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rsidR="00EF283A" w:rsidRDefault="00EF283A" w:rsidP="008F64F0">
      <w:pPr>
        <w:pStyle w:val="ListParagraph"/>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rsidR="00BC5941" w:rsidRDefault="00BC5941" w:rsidP="008F64F0">
      <w:pPr>
        <w:pStyle w:val="ListParagraph"/>
        <w:numPr>
          <w:ilvl w:val="1"/>
          <w:numId w:val="47"/>
        </w:numPr>
      </w:pPr>
      <w:r>
        <w:t xml:space="preserve">In the 1970s and 1980s, it was discovered that by </w:t>
      </w:r>
      <w:r w:rsidR="003B7991">
        <w:t xml:space="preserve">selectively </w:t>
      </w:r>
      <w:r>
        <w:t xml:space="preserve">exciting </w:t>
      </w:r>
      <w:r w:rsidR="003B7991">
        <w:t xml:space="preserve">the macromolecular </w:t>
      </w:r>
      <w:proofErr w:type="spellStart"/>
      <w:r w:rsidR="003B7991">
        <w:t>hydrogren</w:t>
      </w:r>
      <w:proofErr w:type="spellEnd"/>
      <w:r w:rsidR="003B7991">
        <w:t xml:space="preserve">,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rsidR="003B7991" w:rsidRDefault="003B7991" w:rsidP="008F64F0">
      <w:pPr>
        <w:pStyle w:val="ListParagraph"/>
        <w:numPr>
          <w:ilvl w:val="1"/>
          <w:numId w:val="47"/>
        </w:numPr>
      </w:pPr>
      <w:r>
        <w:t>Two-pool model, Figure 2.3</w:t>
      </w:r>
    </w:p>
    <w:p w:rsidR="003B7991" w:rsidRDefault="003B7991" w:rsidP="003B7991">
      <w:pPr>
        <w:pStyle w:val="ListParagraph"/>
        <w:numPr>
          <w:ilvl w:val="2"/>
          <w:numId w:val="47"/>
        </w:numPr>
      </w:pPr>
      <w:r>
        <w:t>“free-pool”, “restricted-pool”</w:t>
      </w:r>
    </w:p>
    <w:p w:rsidR="00AE47D5" w:rsidRDefault="009055A6" w:rsidP="00AE47D5">
      <w:pPr>
        <w:spacing w:line="240" w:lineRule="auto"/>
        <w:jc w:val="center"/>
      </w:pPr>
      <w:r w:rsidRPr="009055A6">
        <w:rPr>
          <w:noProof/>
        </w:rPr>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75889" cy="2058842"/>
                    </a:xfrm>
                    <a:prstGeom prst="rect">
                      <a:avLst/>
                    </a:prstGeom>
                  </pic:spPr>
                </pic:pic>
              </a:graphicData>
            </a:graphic>
          </wp:inline>
        </w:drawing>
      </w:r>
      <w:r w:rsidR="00AE47D5" w:rsidRPr="00AE47D5">
        <w:rPr>
          <w:noProof/>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rsidR="00B43543" w:rsidRDefault="00B43543" w:rsidP="00B43543">
      <w:pPr>
        <w:pStyle w:val="Caption"/>
      </w:pPr>
      <w:bookmarkStart w:id="33"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proofErr w:type="spellStart"/>
      <w:r w:rsidR="00AE47D5">
        <w:t>Henkelman</w:t>
      </w:r>
      <w:proofErr w:type="spellEnd"/>
      <w:r>
        <w:t xml:space="preserve"> 2001. </w:t>
      </w:r>
      <w:r w:rsidR="00AE47D5">
        <w:t>Placeholder, will make new figure with the correct variables that will match those in later equations</w:t>
      </w:r>
      <w:r>
        <w:t>**).</w:t>
      </w:r>
      <w:bookmarkEnd w:id="33"/>
    </w:p>
    <w:p w:rsidR="00B43543" w:rsidRDefault="003B7991" w:rsidP="00205EB3">
      <w:pPr>
        <w:pStyle w:val="ListParagraph"/>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rsidR="00B65034" w:rsidRDefault="00B65034" w:rsidP="00205EB3">
      <w:pPr>
        <w:pStyle w:val="ListParagraph"/>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rsidR="00B65034" w:rsidRDefault="00B65034" w:rsidP="00205EB3">
      <w:pPr>
        <w:pStyle w:val="ListParagraph"/>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rsidR="00B65034" w:rsidRDefault="00B65034" w:rsidP="00B65034">
      <w:pPr>
        <w:pStyle w:val="ListParagraph"/>
        <w:numPr>
          <w:ilvl w:val="1"/>
          <w:numId w:val="44"/>
        </w:numPr>
      </w:pPr>
      <w:r>
        <w:t>a) thermal equilibrium of both pools</w:t>
      </w:r>
    </w:p>
    <w:p w:rsidR="00B65034" w:rsidRDefault="00B65034" w:rsidP="00B65034">
      <w:pPr>
        <w:pStyle w:val="ListParagraph"/>
        <w:numPr>
          <w:ilvl w:val="1"/>
          <w:numId w:val="44"/>
        </w:numPr>
      </w:pPr>
      <w:r>
        <w:t>b) selective RF excitation of the restricted pool, results in higher overall energy in this pool (above equilibrium), thus low/no longitudinal magnetization</w:t>
      </w:r>
    </w:p>
    <w:p w:rsidR="00B65034" w:rsidRDefault="00B65034" w:rsidP="00B65034">
      <w:pPr>
        <w:pStyle w:val="ListParagraph"/>
        <w:numPr>
          <w:ilvl w:val="1"/>
          <w:numId w:val="44"/>
        </w:numPr>
      </w:pPr>
      <w:r>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rsidR="00205EB3" w:rsidRDefault="00D7670A" w:rsidP="00D7670A">
      <w:pPr>
        <w:spacing w:line="240" w:lineRule="auto"/>
        <w:jc w:val="center"/>
      </w:pPr>
      <w:r>
        <w:rPr>
          <w:noProof/>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2">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rsidR="00D7670A" w:rsidRDefault="00D7670A" w:rsidP="00B65034">
      <w:pPr>
        <w:pStyle w:val="Caption"/>
      </w:pPr>
      <w:bookmarkStart w:id="34" w:name="_Toc497663753"/>
      <w:r>
        <w:t xml:space="preserve">Figure </w:t>
      </w:r>
      <w:fldSimple w:instr=" STYLEREF 1 \s ">
        <w:r w:rsidR="00E479BC">
          <w:rPr>
            <w:noProof/>
          </w:rPr>
          <w:t>2</w:t>
        </w:r>
      </w:fldSimple>
      <w:r>
        <w:noBreakHyphen/>
      </w:r>
      <w:fldSimple w:instr=" SEQ Figure \* ARABIC \s 1 ">
        <w:r w:rsidR="00E479BC">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34"/>
    </w:p>
    <w:p w:rsidR="009055A6" w:rsidRDefault="009055A6" w:rsidP="009055A6">
      <w:pPr>
        <w:pStyle w:val="ListParagraph"/>
        <w:numPr>
          <w:ilvl w:val="0"/>
          <w:numId w:val="47"/>
        </w:numPr>
      </w:pPr>
      <w:r>
        <w:t>Two-pool model is a simplified version of the phenomenon; four-pool model (myelin water, intra/extra cellular water, myelin semi-solids, non-myelin semi-solids) has also been proposed</w:t>
      </w:r>
      <w:r w:rsidR="00A33A0B">
        <w:t>.</w:t>
      </w:r>
    </w:p>
    <w:p w:rsidR="00A33A0B" w:rsidRPr="009055A6" w:rsidRDefault="00A33A0B" w:rsidP="009055A6">
      <w:pPr>
        <w:pStyle w:val="ListParagraph"/>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rsidR="00403A11" w:rsidRDefault="00DD0B26" w:rsidP="00403A11">
      <w:pPr>
        <w:pStyle w:val="Heading3"/>
      </w:pPr>
      <w:bookmarkStart w:id="35" w:name="_Toc497663700"/>
      <w:r w:rsidRPr="001F2190">
        <w:rPr>
          <w:rFonts w:cs="Times New Roman"/>
          <w:noProof/>
        </w:rPr>
        <w:t>MTR and MTsat</w:t>
      </w:r>
      <w:bookmarkEnd w:id="35"/>
    </w:p>
    <w:p w:rsidR="00F06624" w:rsidRPr="00F06624" w:rsidRDefault="00F06624" w:rsidP="00F06624">
      <w:pPr>
        <w:spacing w:line="240" w:lineRule="auto"/>
        <w:rPr>
          <w:i/>
        </w:rPr>
      </w:pPr>
      <w:r>
        <w:rPr>
          <w:i/>
        </w:rPr>
        <w:t>Magnetization Transfer Ratio (MTR)</w:t>
      </w:r>
    </w:p>
    <w:p w:rsidR="00403A11" w:rsidRDefault="005058B1" w:rsidP="00340EF3">
      <w:pPr>
        <w:pStyle w:val="ListParagraph"/>
        <w:numPr>
          <w:ilvl w:val="0"/>
          <w:numId w:val="38"/>
        </w:numPr>
      </w:pPr>
      <w:r>
        <w:t>Paragraph 1</w:t>
      </w:r>
    </w:p>
    <w:p w:rsidR="00340EF3" w:rsidRDefault="00340EF3" w:rsidP="00340EF3">
      <w:pPr>
        <w:pStyle w:val="ListParagraph"/>
        <w:numPr>
          <w:ilvl w:val="1"/>
          <w:numId w:val="36"/>
        </w:numPr>
      </w:pPr>
      <w:r>
        <w:t>MTR, most commonly used MT technique for clinical applications/research</w:t>
      </w:r>
      <w:r w:rsidR="00FC62D1">
        <w:t>.</w:t>
      </w:r>
    </w:p>
    <w:p w:rsidR="00FC62D1" w:rsidRDefault="00FC62D1" w:rsidP="00340EF3">
      <w:pPr>
        <w:pStyle w:val="ListParagraph"/>
        <w:numPr>
          <w:ilvl w:val="1"/>
          <w:numId w:val="36"/>
        </w:numPr>
      </w:pPr>
      <w:r>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rsidR="005058B1" w:rsidRDefault="00DA327E" w:rsidP="00DA327E">
      <w:pPr>
        <w:spacing w:line="240" w:lineRule="auto"/>
        <w:ind w:left="360"/>
        <w:jc w:val="center"/>
      </w:pPr>
      <w:r w:rsidRPr="00DA327E">
        <w:rPr>
          <w:noProof/>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054198" cy="1772412"/>
                    </a:xfrm>
                    <a:prstGeom prst="rect">
                      <a:avLst/>
                    </a:prstGeom>
                  </pic:spPr>
                </pic:pic>
              </a:graphicData>
            </a:graphic>
          </wp:inline>
        </w:drawing>
      </w:r>
    </w:p>
    <w:p w:rsidR="00DA327E" w:rsidRDefault="00DA327E" w:rsidP="00DA327E">
      <w:pPr>
        <w:pStyle w:val="Caption"/>
      </w:pPr>
      <w:bookmarkStart w:id="36"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36"/>
    </w:p>
    <w:p w:rsidR="00DA327E" w:rsidRDefault="00FC62D1" w:rsidP="00340EF3">
      <w:pPr>
        <w:pStyle w:val="ListParagraph"/>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rsidTr="00F06624">
        <w:trPr>
          <w:trHeight w:val="720"/>
        </w:trPr>
        <w:tc>
          <w:tcPr>
            <w:tcW w:w="8397" w:type="dxa"/>
          </w:tcPr>
          <w:p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rsidR="00340EF3" w:rsidRPr="00A87AF2" w:rsidRDefault="00340EF3" w:rsidP="00340EF3">
            <w:pPr>
              <w:spacing w:after="0" w:line="240" w:lineRule="auto"/>
              <w:rPr>
                <w:sz w:val="4"/>
                <w:szCs w:val="4"/>
              </w:rPr>
            </w:pPr>
          </w:p>
          <w:p w:rsidR="00340EF3" w:rsidRPr="003A39F9" w:rsidRDefault="00340EF3" w:rsidP="00F06624">
            <w:pPr>
              <w:jc w:val="right"/>
              <w:rPr>
                <w:b/>
              </w:rPr>
            </w:pPr>
            <w:r w:rsidRPr="003A39F9">
              <w:rPr>
                <w:b/>
              </w:rPr>
              <w:t>(</w:t>
            </w:r>
            <w:r w:rsidR="00385E8A">
              <w:rPr>
                <w:b/>
              </w:rPr>
              <w:t>2-9</w:t>
            </w:r>
            <w:r w:rsidRPr="003A39F9">
              <w:rPr>
                <w:b/>
              </w:rPr>
              <w:t>)</w:t>
            </w:r>
          </w:p>
        </w:tc>
      </w:tr>
    </w:tbl>
    <w:p w:rsidR="00340EF3" w:rsidRDefault="00F06624" w:rsidP="00F06624">
      <w:pPr>
        <w:pStyle w:val="ListParagraph"/>
        <w:numPr>
          <w:ilvl w:val="1"/>
          <w:numId w:val="38"/>
        </w:numPr>
        <w:jc w:val="left"/>
      </w:pPr>
      <w:r>
        <w:t>Disadvantages</w:t>
      </w:r>
    </w:p>
    <w:p w:rsidR="00F06624" w:rsidRDefault="00F06624" w:rsidP="00F06624">
      <w:pPr>
        <w:pStyle w:val="ListParagraph"/>
        <w:numPr>
          <w:ilvl w:val="2"/>
          <w:numId w:val="38"/>
        </w:numPr>
        <w:jc w:val="left"/>
      </w:pPr>
      <w:r>
        <w:t>Not specific to the pool-size ratio/quantifying the restricted pool size</w:t>
      </w:r>
    </w:p>
    <w:p w:rsidR="00F06624" w:rsidRDefault="00F06624" w:rsidP="00F06624">
      <w:pPr>
        <w:pStyle w:val="ListParagraph"/>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rsidR="00F06624" w:rsidRDefault="00F06624" w:rsidP="00F06624">
      <w:pPr>
        <w:pStyle w:val="ListParagraph"/>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rsidR="005058B1" w:rsidRDefault="005058B1" w:rsidP="00340EF3">
      <w:pPr>
        <w:pStyle w:val="ListParagraph"/>
        <w:numPr>
          <w:ilvl w:val="0"/>
          <w:numId w:val="39"/>
        </w:numPr>
      </w:pPr>
      <w:r>
        <w:t>Paragraph 2</w:t>
      </w:r>
      <w:r w:rsidR="00F06624">
        <w:t>: Applications</w:t>
      </w:r>
    </w:p>
    <w:p w:rsidR="00D568D9" w:rsidRDefault="00F06624" w:rsidP="00D568D9">
      <w:pPr>
        <w:pStyle w:val="ListParagraph"/>
        <w:numPr>
          <w:ilvl w:val="1"/>
          <w:numId w:val="38"/>
        </w:numPr>
        <w:jc w:val="left"/>
      </w:pPr>
      <w:r>
        <w:t>Despite some draw</w:t>
      </w:r>
      <w:r w:rsidR="00D568D9">
        <w:t>backs, most MRI manufacturers include an MTR pulse sequence, with a fixed off-resonance frequency and MT pulse flip angle.</w:t>
      </w:r>
    </w:p>
    <w:p w:rsidR="00F06624" w:rsidRDefault="00D568D9" w:rsidP="00F06624">
      <w:pPr>
        <w:pStyle w:val="ListParagraph"/>
        <w:numPr>
          <w:ilvl w:val="1"/>
          <w:numId w:val="39"/>
        </w:numPr>
      </w:pPr>
      <w:r>
        <w:t>Capable of rapid whole brain, high resolution imaging.</w:t>
      </w:r>
    </w:p>
    <w:p w:rsidR="00FC62D1" w:rsidRDefault="00EA413A" w:rsidP="00F06624">
      <w:pPr>
        <w:pStyle w:val="ListParagraph"/>
        <w:numPr>
          <w:ilvl w:val="1"/>
          <w:numId w:val="39"/>
        </w:numPr>
      </w:pPr>
      <w:r>
        <w:t>MS applications</w:t>
      </w:r>
    </w:p>
    <w:p w:rsidR="00EA413A" w:rsidRDefault="00EA413A" w:rsidP="00F06624">
      <w:pPr>
        <w:pStyle w:val="ListParagraph"/>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rsidR="00340EF3" w:rsidRDefault="00F06624" w:rsidP="00F06624">
      <w:pPr>
        <w:rPr>
          <w:i/>
        </w:rPr>
      </w:pPr>
      <w:r>
        <w:rPr>
          <w:i/>
        </w:rPr>
        <w:t>Magnetization Transfer Saturation (</w:t>
      </w:r>
      <w:proofErr w:type="spellStart"/>
      <w:r>
        <w:rPr>
          <w:i/>
        </w:rPr>
        <w:t>MTsat</w:t>
      </w:r>
      <w:proofErr w:type="spellEnd"/>
      <w:r>
        <w:rPr>
          <w:i/>
        </w:rPr>
        <w:t>)</w:t>
      </w:r>
    </w:p>
    <w:p w:rsidR="00F06624" w:rsidRDefault="00A568B4" w:rsidP="00F06624">
      <w:pPr>
        <w:pStyle w:val="ListParagraph"/>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rsidR="0084445E" w:rsidRPr="0084445E" w:rsidRDefault="0084445E" w:rsidP="00F06624">
      <w:pPr>
        <w:pStyle w:val="ListParagraph"/>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rsidTr="00870260">
        <w:trPr>
          <w:trHeight w:val="720"/>
        </w:trPr>
        <w:tc>
          <w:tcPr>
            <w:tcW w:w="8397" w:type="dxa"/>
          </w:tcPr>
          <w:p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rsidR="00DE2B6D" w:rsidRPr="00A87AF2" w:rsidRDefault="00DE2B6D" w:rsidP="00870260">
            <w:pPr>
              <w:spacing w:after="0" w:line="240" w:lineRule="auto"/>
              <w:rPr>
                <w:sz w:val="4"/>
                <w:szCs w:val="4"/>
              </w:rPr>
            </w:pPr>
          </w:p>
          <w:p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rsidTr="00605FA1">
        <w:trPr>
          <w:trHeight w:val="720"/>
        </w:trPr>
        <w:tc>
          <w:tcPr>
            <w:tcW w:w="8397" w:type="dxa"/>
          </w:tcPr>
          <w:p w:rsidR="0019380A" w:rsidRPr="00605FA1" w:rsidRDefault="00A17C9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rsidR="0019380A" w:rsidRPr="00A87AF2" w:rsidRDefault="0019380A" w:rsidP="0019380A">
            <w:pPr>
              <w:spacing w:after="0" w:line="240" w:lineRule="auto"/>
              <w:jc w:val="right"/>
              <w:rPr>
                <w:sz w:val="4"/>
                <w:szCs w:val="4"/>
              </w:rPr>
            </w:pPr>
          </w:p>
          <w:p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rsidTr="0019380A">
        <w:trPr>
          <w:trHeight w:val="720"/>
        </w:trPr>
        <w:tc>
          <w:tcPr>
            <w:tcW w:w="8397" w:type="dxa"/>
          </w:tcPr>
          <w:p w:rsidR="0019380A" w:rsidRPr="0019380A" w:rsidRDefault="00A17C9B"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rsidR="0019380A" w:rsidRPr="00A87AF2" w:rsidRDefault="0019380A" w:rsidP="00870260">
            <w:pPr>
              <w:spacing w:after="0" w:line="240" w:lineRule="auto"/>
              <w:jc w:val="right"/>
              <w:rPr>
                <w:sz w:val="4"/>
                <w:szCs w:val="4"/>
              </w:rPr>
            </w:pPr>
          </w:p>
          <w:p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rsidR="00D45F7A" w:rsidRDefault="00D45F7A" w:rsidP="0084445E">
      <w:pPr>
        <w:pStyle w:val="ListParagraph"/>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rsidR="00DE2B6D" w:rsidRDefault="00C40E3A" w:rsidP="0084445E">
      <w:pPr>
        <w:pStyle w:val="ListParagraph"/>
        <w:numPr>
          <w:ilvl w:val="0"/>
          <w:numId w:val="48"/>
        </w:numPr>
      </w:pPr>
      <w:r>
        <w:t>Simple to implement, however comparison to MTR can lead to confusion</w:t>
      </w:r>
    </w:p>
    <w:p w:rsidR="00C40E3A" w:rsidRDefault="00EC43C3" w:rsidP="0084445E">
      <w:pPr>
        <w:pStyle w:val="ListParagraph"/>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rsidR="00926C2B" w:rsidRPr="00F06624" w:rsidRDefault="00926C2B" w:rsidP="0084445E">
      <w:pPr>
        <w:pStyle w:val="ListParagraph"/>
        <w:numPr>
          <w:ilvl w:val="0"/>
          <w:numId w:val="48"/>
        </w:numPr>
      </w:pPr>
      <w:r>
        <w:t>Applications and benefits, e.g. g-ratio paper.</w:t>
      </w:r>
    </w:p>
    <w:p w:rsidR="00403A11" w:rsidRDefault="00DD0B26" w:rsidP="00403A11">
      <w:pPr>
        <w:pStyle w:val="Heading3"/>
      </w:pPr>
      <w:bookmarkStart w:id="37" w:name="_Toc497663701"/>
      <w:r w:rsidRPr="001F2190">
        <w:rPr>
          <w:rFonts w:cs="Times New Roman"/>
          <w:noProof/>
        </w:rPr>
        <w:t>Quantitative Magnetization Transfer Imaging</w:t>
      </w:r>
      <w:bookmarkEnd w:id="37"/>
    </w:p>
    <w:p w:rsidR="00C511E0" w:rsidRDefault="00B54807" w:rsidP="00B54807">
      <w:pPr>
        <w:pStyle w:val="ListParagraph"/>
        <w:numPr>
          <w:ilvl w:val="0"/>
          <w:numId w:val="34"/>
        </w:numPr>
      </w:pPr>
      <w:r>
        <w:t>Paragraph 1</w:t>
      </w:r>
    </w:p>
    <w:p w:rsidR="00B54807" w:rsidRDefault="00260169" w:rsidP="00B54807">
      <w:pPr>
        <w:pStyle w:val="ListParagraph"/>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rsidTr="002F1BF1">
        <w:trPr>
          <w:trHeight w:val="720"/>
        </w:trPr>
        <w:tc>
          <w:tcPr>
            <w:tcW w:w="8571" w:type="dxa"/>
          </w:tcPr>
          <w:p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rsidR="00EE1688" w:rsidRPr="00A87AF2" w:rsidRDefault="00EE1688" w:rsidP="002F1BF1">
            <w:pPr>
              <w:spacing w:after="120" w:line="240" w:lineRule="auto"/>
              <w:rPr>
                <w:sz w:val="4"/>
                <w:szCs w:val="4"/>
              </w:rPr>
            </w:pPr>
          </w:p>
          <w:p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rsidTr="002F1BF1">
        <w:trPr>
          <w:trHeight w:val="720"/>
        </w:trPr>
        <w:tc>
          <w:tcPr>
            <w:tcW w:w="8571" w:type="dxa"/>
          </w:tcPr>
          <w:p w:rsidR="00EE1688" w:rsidRPr="00EE1688" w:rsidRDefault="00A17C9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rsidR="00EE1688" w:rsidRPr="00A87AF2" w:rsidRDefault="00EE1688" w:rsidP="002F1BF1">
            <w:pPr>
              <w:spacing w:after="120" w:line="240" w:lineRule="auto"/>
              <w:rPr>
                <w:sz w:val="4"/>
                <w:szCs w:val="4"/>
              </w:rPr>
            </w:pPr>
          </w:p>
          <w:p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rsidTr="002F1BF1">
        <w:trPr>
          <w:trHeight w:val="720"/>
        </w:trPr>
        <w:tc>
          <w:tcPr>
            <w:tcW w:w="8571" w:type="dxa"/>
          </w:tcPr>
          <w:p w:rsidR="00AC7132" w:rsidRPr="00AC7132" w:rsidRDefault="00A17C9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rsidR="00830F14" w:rsidRPr="00A87AF2" w:rsidRDefault="00830F14" w:rsidP="002F1BF1">
            <w:pPr>
              <w:spacing w:after="120" w:line="240" w:lineRule="auto"/>
              <w:jc w:val="right"/>
              <w:rPr>
                <w:sz w:val="4"/>
                <w:szCs w:val="4"/>
              </w:rPr>
            </w:pPr>
          </w:p>
          <w:p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rsidTr="002F1BF1">
        <w:trPr>
          <w:trHeight w:val="922"/>
        </w:trPr>
        <w:tc>
          <w:tcPr>
            <w:tcW w:w="8571" w:type="dxa"/>
          </w:tcPr>
          <w:p w:rsidR="00830F14" w:rsidRPr="00AC7132" w:rsidRDefault="00A17C9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rsidR="002F1BF1" w:rsidRPr="00A87AF2" w:rsidRDefault="002F1BF1" w:rsidP="002F1BF1">
            <w:pPr>
              <w:spacing w:after="120" w:line="240" w:lineRule="auto"/>
              <w:jc w:val="right"/>
              <w:rPr>
                <w:sz w:val="4"/>
                <w:szCs w:val="4"/>
              </w:rPr>
            </w:pPr>
          </w:p>
          <w:p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rsidTr="002F1BF1">
        <w:trPr>
          <w:trHeight w:val="922"/>
        </w:trPr>
        <w:tc>
          <w:tcPr>
            <w:tcW w:w="8571" w:type="dxa"/>
          </w:tcPr>
          <w:p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rsidR="002F1BF1" w:rsidRPr="00A87AF2" w:rsidRDefault="002F1BF1" w:rsidP="002F1BF1">
            <w:pPr>
              <w:spacing w:after="0" w:line="240" w:lineRule="auto"/>
              <w:jc w:val="right"/>
              <w:rPr>
                <w:sz w:val="4"/>
                <w:szCs w:val="4"/>
              </w:rPr>
            </w:pPr>
          </w:p>
          <w:p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rsidR="00260169" w:rsidRDefault="00260169" w:rsidP="00B54807">
      <w:pPr>
        <w:pStyle w:val="ListParagraph"/>
        <w:numPr>
          <w:ilvl w:val="0"/>
          <w:numId w:val="35"/>
        </w:numPr>
      </w:pPr>
      <w:r>
        <w:t>Explain all parameters.</w:t>
      </w:r>
    </w:p>
    <w:p w:rsidR="00260169" w:rsidRDefault="00260169" w:rsidP="00B54807">
      <w:pPr>
        <w:pStyle w:val="ListParagraph"/>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rsidR="00FA7517" w:rsidRDefault="00C2236E" w:rsidP="00B54807">
      <w:pPr>
        <w:pStyle w:val="ListParagraph"/>
        <w:numPr>
          <w:ilvl w:val="0"/>
          <w:numId w:val="35"/>
        </w:numPr>
      </w:pPr>
      <w:r>
        <w:t>G is a</w:t>
      </w:r>
      <w:r w:rsidR="00C63A07">
        <w:t xml:space="preserve"> spectral</w:t>
      </w:r>
      <w:r>
        <w:t xml:space="preserve"> line</w:t>
      </w:r>
      <w:r w:rsidR="00C63A07">
        <w:t xml:space="preserve"> </w:t>
      </w:r>
      <w:r>
        <w:t xml:space="preserve">shape function. </w:t>
      </w:r>
    </w:p>
    <w:p w:rsidR="00313854" w:rsidRDefault="00510187" w:rsidP="00313854">
      <w:pPr>
        <w:pStyle w:val="ListParagraph"/>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rsidR="00313854" w:rsidRDefault="00313854" w:rsidP="00313854">
      <w:pPr>
        <w:pStyle w:val="ListParagraph"/>
        <w:ind w:left="1440"/>
      </w:pPr>
    </w:p>
    <w:tbl>
      <w:tblPr>
        <w:tblW w:w="9454" w:type="dxa"/>
        <w:tblLook w:val="04A0" w:firstRow="1" w:lastRow="0" w:firstColumn="1" w:lastColumn="0" w:noHBand="0" w:noVBand="1"/>
      </w:tblPr>
      <w:tblGrid>
        <w:gridCol w:w="8397"/>
        <w:gridCol w:w="1057"/>
      </w:tblGrid>
      <w:tr w:rsidR="00313854" w:rsidRPr="007B5704" w:rsidTr="00870260">
        <w:trPr>
          <w:trHeight w:val="720"/>
        </w:trPr>
        <w:tc>
          <w:tcPr>
            <w:tcW w:w="8397" w:type="dxa"/>
          </w:tcPr>
          <w:p w:rsidR="00313854" w:rsidRDefault="00A17C9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rsidR="00313854" w:rsidRPr="00A87AF2" w:rsidRDefault="00313854" w:rsidP="00870260">
            <w:pPr>
              <w:spacing w:after="0" w:line="240" w:lineRule="auto"/>
              <w:rPr>
                <w:sz w:val="4"/>
                <w:szCs w:val="4"/>
              </w:rPr>
            </w:pPr>
          </w:p>
          <w:p w:rsidR="00313854" w:rsidRPr="003A39F9" w:rsidRDefault="00313854" w:rsidP="00870260">
            <w:pPr>
              <w:jc w:val="right"/>
              <w:rPr>
                <w:b/>
              </w:rPr>
            </w:pPr>
            <w:r w:rsidRPr="003A39F9">
              <w:rPr>
                <w:b/>
              </w:rPr>
              <w:t>(</w:t>
            </w:r>
            <w:r w:rsidR="00385E8A">
              <w:rPr>
                <w:b/>
              </w:rPr>
              <w:t>2-18</w:t>
            </w:r>
            <w:r w:rsidRPr="003A39F9">
              <w:rPr>
                <w:b/>
              </w:rPr>
              <w:t>)</w:t>
            </w:r>
          </w:p>
        </w:tc>
      </w:tr>
    </w:tbl>
    <w:p w:rsidR="00313854" w:rsidRDefault="00313854" w:rsidP="00313854">
      <w:pPr>
        <w:pStyle w:val="ListParagraph"/>
        <w:ind w:left="360"/>
      </w:pPr>
    </w:p>
    <w:p w:rsidR="00B54807" w:rsidRDefault="00B54807" w:rsidP="00B54807">
      <w:pPr>
        <w:pStyle w:val="ListParagraph"/>
        <w:numPr>
          <w:ilvl w:val="0"/>
          <w:numId w:val="33"/>
        </w:numPr>
        <w:ind w:left="720"/>
      </w:pPr>
      <w:r>
        <w:t>Paragraph 2</w:t>
      </w:r>
    </w:p>
    <w:p w:rsidR="00B54807" w:rsidRDefault="00B54807" w:rsidP="00B54807">
      <w:pPr>
        <w:pStyle w:val="ListParagraph"/>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rsidR="005058B1" w:rsidRDefault="002A26D2" w:rsidP="00B54807">
      <w:pPr>
        <w:pStyle w:val="ListParagraph"/>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rsidR="00B54807" w:rsidRDefault="00B54807" w:rsidP="00B54807">
      <w:pPr>
        <w:pStyle w:val="ListParagraph"/>
        <w:numPr>
          <w:ilvl w:val="1"/>
          <w:numId w:val="33"/>
        </w:numPr>
      </w:pPr>
      <w:r>
        <w:t>Solving these equations are too numerically difficult,</w:t>
      </w:r>
      <w:r w:rsidR="00343290">
        <w:t xml:space="preserve"> several methods developed to find approximate solutions.</w:t>
      </w:r>
    </w:p>
    <w:p w:rsidR="00261ADE" w:rsidRDefault="00261ADE" w:rsidP="00261ADE">
      <w:pPr>
        <w:pStyle w:val="ListParagraph"/>
        <w:numPr>
          <w:ilvl w:val="1"/>
          <w:numId w:val="33"/>
        </w:numPr>
      </w:pPr>
      <w:r>
        <w:t>Model used in this thesis work is often called the Sled and Pike model, Fig. 6</w:t>
      </w:r>
    </w:p>
    <w:p w:rsidR="00B54807" w:rsidRDefault="00BB68B0" w:rsidP="00BB68B0">
      <w:pPr>
        <w:spacing w:line="240" w:lineRule="auto"/>
        <w:jc w:val="center"/>
      </w:pPr>
      <w:r w:rsidRPr="00BB68B0">
        <w:rPr>
          <w:noProof/>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480435" cy="2392427"/>
                    </a:xfrm>
                    <a:prstGeom prst="rect">
                      <a:avLst/>
                    </a:prstGeom>
                  </pic:spPr>
                </pic:pic>
              </a:graphicData>
            </a:graphic>
          </wp:inline>
        </w:drawing>
      </w:r>
    </w:p>
    <w:p w:rsidR="00BB68B0" w:rsidRDefault="00BB68B0" w:rsidP="00261ADE">
      <w:pPr>
        <w:pStyle w:val="Caption"/>
      </w:pPr>
      <w:bookmarkStart w:id="38"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8"/>
    </w:p>
    <w:p w:rsidR="00261ADE" w:rsidRDefault="00261ADE" w:rsidP="00261ADE">
      <w:pPr>
        <w:pStyle w:val="ListParagraph"/>
        <w:numPr>
          <w:ilvl w:val="0"/>
          <w:numId w:val="33"/>
        </w:numPr>
      </w:pPr>
      <w:r>
        <w:t>Paragraph 3</w:t>
      </w:r>
      <w:r w:rsidR="002A26D2">
        <w:t xml:space="preserve"> (qMT Models)</w:t>
      </w:r>
    </w:p>
    <w:p w:rsidR="00261ADE" w:rsidRDefault="00261ADE" w:rsidP="00261ADE">
      <w:pPr>
        <w:pStyle w:val="ListParagraph"/>
        <w:numPr>
          <w:ilvl w:val="1"/>
          <w:numId w:val="33"/>
        </w:numPr>
      </w:pPr>
      <w:r>
        <w:t>Explain briefly the model characteristics.</w:t>
      </w:r>
    </w:p>
    <w:p w:rsidR="00261ADE" w:rsidRDefault="00261ADE" w:rsidP="00261ADE">
      <w:pPr>
        <w:pStyle w:val="ListParagraph"/>
        <w:numPr>
          <w:ilvl w:val="1"/>
          <w:numId w:val="33"/>
        </w:numPr>
      </w:pPr>
      <w:r>
        <w:t>How it helps in fitting the data.</w:t>
      </w:r>
    </w:p>
    <w:p w:rsidR="00261ADE" w:rsidRDefault="00261ADE" w:rsidP="00261ADE">
      <w:pPr>
        <w:pStyle w:val="ListParagraph"/>
        <w:numPr>
          <w:ilvl w:val="1"/>
          <w:numId w:val="33"/>
        </w:numPr>
      </w:pPr>
      <w:r>
        <w:t>Differences between this one and others (</w:t>
      </w:r>
      <w:proofErr w:type="spellStart"/>
      <w:r>
        <w:t>Yarnykh</w:t>
      </w:r>
      <w:proofErr w:type="spellEnd"/>
      <w:r>
        <w:t xml:space="preserve">, </w:t>
      </w:r>
      <w:proofErr w:type="spellStart"/>
      <w:r>
        <w:t>Ramani</w:t>
      </w:r>
      <w:proofErr w:type="spellEnd"/>
      <w:r>
        <w:t>).</w:t>
      </w:r>
    </w:p>
    <w:p w:rsidR="00261ADE" w:rsidRDefault="00261ADE" w:rsidP="00261ADE">
      <w:pPr>
        <w:pStyle w:val="ListParagraph"/>
        <w:numPr>
          <w:ilvl w:val="1"/>
          <w:numId w:val="33"/>
        </w:numPr>
      </w:pPr>
      <w:r>
        <w:t>Some papers that compared the Sled and Pike model with others.</w:t>
      </w:r>
    </w:p>
    <w:p w:rsidR="00CC15AC" w:rsidRDefault="00CC15AC" w:rsidP="00261ADE">
      <w:pPr>
        <w:pStyle w:val="ListParagraph"/>
        <w:numPr>
          <w:ilvl w:val="1"/>
          <w:numId w:val="33"/>
        </w:numPr>
      </w:pPr>
      <w:r>
        <w:t>Open-sourced code recently released to simulate/fit this experiment.</w:t>
      </w:r>
    </w:p>
    <w:p w:rsidR="00261ADE" w:rsidRDefault="00261ADE" w:rsidP="00261ADE">
      <w:pPr>
        <w:pStyle w:val="ListParagraph"/>
        <w:numPr>
          <w:ilvl w:val="0"/>
          <w:numId w:val="33"/>
        </w:numPr>
      </w:pPr>
      <w:r>
        <w:t>Paragraph 4</w:t>
      </w:r>
      <w:r w:rsidR="002A26D2">
        <w:t xml:space="preserve"> (Applications of qMT)</w:t>
      </w:r>
    </w:p>
    <w:p w:rsidR="00261ADE" w:rsidRDefault="002A26D2" w:rsidP="00261ADE">
      <w:pPr>
        <w:pStyle w:val="ListParagraph"/>
        <w:numPr>
          <w:ilvl w:val="1"/>
          <w:numId w:val="33"/>
        </w:numPr>
      </w:pPr>
      <w:r>
        <w:t>Cite some applications/papers that used qMT, particularly in MS</w:t>
      </w:r>
    </w:p>
    <w:p w:rsidR="002A26D2" w:rsidRDefault="002A26D2" w:rsidP="00261ADE">
      <w:pPr>
        <w:pStyle w:val="ListParagraph"/>
        <w:numPr>
          <w:ilvl w:val="1"/>
          <w:numId w:val="33"/>
        </w:numPr>
      </w:pPr>
      <w:r>
        <w:t xml:space="preserve">E.g. </w:t>
      </w:r>
      <w:proofErr w:type="spellStart"/>
      <w:r>
        <w:t>Schmierer</w:t>
      </w:r>
      <w:proofErr w:type="spellEnd"/>
    </w:p>
    <w:p w:rsidR="00261ADE" w:rsidRDefault="00261ADE" w:rsidP="00261ADE">
      <w:pPr>
        <w:pStyle w:val="ListParagraph"/>
        <w:numPr>
          <w:ilvl w:val="0"/>
          <w:numId w:val="33"/>
        </w:numPr>
      </w:pPr>
      <w:r>
        <w:t>Paragraph 5</w:t>
      </w:r>
      <w:r w:rsidR="00CC15AC">
        <w:t xml:space="preserve"> (Transition into thesis question</w:t>
      </w:r>
      <w:r w:rsidR="002A26D2">
        <w:t>0</w:t>
      </w:r>
    </w:p>
    <w:p w:rsidR="00261ADE" w:rsidRDefault="00261ADE" w:rsidP="00261ADE">
      <w:pPr>
        <w:pStyle w:val="ListParagraph"/>
        <w:numPr>
          <w:ilvl w:val="1"/>
          <w:numId w:val="33"/>
        </w:numPr>
      </w:pPr>
      <w:r>
        <w:t>Example qMT experiment protocol</w:t>
      </w:r>
    </w:p>
    <w:p w:rsidR="00261ADE" w:rsidRDefault="00261ADE" w:rsidP="00261ADE">
      <w:pPr>
        <w:pStyle w:val="ListParagraph"/>
        <w:numPr>
          <w:ilvl w:val="1"/>
          <w:numId w:val="33"/>
        </w:numPr>
      </w:pPr>
      <w:r>
        <w:t># of measurements</w:t>
      </w:r>
    </w:p>
    <w:p w:rsidR="00261ADE" w:rsidRDefault="00261ADE" w:rsidP="00261ADE">
      <w:pPr>
        <w:pStyle w:val="ListParagraph"/>
        <w:numPr>
          <w:ilvl w:val="1"/>
          <w:numId w:val="33"/>
        </w:numPr>
      </w:pPr>
      <w:r>
        <w:t>Additional measurements that are needed</w:t>
      </w:r>
      <w:r w:rsidR="00CC15AC">
        <w:t xml:space="preserve"> (B0, B1, T1)</w:t>
      </w:r>
      <w:r>
        <w:t>, and why</w:t>
      </w:r>
    </w:p>
    <w:p w:rsidR="00CC15AC" w:rsidRDefault="00CC15AC" w:rsidP="00261ADE">
      <w:pPr>
        <w:pStyle w:val="ListParagraph"/>
        <w:numPr>
          <w:ilvl w:val="1"/>
          <w:numId w:val="33"/>
        </w:numPr>
      </w:pPr>
      <w:r>
        <w:t>Inaccuracies in any of them will impact the fitted parameters.</w:t>
      </w:r>
    </w:p>
    <w:p w:rsidR="00CC15AC" w:rsidRDefault="001F5A34" w:rsidP="00261ADE">
      <w:pPr>
        <w:pStyle w:val="ListParagraph"/>
        <w:numPr>
          <w:ilvl w:val="1"/>
          <w:numId w:val="33"/>
        </w:numPr>
      </w:pPr>
      <w:r>
        <w:t>Which ones are used/</w:t>
      </w:r>
      <w:r w:rsidR="00CC15AC">
        <w:t>How are they chosen? T1 used to be IR or LL in original papers, but now VFA is more often used.</w:t>
      </w:r>
    </w:p>
    <w:p w:rsidR="00261ADE" w:rsidRPr="00261ADE" w:rsidRDefault="00CC15AC" w:rsidP="00261ADE">
      <w:pPr>
        <w:pStyle w:val="ListParagraph"/>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rsidR="00C511E0" w:rsidRDefault="00C511E0">
      <w:pPr>
        <w:spacing w:line="240" w:lineRule="auto"/>
      </w:pPr>
      <w:r>
        <w:br w:type="page"/>
      </w:r>
    </w:p>
    <w:p w:rsidR="00C511E0" w:rsidRPr="00B30120" w:rsidRDefault="00C511E0" w:rsidP="00C511E0">
      <w:pPr>
        <w:pStyle w:val="Heading1"/>
        <w:rPr>
          <w:b w:val="0"/>
          <w:i/>
          <w:sz w:val="36"/>
          <w:szCs w:val="36"/>
        </w:rPr>
      </w:pPr>
      <w:r>
        <w:br/>
      </w:r>
      <w:bookmarkStart w:id="39"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9"/>
    </w:p>
    <w:p w:rsidR="003F2C39" w:rsidRDefault="003F2C39" w:rsidP="003F2C39">
      <w:pPr>
        <w:pStyle w:val="Heading2"/>
      </w:pPr>
      <w:bookmarkStart w:id="40" w:name="_Toc497663703"/>
      <w:r>
        <w:t>Preface</w:t>
      </w:r>
      <w:bookmarkEnd w:id="40"/>
    </w:p>
    <w:p w:rsidR="00B400B9" w:rsidRDefault="00B400B9" w:rsidP="00B400B9">
      <w:pPr>
        <w:pStyle w:val="ListParagraph"/>
        <w:numPr>
          <w:ilvl w:val="0"/>
          <w:numId w:val="30"/>
        </w:numPr>
      </w:pPr>
      <w:r>
        <w:t>Paragraph 1</w:t>
      </w:r>
    </w:p>
    <w:p w:rsidR="00B400B9" w:rsidRPr="00B400B9" w:rsidRDefault="00B400B9" w:rsidP="00B400B9">
      <w:pPr>
        <w:pStyle w:val="ListParagraph"/>
        <w:numPr>
          <w:ilvl w:val="1"/>
          <w:numId w:val="30"/>
        </w:numPr>
      </w:pPr>
      <w:r>
        <w:t>Why VFA T</w:t>
      </w:r>
      <w:r>
        <w:rPr>
          <w:vertAlign w:val="subscript"/>
        </w:rPr>
        <w:t>1</w:t>
      </w:r>
      <w:r>
        <w:t xml:space="preserve"> mapping needs whole-brain B</w:t>
      </w:r>
      <w:r>
        <w:rPr>
          <w:vertAlign w:val="subscript"/>
        </w:rPr>
        <w:t>1</w:t>
      </w:r>
      <w:r>
        <w:t xml:space="preserve"> maps</w:t>
      </w:r>
    </w:p>
    <w:p w:rsidR="00B400B9" w:rsidRDefault="00B400B9" w:rsidP="00B400B9">
      <w:pPr>
        <w:pStyle w:val="ListParagraph"/>
        <w:numPr>
          <w:ilvl w:val="1"/>
          <w:numId w:val="30"/>
        </w:numPr>
      </w:pPr>
      <w:r>
        <w:t>Mini-history of whole-brain B</w:t>
      </w:r>
      <w:r>
        <w:rPr>
          <w:vertAlign w:val="subscript"/>
        </w:rPr>
        <w:t>1</w:t>
      </w:r>
      <w:r>
        <w:t xml:space="preserve"> map</w:t>
      </w:r>
      <w:r w:rsidR="001F5A34">
        <w:t>ping techniques</w:t>
      </w:r>
    </w:p>
    <w:p w:rsidR="00B400B9" w:rsidRDefault="00B400B9" w:rsidP="00B400B9">
      <w:pPr>
        <w:pStyle w:val="ListParagraph"/>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1F5A34">
        <w:t xml:space="preserve"> on scanners</w:t>
      </w:r>
      <w:r w:rsidR="00E22624">
        <w:t>.</w:t>
      </w:r>
    </w:p>
    <w:p w:rsidR="00B400B9" w:rsidRDefault="00B400B9" w:rsidP="00B400B9">
      <w:pPr>
        <w:pStyle w:val="ListParagraph"/>
        <w:numPr>
          <w:ilvl w:val="0"/>
          <w:numId w:val="30"/>
        </w:numPr>
      </w:pPr>
      <w:r>
        <w:t>Paragraph 2</w:t>
      </w:r>
    </w:p>
    <w:p w:rsidR="00B400B9" w:rsidRDefault="00B400B9" w:rsidP="00B400B9">
      <w:pPr>
        <w:pStyle w:val="ListParagraph"/>
        <w:numPr>
          <w:ilvl w:val="1"/>
          <w:numId w:val="30"/>
        </w:numPr>
      </w:pPr>
      <w:r>
        <w:t>Where manuscript was submitted/published.</w:t>
      </w:r>
    </w:p>
    <w:p w:rsidR="00B400B9" w:rsidRDefault="00B400B9" w:rsidP="00B400B9">
      <w:pPr>
        <w:pStyle w:val="ListParagraph"/>
        <w:numPr>
          <w:ilvl w:val="1"/>
          <w:numId w:val="30"/>
        </w:numPr>
      </w:pPr>
      <w:r>
        <w:t>One-line description of what is done in the paper</w:t>
      </w:r>
    </w:p>
    <w:p w:rsidR="00B400B9" w:rsidRDefault="00B400B9" w:rsidP="00B400B9">
      <w:pPr>
        <w:pStyle w:val="ListParagraph"/>
        <w:numPr>
          <w:ilvl w:val="1"/>
          <w:numId w:val="30"/>
        </w:numPr>
      </w:pPr>
      <w:r>
        <w:t>Reasoning behind objectives the paper</w:t>
      </w:r>
    </w:p>
    <w:p w:rsidR="00B400B9" w:rsidRDefault="00B400B9" w:rsidP="00B400B9">
      <w:pPr>
        <w:pStyle w:val="ListParagraph"/>
        <w:numPr>
          <w:ilvl w:val="2"/>
          <w:numId w:val="30"/>
        </w:numPr>
      </w:pPr>
      <w:r>
        <w:t>To compare how a whole-brain B</w:t>
      </w:r>
      <w:r>
        <w:rPr>
          <w:vertAlign w:val="subscript"/>
        </w:rPr>
        <w:t>1</w:t>
      </w:r>
      <w:r>
        <w:t xml:space="preserve"> method implement without pulse-sequence programming compared.</w:t>
      </w:r>
    </w:p>
    <w:p w:rsidR="00B400B9" w:rsidRDefault="00B400B9" w:rsidP="00B400B9">
      <w:pPr>
        <w:pStyle w:val="ListParagraph"/>
        <w:numPr>
          <w:ilvl w:val="2"/>
          <w:numId w:val="30"/>
        </w:numPr>
      </w:pPr>
      <w:r>
        <w:t>Target audience is different than other two manuscripts, however results are useful to a broader quantitative MR audience.</w:t>
      </w:r>
    </w:p>
    <w:p w:rsidR="00B400B9" w:rsidRDefault="00B400B9" w:rsidP="00B400B9">
      <w:pPr>
        <w:pStyle w:val="ListParagraph"/>
        <w:numPr>
          <w:ilvl w:val="1"/>
          <w:numId w:val="30"/>
        </w:numPr>
      </w:pPr>
      <w:r>
        <w:t>Impact of this paper</w:t>
      </w:r>
    </w:p>
    <w:p w:rsidR="00B400B9" w:rsidRDefault="001F5A34" w:rsidP="00B400B9">
      <w:pPr>
        <w:pStyle w:val="ListParagraph"/>
        <w:numPr>
          <w:ilvl w:val="2"/>
          <w:numId w:val="30"/>
        </w:numPr>
      </w:pPr>
      <w:r>
        <w:t>First t</w:t>
      </w:r>
      <w:r w:rsidR="00B400B9">
        <w:t xml:space="preserve">o compare the </w:t>
      </w:r>
      <w:proofErr w:type="gramStart"/>
      <w:r w:rsidR="00B400B9">
        <w:t>2 major</w:t>
      </w:r>
      <w:proofErr w:type="gramEnd"/>
      <w:r w:rsidR="00B400B9">
        <w:t xml:space="preserve"> rapid whole-brain B</w:t>
      </w:r>
      <w:r w:rsidR="00B400B9">
        <w:rPr>
          <w:vertAlign w:val="subscript"/>
        </w:rPr>
        <w:t>1</w:t>
      </w:r>
      <w:r w:rsidR="00B400B9">
        <w:t xml:space="preserve"> mapping methods with one easily implementable on scanners</w:t>
      </w:r>
      <w:r>
        <w:t>, in addition to their VFA T1 maps</w:t>
      </w:r>
      <w:r w:rsidR="00B400B9">
        <w:t>.</w:t>
      </w:r>
    </w:p>
    <w:p w:rsidR="00B400B9" w:rsidRDefault="00B400B9" w:rsidP="00B400B9">
      <w:pPr>
        <w:pStyle w:val="ListParagraph"/>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w:t>
      </w:r>
      <w:proofErr w:type="gramStart"/>
      <w:r w:rsidR="00E22624">
        <w:t>these implementation</w:t>
      </w:r>
      <w:proofErr w:type="gramEnd"/>
      <w:r w:rsidR="00E22624">
        <w:t xml:space="preserve"> also show examples of potential inaccuracies that can occur in the context qMT later on, even though it is not explicitly mentioned in this manuscript.</w:t>
      </w:r>
    </w:p>
    <w:p w:rsidR="00813BAC" w:rsidRPr="00975F77" w:rsidRDefault="009A3638" w:rsidP="00975F77">
      <w:r>
        <w:br w:type="page"/>
      </w:r>
    </w:p>
    <w:p w:rsidR="00813BAC" w:rsidRDefault="00813BAC" w:rsidP="009F0A7F">
      <w:pPr>
        <w:spacing w:line="360" w:lineRule="auto"/>
        <w:jc w:val="center"/>
        <w:rPr>
          <w:b/>
          <w:sz w:val="40"/>
          <w:szCs w:val="40"/>
        </w:rPr>
      </w:pPr>
    </w:p>
    <w:p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rsidR="00813BAC" w:rsidRDefault="00813BAC" w:rsidP="009F0A7F">
      <w:pPr>
        <w:spacing w:line="360" w:lineRule="auto"/>
        <w:jc w:val="center"/>
      </w:pPr>
    </w:p>
    <w:p w:rsidR="00813BAC" w:rsidRDefault="00813BAC" w:rsidP="009F0A7F">
      <w:pPr>
        <w:spacing w:line="360" w:lineRule="auto"/>
        <w:jc w:val="center"/>
      </w:pPr>
    </w:p>
    <w:p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rsidR="00813BAC" w:rsidRPr="00617323" w:rsidRDefault="00813BAC" w:rsidP="009F0A7F">
      <w:pPr>
        <w:spacing w:line="360" w:lineRule="auto"/>
        <w:jc w:val="center"/>
      </w:pPr>
    </w:p>
    <w:p w:rsidR="00813BAC" w:rsidRPr="00617323" w:rsidRDefault="00813BAC" w:rsidP="009F0A7F">
      <w:pPr>
        <w:spacing w:line="360" w:lineRule="auto"/>
        <w:jc w:val="center"/>
      </w:pPr>
    </w:p>
    <w:p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rsidR="00813BAC" w:rsidRDefault="00813BAC" w:rsidP="009F0A7F">
      <w:pPr>
        <w:spacing w:line="360" w:lineRule="auto"/>
        <w:jc w:val="center"/>
      </w:pPr>
    </w:p>
    <w:p w:rsidR="00813BAC" w:rsidRDefault="00813BAC" w:rsidP="009F0A7F">
      <w:pPr>
        <w:spacing w:line="360" w:lineRule="auto"/>
        <w:jc w:val="center"/>
      </w:pPr>
    </w:p>
    <w:p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rsidR="00D502E1" w:rsidRDefault="00D502E1">
      <w:pPr>
        <w:spacing w:line="240" w:lineRule="auto"/>
        <w:jc w:val="left"/>
      </w:pPr>
      <w:r>
        <w:br w:type="page"/>
      </w:r>
    </w:p>
    <w:p w:rsidR="00813BAC" w:rsidRDefault="00D502E1" w:rsidP="00D502E1">
      <w:pPr>
        <w:pStyle w:val="Heading2"/>
      </w:pPr>
      <w:bookmarkStart w:id="41" w:name="_Toc497663704"/>
      <w:r>
        <w:t>Abstract</w:t>
      </w:r>
      <w:bookmarkEnd w:id="41"/>
    </w:p>
    <w:p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rsidR="00457F76" w:rsidRDefault="00457F76" w:rsidP="00457F76">
      <w:pPr>
        <w:pStyle w:val="Heading2"/>
      </w:pPr>
      <w:bookmarkStart w:id="42" w:name="_Toc497663705"/>
      <w:r>
        <w:t>Introduction</w:t>
      </w:r>
      <w:bookmarkEnd w:id="42"/>
    </w:p>
    <w:p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rsidR="00BC1F0E" w:rsidRDefault="00BC1F0E" w:rsidP="00BC1F0E">
      <w:pPr>
        <w:pStyle w:val="Heading2"/>
      </w:pPr>
      <w:bookmarkStart w:id="43" w:name="_Toc497663706"/>
      <w:r>
        <w:t>Materials and Methods</w:t>
      </w:r>
      <w:bookmarkEnd w:id="43"/>
    </w:p>
    <w:p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rsidR="00BC1F0E" w:rsidRDefault="00BC1F0E" w:rsidP="00BC1F0E">
      <w:pPr>
        <w:pStyle w:val="Heading3"/>
      </w:pPr>
      <w:bookmarkStart w:id="44" w:name="_Toc497663707"/>
      <w:r>
        <w:t>Measurements</w:t>
      </w:r>
      <w:bookmarkEnd w:id="44"/>
    </w:p>
    <w:p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rsidR="00D1763A" w:rsidRDefault="00D36B49" w:rsidP="009F0A7F">
      <w:pPr>
        <w:spacing w:after="0"/>
        <w:jc w:val="center"/>
      </w:pPr>
      <w:r>
        <w:rPr>
          <w:noProof/>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rsidR="00D1763A" w:rsidRDefault="00D1763A" w:rsidP="00D1763A">
      <w:pPr>
        <w:pStyle w:val="Caption"/>
      </w:pPr>
      <w:bookmarkStart w:id="45" w:name="_Ref488842665"/>
      <w:bookmarkStart w:id="46"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45"/>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6"/>
    </w:p>
    <w:p w:rsidR="00D36B49" w:rsidRDefault="004455AB" w:rsidP="004455AB">
      <w:pPr>
        <w:pStyle w:val="Heading3"/>
      </w:pPr>
      <w:bookmarkStart w:id="47" w:name="_Toc497663708"/>
      <w:r>
        <w:t>B</w:t>
      </w:r>
      <w:r>
        <w:rPr>
          <w:vertAlign w:val="subscript"/>
        </w:rPr>
        <w:t>1</w:t>
      </w:r>
      <w:r>
        <w:t xml:space="preserve"> Mapping</w:t>
      </w:r>
      <w:bookmarkEnd w:id="47"/>
    </w:p>
    <w:p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rsidTr="00A07DDC">
        <w:trPr>
          <w:trHeight w:val="720"/>
        </w:trPr>
        <w:tc>
          <w:tcPr>
            <w:tcW w:w="8571" w:type="dxa"/>
          </w:tcPr>
          <w:p w:rsidR="00FE48B1" w:rsidRDefault="00A17C9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rsidR="00FE48B1" w:rsidRPr="00A87AF2" w:rsidRDefault="00FE48B1" w:rsidP="009F3987">
            <w:pPr>
              <w:rPr>
                <w:sz w:val="4"/>
                <w:szCs w:val="4"/>
              </w:rPr>
            </w:pPr>
          </w:p>
          <w:p w:rsidR="00FE48B1" w:rsidRPr="003A39F9" w:rsidRDefault="00A07DDC" w:rsidP="00A07DDC">
            <w:pPr>
              <w:jc w:val="right"/>
              <w:rPr>
                <w:b/>
              </w:rPr>
            </w:pPr>
            <w:r w:rsidRPr="003A39F9">
              <w:rPr>
                <w:b/>
              </w:rPr>
              <w:t>(3-</w:t>
            </w:r>
            <w:r w:rsidR="00FE48B1" w:rsidRPr="003A39F9">
              <w:rPr>
                <w:b/>
              </w:rPr>
              <w:t>1</w:t>
            </w:r>
            <w:r w:rsidRPr="003A39F9">
              <w:rPr>
                <w:b/>
              </w:rPr>
              <w:t>)</w:t>
            </w:r>
          </w:p>
        </w:tc>
      </w:tr>
    </w:tbl>
    <w:p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rsidR="0080110E" w:rsidRDefault="0080110E" w:rsidP="0080110E">
      <w:r w:rsidRPr="00E5456F">
        <w:rPr>
          <w:i/>
        </w:rPr>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rsidR="00B061B8" w:rsidRDefault="00B061B8" w:rsidP="00B061B8">
      <w:pPr>
        <w:pStyle w:val="Heading3"/>
      </w:pPr>
      <w:bookmarkStart w:id="48" w:name="_Toc497663709"/>
      <w:r>
        <w:t>T</w:t>
      </w:r>
      <w:r>
        <w:rPr>
          <w:vertAlign w:val="subscript"/>
        </w:rPr>
        <w:t>1</w:t>
      </w:r>
      <w:r>
        <w:t xml:space="preserve"> Mapping</w:t>
      </w:r>
      <w:bookmarkEnd w:id="48"/>
    </w:p>
    <w:p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rsidR="00B061B8" w:rsidRDefault="00CE1DC0" w:rsidP="00CE1DC0">
      <w:pPr>
        <w:pStyle w:val="Heading3"/>
      </w:pPr>
      <w:bookmarkStart w:id="49" w:name="_Toc497663710"/>
      <w:r>
        <w:t>Data Analysis</w:t>
      </w:r>
      <w:bookmarkEnd w:id="49"/>
    </w:p>
    <w:p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rsidR="00CE1DC0" w:rsidRDefault="00CE1DC0" w:rsidP="00CE1DC0">
      <w:r>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rsidR="001A4C4F" w:rsidRDefault="001A4C4F" w:rsidP="001A4C4F">
      <w:pPr>
        <w:pStyle w:val="Heading2"/>
      </w:pPr>
      <w:bookmarkStart w:id="50" w:name="_Toc497663711"/>
      <w:r>
        <w:t>Results</w:t>
      </w:r>
      <w:bookmarkEnd w:id="50"/>
    </w:p>
    <w:p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rsidR="001A4C4F" w:rsidRDefault="009F0A7F" w:rsidP="009F0A7F">
      <w:pPr>
        <w:spacing w:after="0" w:line="240" w:lineRule="auto"/>
        <w:jc w:val="left"/>
      </w:pPr>
      <w:r>
        <w:br w:type="page"/>
      </w:r>
    </w:p>
    <w:p w:rsidR="002712AF" w:rsidRDefault="003A6952" w:rsidP="009F0A7F">
      <w:pPr>
        <w:spacing w:after="0"/>
        <w:jc w:val="center"/>
      </w:pPr>
      <w:r>
        <w:rPr>
          <w:noProof/>
        </w:rPr>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rsidR="003A6952" w:rsidRDefault="005B5523" w:rsidP="00F84AB4">
      <w:pPr>
        <w:pStyle w:val="Caption"/>
      </w:pPr>
      <w:bookmarkStart w:id="51" w:name="_Ref488848528"/>
      <w:bookmarkStart w:id="52"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51"/>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2"/>
    </w:p>
    <w:p w:rsidR="003A6952" w:rsidRDefault="00F84AB4" w:rsidP="009F0A7F">
      <w:pPr>
        <w:spacing w:after="0"/>
        <w:jc w:val="center"/>
      </w:pPr>
      <w:r>
        <w:rPr>
          <w:noProof/>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rsidR="00F84AB4" w:rsidRDefault="00F84AB4" w:rsidP="00F84AB4">
      <w:pPr>
        <w:pStyle w:val="Caption"/>
      </w:pPr>
      <w:bookmarkStart w:id="53" w:name="_Ref488848572"/>
      <w:bookmarkStart w:id="54"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53"/>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4"/>
    </w:p>
    <w:p w:rsidR="00EC7972" w:rsidRDefault="002B3FEB" w:rsidP="002B3FEB">
      <w:r>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rsidR="002B3FEB" w:rsidRDefault="00BE1982" w:rsidP="00BE1982">
      <w:pPr>
        <w:pStyle w:val="Caption"/>
      </w:pPr>
      <w:bookmarkStart w:id="55" w:name="_Ref488850518"/>
      <w:bookmarkStart w:id="56"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55"/>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6"/>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rsidTr="00BE1982">
        <w:trPr>
          <w:trHeight w:val="224"/>
        </w:trPr>
        <w:tc>
          <w:tcPr>
            <w:tcW w:w="229" w:type="pct"/>
            <w:tcBorders>
              <w:top w:val="nil"/>
              <w:left w:val="single" w:sz="8" w:space="0" w:color="FFFFFF"/>
              <w:bottom w:val="single" w:sz="18" w:space="0" w:color="auto"/>
              <w:right w:val="single" w:sz="8" w:space="0" w:color="FFFFFF"/>
            </w:tcBorders>
          </w:tcPr>
          <w:p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rsidTr="00BE1982">
        <w:trPr>
          <w:trHeight w:val="447"/>
        </w:trPr>
        <w:tc>
          <w:tcPr>
            <w:tcW w:w="229" w:type="pct"/>
            <w:vMerge w:val="restart"/>
            <w:tcBorders>
              <w:top w:val="single" w:sz="18" w:space="0" w:color="auto"/>
              <w:left w:val="single" w:sz="8" w:space="0" w:color="FFFFFF"/>
              <w:right w:val="single" w:sz="8" w:space="0" w:color="FFFFFF"/>
            </w:tcBorders>
          </w:tcPr>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rsidTr="00BE1982">
        <w:trPr>
          <w:trHeight w:val="344"/>
        </w:trPr>
        <w:tc>
          <w:tcPr>
            <w:tcW w:w="229" w:type="pct"/>
            <w:vMerge/>
            <w:tcBorders>
              <w:left w:val="single" w:sz="8" w:space="0" w:color="FFFFFF"/>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rsidTr="00BE1982">
        <w:trPr>
          <w:trHeight w:val="344"/>
        </w:trPr>
        <w:tc>
          <w:tcPr>
            <w:tcW w:w="229" w:type="pct"/>
            <w:vMerge/>
            <w:tcBorders>
              <w:left w:val="single" w:sz="8" w:space="0" w:color="FFFFFF"/>
              <w:bottom w:val="single" w:sz="18" w:space="0" w:color="auto"/>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rsidTr="00BE1982">
        <w:trPr>
          <w:trHeight w:val="451"/>
        </w:trPr>
        <w:tc>
          <w:tcPr>
            <w:tcW w:w="229" w:type="pct"/>
            <w:vMerge w:val="restart"/>
            <w:tcBorders>
              <w:top w:val="single" w:sz="18" w:space="0" w:color="auto"/>
              <w:left w:val="single" w:sz="8" w:space="0" w:color="FFFFFF"/>
              <w:right w:val="single" w:sz="8" w:space="0" w:color="FFFFFF"/>
            </w:tcBorders>
          </w:tcPr>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rsidTr="00BE1982">
        <w:trPr>
          <w:trHeight w:val="344"/>
        </w:trPr>
        <w:tc>
          <w:tcPr>
            <w:tcW w:w="229" w:type="pct"/>
            <w:vMerge/>
            <w:tcBorders>
              <w:left w:val="single" w:sz="8" w:space="0" w:color="FFFFFF"/>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rsidTr="00BE1982">
        <w:trPr>
          <w:trHeight w:val="344"/>
        </w:trPr>
        <w:tc>
          <w:tcPr>
            <w:tcW w:w="229" w:type="pct"/>
            <w:vMerge/>
            <w:tcBorders>
              <w:left w:val="single" w:sz="8" w:space="0" w:color="FFFFFF"/>
              <w:bottom w:val="single" w:sz="18" w:space="0" w:color="auto"/>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rsidR="00BE1982" w:rsidRDefault="00BE1982" w:rsidP="007B1111">
      <w:pPr>
        <w:spacing w:before="120"/>
      </w:pPr>
    </w:p>
    <w:p w:rsidR="00BE1982" w:rsidRDefault="00BE1982" w:rsidP="00BE1982">
      <w:pPr>
        <w:pStyle w:val="Caption"/>
        <w:spacing w:after="120"/>
      </w:pPr>
      <w:bookmarkStart w:id="57" w:name="_Ref488850531"/>
      <w:bookmarkStart w:id="58" w:name="_Toc497663777"/>
      <w:r>
        <w:t xml:space="preserve">Table </w:t>
      </w:r>
      <w:fldSimple w:instr=" STYLEREF 1 \s ">
        <w:r w:rsidR="00E479BC">
          <w:rPr>
            <w:noProof/>
          </w:rPr>
          <w:t>3</w:t>
        </w:r>
      </w:fldSimple>
      <w:r w:rsidR="0061791F">
        <w:noBreakHyphen/>
      </w:r>
      <w:fldSimple w:instr=" SEQ Table \* ARABIC \s 1 ">
        <w:r w:rsidR="00E479BC">
          <w:rPr>
            <w:noProof/>
          </w:rPr>
          <w:t>2</w:t>
        </w:r>
      </w:fldSimple>
      <w:bookmarkEnd w:id="57"/>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8"/>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rsidTr="00913E2F">
        <w:trPr>
          <w:trHeight w:val="349"/>
          <w:jc w:val="center"/>
        </w:trPr>
        <w:tc>
          <w:tcPr>
            <w:tcW w:w="5000" w:type="pct"/>
            <w:gridSpan w:val="7"/>
            <w:tcBorders>
              <w:top w:val="nil"/>
              <w:left w:val="single" w:sz="8" w:space="0" w:color="FFFFFF"/>
              <w:bottom w:val="single" w:sz="18" w:space="0" w:color="auto"/>
            </w:tcBorders>
          </w:tcPr>
          <w:p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rsidTr="00913E2F">
        <w:trPr>
          <w:trHeight w:val="454"/>
          <w:jc w:val="center"/>
        </w:trPr>
        <w:tc>
          <w:tcPr>
            <w:tcW w:w="340" w:type="pct"/>
            <w:vMerge w:val="restart"/>
            <w:tcBorders>
              <w:top w:val="single" w:sz="18" w:space="0" w:color="auto"/>
              <w:left w:val="single" w:sz="8" w:space="0" w:color="FFFFFF"/>
              <w:right w:val="single" w:sz="8" w:space="0" w:color="FFFFFF"/>
            </w:tcBorders>
          </w:tcPr>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b/>
                <w:sz w:val="20"/>
              </w:rPr>
            </w:pPr>
            <w:r>
              <w:rPr>
                <w:sz w:val="20"/>
                <w:lang w:val="en-CA"/>
              </w:rPr>
              <w:t>1.67 ± 1.43</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rsidTr="00913E2F">
        <w:trPr>
          <w:trHeight w:val="349"/>
          <w:jc w:val="center"/>
        </w:trPr>
        <w:tc>
          <w:tcPr>
            <w:tcW w:w="340" w:type="pct"/>
            <w:vMerge/>
            <w:tcBorders>
              <w:left w:val="single" w:sz="8" w:space="0" w:color="FFFFFF"/>
              <w:bottom w:val="single" w:sz="18" w:space="0" w:color="auto"/>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rsidTr="00913E2F">
        <w:trPr>
          <w:trHeight w:val="456"/>
          <w:jc w:val="center"/>
        </w:trPr>
        <w:tc>
          <w:tcPr>
            <w:tcW w:w="340" w:type="pct"/>
            <w:vMerge w:val="restart"/>
            <w:tcBorders>
              <w:top w:val="single" w:sz="18" w:space="0" w:color="auto"/>
              <w:left w:val="single" w:sz="8" w:space="0" w:color="FFFFFF"/>
              <w:right w:val="single" w:sz="8" w:space="0" w:color="FFFFFF"/>
            </w:tcBorders>
          </w:tcPr>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-4.64 ± 2.50</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-3.72 ± 2.59</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-0.54 ± 2.60</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-4.53 ± 2.72</w:t>
            </w:r>
          </w:p>
        </w:tc>
      </w:tr>
      <w:tr w:rsidR="00BE1982" w:rsidRPr="007B5704" w:rsidTr="00913E2F">
        <w:trPr>
          <w:trHeight w:val="349"/>
          <w:jc w:val="center"/>
        </w:trPr>
        <w:tc>
          <w:tcPr>
            <w:tcW w:w="340" w:type="pct"/>
            <w:vMerge/>
            <w:tcBorders>
              <w:left w:val="single" w:sz="8" w:space="0" w:color="FFFFFF"/>
              <w:bottom w:val="single" w:sz="18" w:space="0" w:color="auto"/>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However, by carefully adjusting the window/level (not shown), 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rsidR="007B1111" w:rsidRDefault="0016138E" w:rsidP="00B70F0B">
      <w:pPr>
        <w:spacing w:before="120"/>
        <w:jc w:val="center"/>
      </w:pPr>
      <w:r>
        <w:rPr>
          <w:noProof/>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rsidR="002C7AAE" w:rsidRDefault="002C7AAE" w:rsidP="002C7AAE">
      <w:pPr>
        <w:pStyle w:val="Caption"/>
      </w:pPr>
      <w:bookmarkStart w:id="59" w:name="_Ref488851949"/>
      <w:bookmarkStart w:id="60"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9"/>
      <w:r>
        <w:t>. Unfiltered (a) and Gaussian filtered (b) B</w:t>
      </w:r>
      <w:r w:rsidRPr="002C7AAE">
        <w:rPr>
          <w:vertAlign w:val="subscript"/>
        </w:rPr>
        <w:t>1</w:t>
      </w:r>
      <w:r>
        <w:t xml:space="preserve"> maps of a single subject. (c) Relative differences between unfiltered and filtered maps shown as percent difference maps.</w:t>
      </w:r>
      <w:bookmarkEnd w:id="60"/>
    </w:p>
    <w:p w:rsidR="002C7AAE" w:rsidRDefault="002C7AAE" w:rsidP="002C7AAE">
      <w:pPr>
        <w:spacing w:before="120"/>
      </w:pPr>
      <w:r>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rsidR="00B70F0B" w:rsidRDefault="002B3136" w:rsidP="002B3136">
      <w:pPr>
        <w:spacing w:before="120"/>
        <w:jc w:val="center"/>
      </w:pPr>
      <w:r>
        <w:rPr>
          <w:noProof/>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rsidR="002B3136" w:rsidRDefault="002B3136" w:rsidP="002B3136">
      <w:pPr>
        <w:pStyle w:val="Caption"/>
      </w:pPr>
      <w:bookmarkStart w:id="61" w:name="_Ref488852500"/>
      <w:bookmarkStart w:id="62"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61"/>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2"/>
    </w:p>
    <w:p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rsidR="00007D11" w:rsidRDefault="00007D11" w:rsidP="00007D11">
      <w:pPr>
        <w:pStyle w:val="Heading2"/>
      </w:pPr>
      <w:bookmarkStart w:id="63" w:name="_Toc497663712"/>
      <w:r>
        <w:t>Discussion</w:t>
      </w:r>
      <w:bookmarkEnd w:id="63"/>
    </w:p>
    <w:p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double angle imaging using other fast k-space acquisition strategies could also be considered (</w:t>
      </w:r>
      <w:proofErr w:type="spellStart"/>
      <w:r>
        <w:t>eg</w:t>
      </w:r>
      <w:proofErr w:type="spellEnd"/>
      <w:r>
        <w:t xml:space="preserve">,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rsidR="0016138E" w:rsidRDefault="0016138E" w:rsidP="0016138E">
      <w:r>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case, cerebrospinal fluid) could be masked, and B</w:t>
      </w:r>
      <w:r w:rsidR="00076304" w:rsidRPr="00076304">
        <w:rPr>
          <w:vertAlign w:val="subscript"/>
        </w:rPr>
        <w:t>1</w:t>
      </w:r>
      <w:r w:rsidR="00076304">
        <w:t xml:space="preserve"> values could be interpolated in these regions to approximate the missing values.</w:t>
      </w:r>
    </w:p>
    <w:p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rsidR="00076304" w:rsidRDefault="00076304" w:rsidP="00072270">
      <w:r>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rsidR="00072270" w:rsidRDefault="00072270" w:rsidP="00072270">
      <w:pPr>
        <w:pStyle w:val="Heading2"/>
      </w:pPr>
      <w:bookmarkStart w:id="64" w:name="_Toc497663713"/>
      <w:r>
        <w:t>Acknowledgments</w:t>
      </w:r>
      <w:bookmarkEnd w:id="64"/>
    </w:p>
    <w:p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rsidR="003F2C39" w:rsidRPr="00C80E78" w:rsidRDefault="003F2C39" w:rsidP="00D502E1">
      <w:pPr>
        <w:spacing w:line="240" w:lineRule="auto"/>
        <w:jc w:val="left"/>
      </w:pPr>
      <w:r w:rsidRPr="00C80E78">
        <w:br w:type="page"/>
      </w:r>
    </w:p>
    <w:p w:rsidR="003F2C39" w:rsidRPr="00B30120" w:rsidRDefault="003F2C39" w:rsidP="003F2C39">
      <w:pPr>
        <w:pStyle w:val="Heading1"/>
        <w:rPr>
          <w:b w:val="0"/>
          <w:i/>
          <w:sz w:val="40"/>
          <w:szCs w:val="40"/>
        </w:rPr>
      </w:pPr>
      <w:r w:rsidRPr="00C80E78">
        <w:br/>
      </w:r>
      <w:bookmarkStart w:id="65"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5"/>
    </w:p>
    <w:p w:rsidR="003F2C39" w:rsidRDefault="003F2C39" w:rsidP="003F2C39">
      <w:pPr>
        <w:pStyle w:val="Heading2"/>
      </w:pPr>
      <w:bookmarkStart w:id="66" w:name="_Toc497663715"/>
      <w:r>
        <w:t>Preface</w:t>
      </w:r>
      <w:bookmarkEnd w:id="66"/>
    </w:p>
    <w:p w:rsidR="005810A7" w:rsidRDefault="00B400B9" w:rsidP="00B400B9">
      <w:pPr>
        <w:pStyle w:val="ListParagraph"/>
        <w:numPr>
          <w:ilvl w:val="0"/>
          <w:numId w:val="30"/>
        </w:numPr>
      </w:pPr>
      <w:r>
        <w:t>Paragraph 1</w:t>
      </w:r>
    </w:p>
    <w:p w:rsidR="00B400B9" w:rsidRDefault="00CB4508" w:rsidP="00B400B9">
      <w:pPr>
        <w:pStyle w:val="ListParagraph"/>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rsidR="00CB4508" w:rsidRDefault="00CB4508" w:rsidP="00B400B9">
      <w:pPr>
        <w:pStyle w:val="ListParagraph"/>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rsidR="00C45713" w:rsidRDefault="00C45713" w:rsidP="00B400B9">
      <w:pPr>
        <w:pStyle w:val="ListParagraph"/>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rsidR="00B400B9" w:rsidRDefault="00B400B9" w:rsidP="00B400B9">
      <w:pPr>
        <w:pStyle w:val="ListParagraph"/>
        <w:numPr>
          <w:ilvl w:val="0"/>
          <w:numId w:val="30"/>
        </w:numPr>
      </w:pPr>
      <w:r>
        <w:t>Paragraph 2</w:t>
      </w:r>
    </w:p>
    <w:p w:rsidR="00B90251" w:rsidRDefault="00B90251" w:rsidP="00B90251">
      <w:pPr>
        <w:pStyle w:val="ListParagraph"/>
        <w:numPr>
          <w:ilvl w:val="1"/>
          <w:numId w:val="30"/>
        </w:numPr>
      </w:pPr>
      <w:r>
        <w:t>Where manuscript was submitted/published.</w:t>
      </w:r>
    </w:p>
    <w:p w:rsidR="00B90251" w:rsidRDefault="00B90251" w:rsidP="00B90251">
      <w:pPr>
        <w:pStyle w:val="ListParagraph"/>
        <w:numPr>
          <w:ilvl w:val="1"/>
          <w:numId w:val="30"/>
        </w:numPr>
      </w:pPr>
      <w:r>
        <w:t>One-line description of what is done in the paper</w:t>
      </w:r>
    </w:p>
    <w:p w:rsidR="00B90251" w:rsidRDefault="00B90251" w:rsidP="00B90251">
      <w:pPr>
        <w:pStyle w:val="ListParagraph"/>
        <w:numPr>
          <w:ilvl w:val="1"/>
          <w:numId w:val="30"/>
        </w:numPr>
      </w:pPr>
      <w:r>
        <w:t xml:space="preserve">How it was studied (simulations, sensitivity analysis, in vivo, </w:t>
      </w:r>
      <w:proofErr w:type="spellStart"/>
      <w:r>
        <w:t>etc</w:t>
      </w:r>
      <w:proofErr w:type="spellEnd"/>
      <w:r>
        <w:t>)</w:t>
      </w:r>
    </w:p>
    <w:p w:rsidR="00B90251" w:rsidRDefault="00B90251" w:rsidP="00B90251">
      <w:pPr>
        <w:pStyle w:val="ListParagraph"/>
        <w:numPr>
          <w:ilvl w:val="1"/>
          <w:numId w:val="30"/>
        </w:numPr>
      </w:pPr>
      <w:r>
        <w:t>Impact of this paper</w:t>
      </w:r>
    </w:p>
    <w:p w:rsidR="00913E2F" w:rsidRDefault="00913E2F">
      <w:pPr>
        <w:spacing w:after="0" w:line="240" w:lineRule="auto"/>
        <w:jc w:val="left"/>
      </w:pPr>
      <w:r>
        <w:br w:type="page"/>
      </w:r>
    </w:p>
    <w:p w:rsidR="00913E2F" w:rsidRDefault="00913E2F" w:rsidP="000F511A">
      <w:pPr>
        <w:spacing w:line="360" w:lineRule="auto"/>
        <w:jc w:val="center"/>
        <w:rPr>
          <w:b/>
          <w:sz w:val="40"/>
          <w:szCs w:val="40"/>
        </w:rPr>
      </w:pPr>
    </w:p>
    <w:p w:rsidR="000F511A" w:rsidRDefault="000F511A" w:rsidP="000F511A">
      <w:pPr>
        <w:spacing w:line="360" w:lineRule="auto"/>
        <w:jc w:val="center"/>
        <w:rPr>
          <w:b/>
          <w:sz w:val="40"/>
          <w:szCs w:val="40"/>
        </w:rPr>
      </w:pPr>
    </w:p>
    <w:p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rsidR="00913E2F" w:rsidRDefault="00913E2F" w:rsidP="000F511A">
      <w:pPr>
        <w:spacing w:line="360" w:lineRule="auto"/>
        <w:jc w:val="center"/>
      </w:pPr>
    </w:p>
    <w:p w:rsidR="00913E2F" w:rsidRDefault="00913E2F" w:rsidP="000F511A">
      <w:pPr>
        <w:spacing w:line="360" w:lineRule="auto"/>
        <w:jc w:val="center"/>
      </w:pPr>
    </w:p>
    <w:p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rsidR="00913E2F" w:rsidRDefault="00913E2F" w:rsidP="000F511A">
      <w:pPr>
        <w:spacing w:line="360" w:lineRule="auto"/>
        <w:jc w:val="center"/>
        <w:rPr>
          <w:lang w:val="fr-FR"/>
        </w:rPr>
      </w:pPr>
    </w:p>
    <w:p w:rsidR="000F511A" w:rsidRPr="00913E2F" w:rsidRDefault="000F511A" w:rsidP="000F511A">
      <w:pPr>
        <w:spacing w:line="360" w:lineRule="auto"/>
        <w:jc w:val="center"/>
        <w:rPr>
          <w:lang w:val="fr-FR"/>
        </w:rPr>
      </w:pPr>
    </w:p>
    <w:p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rsidR="00913E2F" w:rsidRDefault="00913E2F" w:rsidP="000F511A">
      <w:pPr>
        <w:spacing w:line="360" w:lineRule="auto"/>
        <w:jc w:val="center"/>
      </w:pPr>
    </w:p>
    <w:p w:rsidR="00913E2F" w:rsidRDefault="00913E2F" w:rsidP="000F511A">
      <w:pPr>
        <w:spacing w:line="360" w:lineRule="auto"/>
        <w:jc w:val="center"/>
      </w:pPr>
    </w:p>
    <w:p w:rsidR="000F511A" w:rsidRDefault="000F511A" w:rsidP="000F511A">
      <w:pPr>
        <w:spacing w:line="360" w:lineRule="auto"/>
        <w:jc w:val="center"/>
      </w:pPr>
    </w:p>
    <w:p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rsidR="00913E2F" w:rsidRDefault="00913E2F">
      <w:pPr>
        <w:spacing w:after="0" w:line="240" w:lineRule="auto"/>
        <w:jc w:val="left"/>
      </w:pPr>
      <w:r>
        <w:br w:type="page"/>
      </w:r>
    </w:p>
    <w:p w:rsidR="003F2C39" w:rsidRDefault="00913E2F" w:rsidP="00913E2F">
      <w:pPr>
        <w:pStyle w:val="Heading2"/>
      </w:pPr>
      <w:bookmarkStart w:id="67" w:name="_Toc497663716"/>
      <w:r>
        <w:t>Abstract</w:t>
      </w:r>
      <w:bookmarkEnd w:id="67"/>
    </w:p>
    <w:p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rsidR="00913E2F" w:rsidRDefault="00913E2F" w:rsidP="00913E2F">
      <w:pPr>
        <w:pStyle w:val="Heading2"/>
      </w:pPr>
      <w:bookmarkStart w:id="68" w:name="_Toc497663717"/>
      <w:r>
        <w:t>Introduction</w:t>
      </w:r>
      <w:bookmarkEnd w:id="68"/>
    </w:p>
    <w:p w:rsidR="005F222A" w:rsidRDefault="005F222A" w:rsidP="00632024">
      <w:r>
        <w:t xml:space="preserve">Quantitative magnetization transfer (qMT) imaging is a powerful MRI technique used to investigate macromolecular content not typically detectable with conventional MRI. MR 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rsidR="00143C5B" w:rsidRDefault="00143C5B" w:rsidP="00A57981">
      <w:r>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agreement of qMT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rsidR="00A57981" w:rsidRDefault="00BF6D32" w:rsidP="00BF6D32">
      <w:pPr>
        <w:pStyle w:val="Heading2"/>
      </w:pPr>
      <w:bookmarkStart w:id="69" w:name="_Toc497663718"/>
      <w:r>
        <w:t>Methods</w:t>
      </w:r>
      <w:bookmarkEnd w:id="69"/>
    </w:p>
    <w:p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rsidR="00BF6D32" w:rsidRDefault="00BF6D32" w:rsidP="00BF6D32">
      <w:pPr>
        <w:pStyle w:val="Heading3"/>
      </w:pPr>
      <w:bookmarkStart w:id="70" w:name="_Toc497663719"/>
      <w:r>
        <w:t>Simulations</w:t>
      </w:r>
      <w:bookmarkEnd w:id="70"/>
    </w:p>
    <w:p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rsidR="00493B5F" w:rsidRDefault="00493B5F" w:rsidP="00493B5F">
      <w:pPr>
        <w:pStyle w:val="Heading3"/>
      </w:pPr>
      <w:bookmarkStart w:id="71" w:name="_Toc497663720"/>
      <w:r>
        <w:t>Sensitivity Analysis</w:t>
      </w:r>
      <w:bookmarkEnd w:id="71"/>
    </w:p>
    <w:p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rsidTr="003D09DC">
        <w:trPr>
          <w:trHeight w:val="720"/>
        </w:trPr>
        <w:tc>
          <w:tcPr>
            <w:tcW w:w="8571" w:type="dxa"/>
          </w:tcPr>
          <w:p w:rsidR="0046685B" w:rsidRDefault="00A17C9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46685B" w:rsidRPr="00A87AF2" w:rsidRDefault="0046685B" w:rsidP="003D09DC">
            <w:pPr>
              <w:rPr>
                <w:sz w:val="4"/>
                <w:szCs w:val="4"/>
              </w:rPr>
            </w:pPr>
          </w:p>
          <w:p w:rsidR="0046685B" w:rsidRPr="003A39F9" w:rsidRDefault="0046685B" w:rsidP="0046685B">
            <w:pPr>
              <w:jc w:val="right"/>
              <w:rPr>
                <w:b/>
              </w:rPr>
            </w:pPr>
            <w:r w:rsidRPr="003A39F9">
              <w:rPr>
                <w:b/>
              </w:rPr>
              <w:t>(</w:t>
            </w:r>
            <w:r>
              <w:rPr>
                <w:b/>
              </w:rPr>
              <w:t>4</w:t>
            </w:r>
            <w:r w:rsidRPr="003A39F9">
              <w:rPr>
                <w:b/>
              </w:rPr>
              <w:t>-1)</w:t>
            </w:r>
          </w:p>
        </w:tc>
      </w:tr>
    </w:tbl>
    <w:p w:rsidR="00943527" w:rsidRDefault="0046685B" w:rsidP="0046685B">
      <w:r>
        <w:t xml:space="preserve">where the index </w:t>
      </w:r>
      <w:proofErr w:type="spellStart"/>
      <w:r w:rsidRPr="00BB7B40">
        <w:rPr>
          <w:i/>
        </w:rPr>
        <w:t>i</w:t>
      </w:r>
      <w:proofErr w:type="spellEnd"/>
      <w:r>
        <w:t xml:space="preserve"> describes a specific qMT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qMT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qMT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rsidTr="003D09DC">
        <w:trPr>
          <w:trHeight w:val="720"/>
        </w:trPr>
        <w:tc>
          <w:tcPr>
            <w:tcW w:w="8571" w:type="dxa"/>
          </w:tcPr>
          <w:p w:rsidR="00C86085" w:rsidRDefault="00A17C9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C86085" w:rsidRPr="00A87AF2" w:rsidRDefault="00C86085" w:rsidP="003D09DC">
            <w:pPr>
              <w:rPr>
                <w:sz w:val="4"/>
                <w:szCs w:val="4"/>
              </w:rPr>
            </w:pPr>
          </w:p>
          <w:p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rsidTr="003D09DC">
        <w:trPr>
          <w:trHeight w:val="720"/>
        </w:trPr>
        <w:tc>
          <w:tcPr>
            <w:tcW w:w="8571" w:type="dxa"/>
          </w:tcPr>
          <w:p w:rsidR="00C86085" w:rsidRDefault="00A17C9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rsidR="00C86085" w:rsidRPr="00A87AF2" w:rsidRDefault="00C86085" w:rsidP="003D09DC">
            <w:pPr>
              <w:rPr>
                <w:sz w:val="4"/>
                <w:szCs w:val="4"/>
              </w:rPr>
            </w:pPr>
          </w:p>
          <w:p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rsidTr="00C86085">
        <w:trPr>
          <w:trHeight w:val="720"/>
        </w:trPr>
        <w:tc>
          <w:tcPr>
            <w:tcW w:w="8571" w:type="dxa"/>
          </w:tcPr>
          <w:p w:rsidR="00C86085" w:rsidRPr="00C86085" w:rsidRDefault="00A17C9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rsidR="00C86085" w:rsidRPr="00A87AF2" w:rsidRDefault="00C86085" w:rsidP="003D09DC">
            <w:pPr>
              <w:rPr>
                <w:sz w:val="4"/>
                <w:szCs w:val="4"/>
              </w:rPr>
            </w:pPr>
          </w:p>
          <w:p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rsidR="009514EF" w:rsidRDefault="009514EF" w:rsidP="009514EF">
      <w:pPr>
        <w:pStyle w:val="Heading3"/>
      </w:pPr>
      <w:bookmarkStart w:id="72" w:name="_Toc497663721"/>
      <w:r>
        <w:t>B</w:t>
      </w:r>
      <w:r>
        <w:rPr>
          <w:vertAlign w:val="subscript"/>
        </w:rPr>
        <w:t>1</w:t>
      </w:r>
      <w:r>
        <w:t>-Sensitivity of qMT in Healthy Subjects</w:t>
      </w:r>
      <w:bookmarkEnd w:id="72"/>
    </w:p>
    <w:p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thickness. Single slices were acquired parallel to the anterior commissure–posterior commissure (AC-PC) line, superior to the corpus callosum.</w:t>
      </w:r>
    </w:p>
    <w:p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qMT parameter maps were produced by fitting the normalized qMT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rsidR="00FA1A3C" w:rsidRDefault="00FA1A3C" w:rsidP="00FA1A3C">
      <w:r>
        <w:rPr>
          <w:i/>
        </w:rPr>
        <w:t>Data Analysis:</w:t>
      </w:r>
      <w:r>
        <w:t xml:space="preserve"> qMT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rsidR="00510131" w:rsidRDefault="009C7BCB" w:rsidP="009C7BCB">
      <w:pPr>
        <w:spacing w:after="120" w:line="276" w:lineRule="auto"/>
        <w:jc w:val="center"/>
      </w:pPr>
      <w:r>
        <w:t xml:space="preserve">                </w:t>
      </w:r>
      <w:r>
        <w:rPr>
          <w:noProof/>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rsidR="00510131" w:rsidRDefault="009C7BCB" w:rsidP="009C7BCB">
      <w:pPr>
        <w:pStyle w:val="Caption"/>
      </w:pPr>
      <w:bookmarkStart w:id="73" w:name="_Ref489442661"/>
      <w:bookmarkStart w:id="74"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73"/>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4"/>
    </w:p>
    <w:p w:rsidR="00FA1A3C" w:rsidRDefault="00FA1A3C" w:rsidP="00FA1A3C">
      <w:pPr>
        <w:pStyle w:val="Heading3"/>
      </w:pPr>
      <w:bookmarkStart w:id="75" w:name="_Toc497663722"/>
      <w:r>
        <w:t>B</w:t>
      </w:r>
      <w:r>
        <w:rPr>
          <w:vertAlign w:val="subscript"/>
        </w:rPr>
        <w:t>1</w:t>
      </w:r>
      <w:r>
        <w:t xml:space="preserve"> Method Comparison</w:t>
      </w:r>
      <w:bookmarkEnd w:id="75"/>
    </w:p>
    <w:p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rsidR="00A14990" w:rsidRDefault="00AA4B6C" w:rsidP="00AA4B6C">
      <w:pPr>
        <w:pStyle w:val="Heading2"/>
      </w:pPr>
      <w:bookmarkStart w:id="76" w:name="_Toc497663723"/>
      <w:r>
        <w:t>Results</w:t>
      </w:r>
      <w:bookmarkEnd w:id="76"/>
    </w:p>
    <w:p w:rsidR="00AA4B6C" w:rsidRDefault="00AA4B6C" w:rsidP="00AA4B6C">
      <w:pPr>
        <w:pStyle w:val="Heading3"/>
      </w:pPr>
      <w:bookmarkStart w:id="77" w:name="_Toc497663724"/>
      <w:r>
        <w:t>Simulations</w:t>
      </w:r>
      <w:bookmarkEnd w:id="77"/>
    </w:p>
    <w:p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rsidR="00C85269" w:rsidRDefault="003A13C3" w:rsidP="000F511A">
      <w:pPr>
        <w:spacing w:after="0"/>
        <w:jc w:val="center"/>
      </w:pPr>
      <w:r>
        <w:rPr>
          <w:noProof/>
        </w:rPr>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1">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rsidR="00C85269" w:rsidRDefault="003A13C3" w:rsidP="003A13C3">
      <w:pPr>
        <w:pStyle w:val="Caption"/>
      </w:pPr>
      <w:bookmarkStart w:id="78" w:name="_Ref489443165"/>
      <w:bookmarkStart w:id="79"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8"/>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9"/>
    </w:p>
    <w:p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rsidR="003A13C3" w:rsidRDefault="003B4BCE" w:rsidP="000F511A">
      <w:pPr>
        <w:spacing w:after="0"/>
        <w:jc w:val="center"/>
      </w:pPr>
      <w:r>
        <w:rPr>
          <w:noProof/>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2">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rsidR="003B4BCE" w:rsidRDefault="003B4BCE" w:rsidP="003B4BCE">
      <w:pPr>
        <w:pStyle w:val="Caption"/>
      </w:pPr>
      <w:bookmarkStart w:id="80" w:name="_Ref489443494"/>
      <w:bookmarkStart w:id="81"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80"/>
      <w:r>
        <w:t>. Simulated errors (%) in fitted quantitative magnetization transfer (qMT)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1"/>
    </w:p>
    <w:p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rsidR="00F56981" w:rsidRDefault="00F56981" w:rsidP="00F56981">
      <w:pPr>
        <w:pStyle w:val="Heading3"/>
      </w:pPr>
      <w:bookmarkStart w:id="82" w:name="_Toc497663725"/>
      <w:r>
        <w:t>Sensitivity Analysis</w:t>
      </w:r>
      <w:bookmarkEnd w:id="82"/>
    </w:p>
    <w:p w:rsidR="00E479BC"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rsidR="00E479BC" w:rsidRDefault="00E479BC" w:rsidP="00E479BC">
      <w:pPr>
        <w:rPr>
          <w:noProof/>
        </w:rPr>
      </w:pPr>
      <w:r>
        <w:br w:type="page"/>
      </w:r>
    </w:p>
    <w:p w:rsidR="00E479BC" w:rsidRDefault="00E479BC" w:rsidP="000F511A">
      <w:pPr>
        <w:rPr>
          <w:noProof/>
        </w:rPr>
      </w:pPr>
    </w:p>
    <w:p w:rsidR="00E479BC" w:rsidRDefault="00E479BC" w:rsidP="000F511A">
      <w:r>
        <w:t xml:space="preserve">Table </w:t>
      </w:r>
      <w:r>
        <w:rPr>
          <w:noProof/>
        </w:rPr>
        <w:t>4</w:t>
      </w:r>
      <w:r>
        <w:rPr>
          <w:noProof/>
        </w:rPr>
        <w:noBreakHyphen/>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w:t>
      </w:r>
      <w:proofErr w:type="spellStart"/>
      <w:r w:rsidR="00F56981">
        <w:t>k</w:t>
      </w:r>
      <w:r w:rsidR="00F56981" w:rsidRPr="00FB0763">
        <w:rPr>
          <w:vertAlign w:val="subscript"/>
        </w:rPr>
        <w:t>f</w:t>
      </w:r>
      <w:proofErr w:type="spellEnd"/>
      <w:r w:rsidR="00F56981">
        <w:t>, T</w:t>
      </w:r>
      <w:proofErr w:type="gramStart"/>
      <w:r w:rsidR="00F56981" w:rsidRPr="00FB0763">
        <w:rPr>
          <w:vertAlign w:val="subscript"/>
        </w:rPr>
        <w:t>2,f</w:t>
      </w:r>
      <w:proofErr w:type="gramEnd"/>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rsidR="00E479BC" w:rsidRDefault="00E479BC" w:rsidP="00E479BC">
      <w:pPr>
        <w:rPr>
          <w:noProof/>
        </w:rPr>
      </w:pPr>
      <w:r>
        <w:br w:type="page"/>
      </w:r>
    </w:p>
    <w:p w:rsidR="00E479BC" w:rsidRDefault="00E479BC" w:rsidP="000F511A">
      <w:pPr>
        <w:rPr>
          <w:noProof/>
        </w:rPr>
      </w:pPr>
    </w:p>
    <w:p w:rsidR="00E479BC" w:rsidRDefault="00E479BC" w:rsidP="000F511A">
      <w:r>
        <w:t xml:space="preserve">Table </w:t>
      </w:r>
      <w:r>
        <w:rPr>
          <w:noProof/>
        </w:rPr>
        <w:t>4</w:t>
      </w:r>
      <w:r>
        <w:rPr>
          <w:noProof/>
        </w:rPr>
        <w:noBreakHyphen/>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w:t>
      </w:r>
      <w:proofErr w:type="spellStart"/>
      <w:r w:rsidR="00F56981">
        <w:t>k</w:t>
      </w:r>
      <w:r w:rsidR="00F56981" w:rsidRPr="00FB0763">
        <w:rPr>
          <w:vertAlign w:val="subscript"/>
        </w:rPr>
        <w:t>f</w:t>
      </w:r>
      <w:proofErr w:type="spellEnd"/>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xml:space="preserve">) have a similar pattern to those for </w:t>
      </w:r>
      <w:proofErr w:type="spellStart"/>
      <w:r w:rsidR="00F56981">
        <w:t>k</w:t>
      </w:r>
      <w:r w:rsidR="00F56981" w:rsidRPr="00FB0763">
        <w:rPr>
          <w:vertAlign w:val="subscript"/>
        </w:rPr>
        <w:t>f</w:t>
      </w:r>
      <w:proofErr w:type="spellEnd"/>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rsidR="00E479BC" w:rsidRDefault="00E479BC" w:rsidP="00E479BC">
      <w:pPr>
        <w:rPr>
          <w:noProof/>
        </w:rPr>
      </w:pPr>
      <w:r>
        <w:br w:type="page"/>
      </w:r>
    </w:p>
    <w:p w:rsidR="00E479BC" w:rsidRDefault="00E479BC" w:rsidP="000F511A">
      <w:pPr>
        <w:rPr>
          <w:noProof/>
        </w:rPr>
      </w:pPr>
    </w:p>
    <w:p w:rsidR="00B90251" w:rsidRDefault="00E479BC" w:rsidP="000F511A">
      <w:r>
        <w:t xml:space="preserve">Table </w:t>
      </w:r>
      <w:r>
        <w:rPr>
          <w:noProof/>
        </w:rPr>
        <w:t>4</w:t>
      </w:r>
      <w:r>
        <w:rPr>
          <w:noProof/>
        </w:rPr>
        <w:noBreakHyphen/>
        <w:t>1</w:t>
      </w:r>
      <w:r w:rsidR="00D61488">
        <w:fldChar w:fldCharType="end"/>
      </w:r>
      <w:r w:rsidR="00D61488">
        <w:t>)</w:t>
      </w:r>
      <w:r w:rsidR="00F56981">
        <w:t xml:space="preserve">, suggesting that larger relative errors in </w:t>
      </w:r>
      <w:proofErr w:type="spellStart"/>
      <w:r w:rsidR="00F56981">
        <w:t>k</w:t>
      </w:r>
      <w:r w:rsidR="00F56981" w:rsidRPr="00FB0763">
        <w:rPr>
          <w:vertAlign w:val="subscript"/>
        </w:rPr>
        <w:t>f</w:t>
      </w:r>
      <w:proofErr w:type="spellEnd"/>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rsidR="00F56981">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rsidR="00F56981">
        <w:t>.</w:t>
      </w:r>
      <w:bookmarkStart w:id="83" w:name="_Ref489445279"/>
    </w:p>
    <w:p w:rsidR="00B90251" w:rsidRDefault="00B90251">
      <w:pPr>
        <w:spacing w:after="0" w:line="240" w:lineRule="auto"/>
        <w:jc w:val="left"/>
      </w:pPr>
      <w:r>
        <w:br w:type="page"/>
      </w:r>
    </w:p>
    <w:p w:rsidR="000F511A" w:rsidRDefault="000F511A" w:rsidP="000F511A"/>
    <w:p w:rsidR="00513E70" w:rsidRDefault="00D61488" w:rsidP="00655273">
      <w:pPr>
        <w:pStyle w:val="Caption"/>
        <w:spacing w:after="120"/>
      </w:pPr>
      <w:bookmarkStart w:id="84" w:name="_Toc497663778"/>
      <w:r>
        <w:t xml:space="preserve">Table </w:t>
      </w:r>
      <w:fldSimple w:instr=" STYLEREF 1 \s ">
        <w:r w:rsidR="00E479BC">
          <w:rPr>
            <w:noProof/>
          </w:rPr>
          <w:t>4</w:t>
        </w:r>
      </w:fldSimple>
      <w:r w:rsidR="0061791F">
        <w:noBreakHyphen/>
      </w:r>
      <w:fldSimple w:instr=" SEQ Table \* ARABIC \s 1 ">
        <w:r w:rsidR="00E479BC">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rsidTr="00D61488">
        <w:trPr>
          <w:trHeight w:val="306"/>
          <w:jc w:val="center"/>
        </w:trPr>
        <w:tc>
          <w:tcPr>
            <w:tcW w:w="975" w:type="dxa"/>
            <w:tcBorders>
              <w:top w:val="nil"/>
              <w:left w:val="single" w:sz="8" w:space="0" w:color="FFFFFF"/>
              <w:bottom w:val="single" w:sz="18" w:space="0" w:color="auto"/>
              <w:right w:val="single" w:sz="8" w:space="0" w:color="FFFFFF"/>
            </w:tcBorders>
          </w:tcPr>
          <w:p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rsidR="00655273" w:rsidRPr="00655273" w:rsidRDefault="00655273" w:rsidP="00D61488">
            <w:pPr>
              <w:spacing w:after="0" w:line="240" w:lineRule="auto"/>
              <w:jc w:val="center"/>
              <w:rPr>
                <w:rFonts w:eastAsiaTheme="minorEastAsia"/>
                <w:b/>
                <w:sz w:val="22"/>
                <w:szCs w:val="22"/>
              </w:rPr>
            </w:pPr>
          </w:p>
          <w:p w:rsidR="00D61488" w:rsidRPr="00D61488" w:rsidRDefault="00A17C9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D61488" w:rsidRPr="00D61488" w:rsidRDefault="00A17C9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rsidR="00D61488" w:rsidRPr="00D61488" w:rsidRDefault="00A17C9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rsidR="00D61488" w:rsidRPr="00D61488" w:rsidRDefault="00A17C9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rsidR="00D61488" w:rsidRPr="00D61488" w:rsidRDefault="00A17C9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rsidTr="00D61488">
        <w:trPr>
          <w:trHeight w:val="29"/>
          <w:jc w:val="center"/>
        </w:trPr>
        <w:tc>
          <w:tcPr>
            <w:tcW w:w="975" w:type="dxa"/>
            <w:tcBorders>
              <w:top w:val="single" w:sz="18" w:space="0" w:color="auto"/>
              <w:left w:val="single" w:sz="8" w:space="0" w:color="FFFFFF"/>
              <w:right w:val="single" w:sz="8" w:space="0" w:color="FFFFFF"/>
            </w:tcBorders>
          </w:tcPr>
          <w:p w:rsidR="00D61488" w:rsidRPr="00D61488" w:rsidRDefault="00A17C9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rsidTr="00D61488">
        <w:trPr>
          <w:trHeight w:val="74"/>
          <w:jc w:val="center"/>
        </w:trPr>
        <w:tc>
          <w:tcPr>
            <w:tcW w:w="975" w:type="dxa"/>
            <w:tcBorders>
              <w:left w:val="single" w:sz="8" w:space="0" w:color="FFFFFF"/>
              <w:right w:val="single" w:sz="8" w:space="0" w:color="FFFFFF"/>
            </w:tcBorders>
          </w:tcPr>
          <w:p w:rsidR="00D61488" w:rsidRPr="00D61488" w:rsidRDefault="00A17C9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rsidTr="00D61488">
        <w:trPr>
          <w:trHeight w:val="210"/>
          <w:jc w:val="center"/>
        </w:trPr>
        <w:tc>
          <w:tcPr>
            <w:tcW w:w="975" w:type="dxa"/>
            <w:tcBorders>
              <w:left w:val="single" w:sz="8" w:space="0" w:color="FFFFFF"/>
              <w:right w:val="single" w:sz="8" w:space="0" w:color="FFFFFF"/>
            </w:tcBorders>
          </w:tcPr>
          <w:p w:rsidR="00D61488" w:rsidRPr="00D61488" w:rsidRDefault="00A17C9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rsidTr="00D61488">
        <w:trPr>
          <w:trHeight w:val="74"/>
          <w:jc w:val="center"/>
        </w:trPr>
        <w:tc>
          <w:tcPr>
            <w:tcW w:w="975" w:type="dxa"/>
            <w:tcBorders>
              <w:left w:val="single" w:sz="8" w:space="0" w:color="FFFFFF"/>
              <w:bottom w:val="single" w:sz="18" w:space="0" w:color="auto"/>
              <w:right w:val="single" w:sz="8" w:space="0" w:color="FFFFFF"/>
            </w:tcBorders>
          </w:tcPr>
          <w:p w:rsidR="00D61488" w:rsidRPr="00D61488" w:rsidRDefault="00A17C9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rsidR="00B648F5" w:rsidRDefault="00B648F5">
      <w:pPr>
        <w:spacing w:after="0" w:line="240" w:lineRule="auto"/>
        <w:jc w:val="left"/>
        <w:rPr>
          <w:b/>
          <w:sz w:val="20"/>
          <w:szCs w:val="20"/>
        </w:rPr>
      </w:pPr>
      <w:r>
        <w:rPr>
          <w:b/>
          <w:sz w:val="20"/>
          <w:szCs w:val="20"/>
        </w:rPr>
        <w:br w:type="page"/>
      </w:r>
    </w:p>
    <w:p w:rsidR="00B648F5" w:rsidRDefault="00B648F5" w:rsidP="00655273">
      <w:pPr>
        <w:spacing w:before="120" w:line="240" w:lineRule="auto"/>
        <w:rPr>
          <w:b/>
          <w:sz w:val="20"/>
          <w:szCs w:val="20"/>
        </w:rPr>
      </w:pPr>
    </w:p>
    <w:p w:rsidR="00D61488" w:rsidRDefault="00655273" w:rsidP="00655273">
      <w:pPr>
        <w:spacing w:line="240" w:lineRule="auto"/>
        <w:jc w:val="center"/>
        <w:rPr>
          <w:b/>
          <w:sz w:val="20"/>
          <w:szCs w:val="20"/>
        </w:rPr>
      </w:pPr>
      <w:r>
        <w:rPr>
          <w:b/>
          <w:noProof/>
          <w:sz w:val="20"/>
          <w:szCs w:val="20"/>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rsidR="00D61488" w:rsidRDefault="00655273" w:rsidP="00655273">
      <w:pPr>
        <w:pStyle w:val="Caption"/>
      </w:pPr>
      <w:bookmarkStart w:id="85" w:name="_Ref489445718"/>
      <w:bookmarkStart w:id="86"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rsidR="00655273" w:rsidRDefault="00655273" w:rsidP="00655273">
      <w:pPr>
        <w:pStyle w:val="Heading3"/>
      </w:pPr>
      <w:bookmarkStart w:id="87" w:name="_Toc497663726"/>
      <w:r>
        <w:t>B</w:t>
      </w:r>
      <w:r>
        <w:rPr>
          <w:vertAlign w:val="subscript"/>
        </w:rPr>
        <w:t>1</w:t>
      </w:r>
      <w:r>
        <w:t>-Sensitivity of qMT in Healthy Subjects</w:t>
      </w:r>
      <w:bookmarkEnd w:id="87"/>
    </w:p>
    <w:p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rsidR="000F511A" w:rsidRDefault="000F511A">
      <w:pPr>
        <w:spacing w:after="0" w:line="240" w:lineRule="auto"/>
        <w:jc w:val="left"/>
      </w:pPr>
      <w:r>
        <w:br w:type="page"/>
      </w:r>
    </w:p>
    <w:p w:rsidR="0061791F" w:rsidRPr="0061791F" w:rsidRDefault="0061791F" w:rsidP="0061791F">
      <w:pPr>
        <w:pStyle w:val="Caption"/>
        <w:spacing w:after="120"/>
        <w:rPr>
          <w:sz w:val="22"/>
          <w:szCs w:val="22"/>
        </w:rPr>
      </w:pPr>
      <w:bookmarkStart w:id="88" w:name="_Ref489446856"/>
      <w:bookmarkStart w:id="89" w:name="_Toc497663779"/>
      <w:r>
        <w:t xml:space="preserve">Table </w:t>
      </w:r>
      <w:fldSimple w:instr=" STYLEREF 1 \s ">
        <w:r w:rsidR="00E479BC">
          <w:rPr>
            <w:noProof/>
          </w:rPr>
          <w:t>4</w:t>
        </w:r>
      </w:fldSimple>
      <w:r>
        <w:noBreakHyphen/>
      </w:r>
      <w:fldSimple w:instr=" SEQ Table \* ARABIC \s 1 ">
        <w:r w:rsidR="00E479BC">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rsidTr="0061791F">
        <w:trPr>
          <w:trHeight w:val="59"/>
          <w:jc w:val="center"/>
        </w:trPr>
        <w:tc>
          <w:tcPr>
            <w:tcW w:w="1086" w:type="dxa"/>
          </w:tcPr>
          <w:p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rsidTr="0061791F">
        <w:trPr>
          <w:trHeight w:val="29"/>
          <w:jc w:val="center"/>
        </w:trPr>
        <w:tc>
          <w:tcPr>
            <w:tcW w:w="1086" w:type="dxa"/>
            <w:tcBorders>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rsidTr="0061791F">
        <w:trPr>
          <w:trHeight w:val="52"/>
          <w:jc w:val="center"/>
        </w:trPr>
        <w:tc>
          <w:tcPr>
            <w:tcW w:w="1086" w:type="dxa"/>
            <w:tcBorders>
              <w:top w:val="single" w:sz="18" w:space="0" w:color="auto"/>
              <w:left w:val="single" w:sz="8" w:space="0" w:color="FFFFFF"/>
              <w:right w:val="single" w:sz="8" w:space="0" w:color="FFFFFF"/>
            </w:tcBorders>
          </w:tcPr>
          <w:p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rsidTr="0061791F">
        <w:trPr>
          <w:trHeight w:val="97"/>
          <w:jc w:val="center"/>
        </w:trPr>
        <w:tc>
          <w:tcPr>
            <w:tcW w:w="1086"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rsidTr="0061791F">
        <w:trPr>
          <w:trHeight w:val="74"/>
          <w:jc w:val="center"/>
        </w:trPr>
        <w:tc>
          <w:tcPr>
            <w:tcW w:w="1086" w:type="dxa"/>
            <w:tcBorders>
              <w:left w:val="single" w:sz="8" w:space="0" w:color="FFFFFF"/>
              <w:right w:val="single" w:sz="8" w:space="0" w:color="FFFFFF"/>
            </w:tcBorders>
          </w:tcPr>
          <w:p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rsidTr="0061791F">
        <w:trPr>
          <w:trHeight w:val="74"/>
          <w:jc w:val="center"/>
        </w:trPr>
        <w:tc>
          <w:tcPr>
            <w:tcW w:w="1086" w:type="dxa"/>
            <w:tcBorders>
              <w:left w:val="single" w:sz="8" w:space="0" w:color="FFFFFF"/>
              <w:bottom w:val="single" w:sz="18" w:space="0" w:color="auto"/>
              <w:right w:val="single" w:sz="8" w:space="0" w:color="FFFFFF"/>
            </w:tcBorders>
          </w:tcPr>
          <w:p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0.82</w:t>
            </w:r>
          </w:p>
        </w:tc>
      </w:tr>
    </w:tbl>
    <w:p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rsidR="000F511A" w:rsidRDefault="000F511A" w:rsidP="0061791F">
      <w:pPr>
        <w:spacing w:after="0" w:line="240" w:lineRule="auto"/>
        <w:rPr>
          <w:b/>
          <w:sz w:val="20"/>
          <w:szCs w:val="20"/>
        </w:rPr>
      </w:pPr>
    </w:p>
    <w:p w:rsidR="000F511A" w:rsidRDefault="000F511A" w:rsidP="0061791F">
      <w:pPr>
        <w:spacing w:after="0" w:line="240" w:lineRule="auto"/>
        <w:rPr>
          <w:b/>
          <w:sz w:val="20"/>
          <w:szCs w:val="20"/>
        </w:rPr>
      </w:pPr>
    </w:p>
    <w:p w:rsidR="000F511A" w:rsidRDefault="000F511A" w:rsidP="0061791F">
      <w:pPr>
        <w:spacing w:after="0" w:line="240" w:lineRule="auto"/>
        <w:rPr>
          <w:b/>
          <w:sz w:val="20"/>
          <w:szCs w:val="20"/>
        </w:rPr>
      </w:pPr>
    </w:p>
    <w:p w:rsidR="0061791F" w:rsidRDefault="000B3934" w:rsidP="000B3934">
      <w:pPr>
        <w:spacing w:after="0" w:line="240" w:lineRule="auto"/>
        <w:jc w:val="center"/>
        <w:rPr>
          <w:b/>
          <w:sz w:val="20"/>
          <w:szCs w:val="20"/>
        </w:rPr>
      </w:pPr>
      <w:r>
        <w:rPr>
          <w:b/>
          <w:noProof/>
          <w:sz w:val="20"/>
          <w:szCs w:val="20"/>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rsidR="000B3934" w:rsidRDefault="000B3934" w:rsidP="000B3934">
      <w:pPr>
        <w:pStyle w:val="Caption"/>
      </w:pPr>
      <w:bookmarkStart w:id="90" w:name="_Ref489446879"/>
      <w:bookmarkStart w:id="91"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rsidR="001F2E56" w:rsidRDefault="000B3934" w:rsidP="000F511A">
      <w:r>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rsidR="001F2E56" w:rsidRDefault="003A3E87" w:rsidP="003A3E87">
      <w:pPr>
        <w:spacing w:after="0"/>
        <w:jc w:val="center"/>
      </w:pPr>
      <w:r>
        <w:rPr>
          <w:noProof/>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rsidR="001F2E56" w:rsidRDefault="001F2E56" w:rsidP="00244F2E">
      <w:pPr>
        <w:pStyle w:val="Caption"/>
      </w:pPr>
      <w:bookmarkStart w:id="92" w:name="_Ref489447321"/>
      <w:bookmarkStart w:id="93"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rsidR="00244F2E" w:rsidRDefault="00244F2E" w:rsidP="00244F2E">
      <w:pPr>
        <w:pStyle w:val="Heading3"/>
      </w:pPr>
      <w:bookmarkStart w:id="94" w:name="_Toc497663727"/>
      <w:r>
        <w:t>B</w:t>
      </w:r>
      <w:r>
        <w:rPr>
          <w:vertAlign w:val="subscript"/>
        </w:rPr>
        <w:t>1</w:t>
      </w:r>
      <w:r>
        <w:t xml:space="preserve"> Mapping Method Comparison</w:t>
      </w:r>
      <w:bookmarkEnd w:id="94"/>
    </w:p>
    <w:p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rsidR="00EF10A2" w:rsidRDefault="002B6E9E" w:rsidP="00624382">
      <w:pPr>
        <w:spacing w:after="0"/>
        <w:jc w:val="center"/>
      </w:pPr>
      <w:r>
        <w:rPr>
          <w:noProof/>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rsidR="000F511A" w:rsidRDefault="002B6E9E" w:rsidP="00624382">
      <w:pPr>
        <w:pStyle w:val="Caption"/>
      </w:pPr>
      <w:bookmarkStart w:id="95" w:name="_Ref489449540"/>
      <w:bookmarkStart w:id="96"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rsidR="002B6E9E" w:rsidRPr="000F511A" w:rsidRDefault="000F511A" w:rsidP="000F511A">
      <w:pPr>
        <w:spacing w:after="0" w:line="240" w:lineRule="auto"/>
        <w:jc w:val="left"/>
        <w:rPr>
          <w:b/>
          <w:iCs/>
          <w:color w:val="000000" w:themeColor="text1"/>
          <w:sz w:val="20"/>
          <w:szCs w:val="18"/>
        </w:rPr>
      </w:pPr>
      <w:r>
        <w:br w:type="page"/>
      </w:r>
    </w:p>
    <w:p w:rsidR="002B6E9E" w:rsidRDefault="00624382" w:rsidP="00624382">
      <w:pPr>
        <w:spacing w:after="0" w:line="240" w:lineRule="auto"/>
      </w:pPr>
      <w:r>
        <w:t xml:space="preserve">           </w:t>
      </w:r>
      <w:r>
        <w:rPr>
          <w:noProof/>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rsidR="00624382" w:rsidRDefault="00624382" w:rsidP="00624382">
      <w:pPr>
        <w:pStyle w:val="Caption"/>
      </w:pPr>
      <w:bookmarkStart w:id="97" w:name="_Ref489449553"/>
      <w:bookmarkStart w:id="98"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rsidR="00624382" w:rsidRDefault="00624382" w:rsidP="00624382">
      <w:pPr>
        <w:pStyle w:val="Heading2"/>
      </w:pPr>
      <w:bookmarkStart w:id="99" w:name="_Toc497663728"/>
      <w:r>
        <w:t>Discussion</w:t>
      </w:r>
      <w:bookmarkEnd w:id="99"/>
    </w:p>
    <w:p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-independent methods such as IR (23% error in F). Although 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w:t>
      </w:r>
      <w:proofErr w:type="spellStart"/>
      <w:r>
        <w:t>postprocessing</w:t>
      </w:r>
      <w:proofErr w:type="spellEnd"/>
      <w:r>
        <w:t>.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rsidR="001C6409" w:rsidRDefault="001C6409" w:rsidP="001C6409">
      <w:r>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w:t>
      </w:r>
      <w:proofErr w:type="spellStart"/>
      <w:r>
        <w:t>Ramani</w:t>
      </w:r>
      <w:proofErr w:type="spellEnd"/>
      <w:r>
        <w:t xml:space="preserve">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w:t>
      </w:r>
      <w:proofErr w:type="spellStart"/>
      <w:r>
        <w:t>Yarnykh</w:t>
      </w:r>
      <w:proofErr w:type="spellEnd"/>
      <w:r>
        <w:t xml:space="preserve">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rsidR="007E482C" w:rsidRDefault="007E482C" w:rsidP="007E482C">
      <w:pPr>
        <w:pStyle w:val="Heading2"/>
      </w:pPr>
      <w:bookmarkStart w:id="100" w:name="_Toc497663729"/>
      <w:r>
        <w:t>Conclusion</w:t>
      </w:r>
      <w:bookmarkEnd w:id="100"/>
    </w:p>
    <w:p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rsidR="007E482C" w:rsidRDefault="007E482C" w:rsidP="007E482C">
      <w:pPr>
        <w:pStyle w:val="Heading2"/>
      </w:pPr>
      <w:bookmarkStart w:id="101" w:name="_Toc497663730"/>
      <w:r>
        <w:t>Appendix A</w:t>
      </w:r>
      <w:bookmarkEnd w:id="101"/>
    </w:p>
    <w:p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rsidR="009B6468" w:rsidRDefault="00B345CE" w:rsidP="009B6468">
      <w:proofErr w:type="spellStart"/>
      <w:proofErr w:type="gramStart"/>
      <w:r w:rsidRPr="004872A8">
        <w:rPr>
          <w:i/>
        </w:rPr>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001E2CC1">
              <w:rPr>
                <w:b/>
              </w:rPr>
              <w:t>-A2</w:t>
            </w:r>
            <w:r w:rsidRPr="003A39F9">
              <w:rPr>
                <w:b/>
              </w:rPr>
              <w:t>)</w:t>
            </w:r>
          </w:p>
        </w:tc>
      </w:tr>
    </w:tbl>
    <w:p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rsidTr="00376699">
        <w:trPr>
          <w:trHeight w:val="720"/>
        </w:trPr>
        <w:tc>
          <w:tcPr>
            <w:tcW w:w="8571" w:type="dxa"/>
          </w:tcPr>
          <w:p w:rsidR="00376699" w:rsidRPr="00376699" w:rsidRDefault="00A17C9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rsidR="00376699" w:rsidRPr="00A87AF2" w:rsidRDefault="00376699" w:rsidP="00B345CE">
            <w:pPr>
              <w:rPr>
                <w:sz w:val="4"/>
                <w:szCs w:val="4"/>
              </w:rPr>
            </w:pPr>
          </w:p>
          <w:p w:rsidR="00376699" w:rsidRPr="00376699" w:rsidRDefault="00376699" w:rsidP="00376699">
            <w:pPr>
              <w:rPr>
                <w:sz w:val="4"/>
                <w:szCs w:val="4"/>
              </w:rPr>
            </w:pPr>
            <w:r w:rsidRPr="003A39F9">
              <w:rPr>
                <w:b/>
              </w:rPr>
              <w:t>(</w:t>
            </w:r>
            <w:r>
              <w:rPr>
                <w:b/>
              </w:rPr>
              <w:t>4-A4</w:t>
            </w:r>
            <w:r w:rsidRPr="003A39F9">
              <w:rPr>
                <w:b/>
              </w:rPr>
              <w:t>)</w:t>
            </w:r>
          </w:p>
        </w:tc>
      </w:tr>
    </w:tbl>
    <w:p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00376699">
              <w:rPr>
                <w:b/>
              </w:rPr>
              <w:t>-A6</w:t>
            </w:r>
            <w:r w:rsidRPr="003A39F9">
              <w:rPr>
                <w:b/>
              </w:rPr>
              <w:t>)</w:t>
            </w:r>
          </w:p>
        </w:tc>
      </w:tr>
    </w:tbl>
    <w:p w:rsidR="009B6468" w:rsidRDefault="009B6468" w:rsidP="009B6468">
      <w:r>
        <w:t>For the Sled and Pike model of qMT,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A17C9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rsidTr="00376699">
        <w:trPr>
          <w:trHeight w:val="720"/>
        </w:trPr>
        <w:tc>
          <w:tcPr>
            <w:tcW w:w="8397" w:type="dxa"/>
          </w:tcPr>
          <w:p w:rsidR="009B6468" w:rsidRDefault="00A17C9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rsidTr="001E2CC1">
        <w:trPr>
          <w:trHeight w:val="720"/>
        </w:trPr>
        <w:tc>
          <w:tcPr>
            <w:tcW w:w="8397" w:type="dxa"/>
          </w:tcPr>
          <w:p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rsidR="00420D0D" w:rsidRDefault="00420D0D" w:rsidP="00420D0D">
      <w:pPr>
        <w:pStyle w:val="Heading2"/>
      </w:pPr>
      <w:bookmarkStart w:id="102" w:name="_Toc497663731"/>
      <w:r>
        <w:t>Acknowledgements</w:t>
      </w:r>
      <w:bookmarkEnd w:id="102"/>
    </w:p>
    <w:p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rsidR="00913E2F" w:rsidRDefault="00913E2F">
      <w:pPr>
        <w:spacing w:after="0" w:line="240" w:lineRule="auto"/>
        <w:jc w:val="left"/>
      </w:pPr>
      <w:r>
        <w:br w:type="page"/>
      </w:r>
    </w:p>
    <w:p w:rsidR="00913E2F" w:rsidRPr="00B30120" w:rsidRDefault="00913E2F" w:rsidP="00913E2F">
      <w:pPr>
        <w:pStyle w:val="Heading1"/>
        <w:rPr>
          <w:b w:val="0"/>
          <w:i/>
          <w:sz w:val="40"/>
          <w:szCs w:val="40"/>
        </w:rPr>
      </w:pPr>
      <w:commentRangeStart w:id="103"/>
      <w:commentRangeStart w:id="104"/>
      <w:r w:rsidRPr="00C80E78">
        <w:br/>
      </w:r>
      <w:bookmarkStart w:id="105"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3"/>
      <w:r w:rsidR="00945D88">
        <w:rPr>
          <w:rStyle w:val="CommentReference"/>
          <w:rFonts w:eastAsiaTheme="minorHAnsi" w:cs="Times New Roman"/>
          <w:b w:val="0"/>
          <w:color w:val="auto"/>
        </w:rPr>
        <w:commentReference w:id="103"/>
      </w:r>
      <w:bookmarkEnd w:id="105"/>
      <w:commentRangeEnd w:id="104"/>
      <w:r w:rsidR="00FF0D69">
        <w:rPr>
          <w:rStyle w:val="CommentReference"/>
          <w:rFonts w:eastAsiaTheme="minorHAnsi" w:cs="Times New Roman"/>
          <w:b w:val="0"/>
          <w:color w:val="auto"/>
        </w:rPr>
        <w:commentReference w:id="104"/>
      </w:r>
    </w:p>
    <w:p w:rsidR="00F60776" w:rsidRDefault="00913E2F" w:rsidP="00F60776">
      <w:pPr>
        <w:pStyle w:val="Heading2"/>
      </w:pPr>
      <w:bookmarkStart w:id="106" w:name="_Toc497663733"/>
      <w:r>
        <w:t>Preface</w:t>
      </w:r>
      <w:bookmarkEnd w:id="106"/>
    </w:p>
    <w:p w:rsidR="006A68DC" w:rsidRDefault="006A68DC" w:rsidP="006A68DC">
      <w:pPr>
        <w:pStyle w:val="ListParagraph"/>
        <w:numPr>
          <w:ilvl w:val="0"/>
          <w:numId w:val="30"/>
        </w:numPr>
      </w:pPr>
      <w:r>
        <w:t>Paragraph 1</w:t>
      </w:r>
    </w:p>
    <w:p w:rsidR="006A68DC" w:rsidRDefault="006A68DC" w:rsidP="006A68DC">
      <w:pPr>
        <w:pStyle w:val="ListParagraph"/>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rsidR="006A68DC" w:rsidRDefault="006A68DC" w:rsidP="006A68DC">
      <w:pPr>
        <w:pStyle w:val="ListParagraph"/>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rsidR="006A68DC" w:rsidRDefault="006A68DC" w:rsidP="006A68DC">
      <w:pPr>
        <w:pStyle w:val="ListParagraph"/>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rsidR="006A68DC" w:rsidRDefault="006A68DC" w:rsidP="006A68DC">
      <w:pPr>
        <w:pStyle w:val="ListParagraph"/>
        <w:numPr>
          <w:ilvl w:val="1"/>
          <w:numId w:val="30"/>
        </w:numPr>
      </w:pPr>
      <w:r>
        <w:t>Or more broadly, how can the qMT acquisition protocol be optimized to reduce B</w:t>
      </w:r>
      <w:r>
        <w:rPr>
          <w:vertAlign w:val="subscript"/>
        </w:rPr>
        <w:t>1</w:t>
      </w:r>
      <w:r>
        <w:t>-sensitivity of certain qMT parameters.</w:t>
      </w:r>
    </w:p>
    <w:p w:rsidR="006A68DC" w:rsidRDefault="006A68DC" w:rsidP="006A68DC">
      <w:pPr>
        <w:pStyle w:val="ListParagraph"/>
        <w:numPr>
          <w:ilvl w:val="0"/>
          <w:numId w:val="30"/>
        </w:numPr>
      </w:pPr>
      <w:r>
        <w:t>Paragraph 2</w:t>
      </w:r>
    </w:p>
    <w:p w:rsidR="006A68DC" w:rsidRDefault="006A68DC" w:rsidP="006A68DC">
      <w:pPr>
        <w:pStyle w:val="ListParagraph"/>
        <w:numPr>
          <w:ilvl w:val="1"/>
          <w:numId w:val="30"/>
        </w:numPr>
      </w:pPr>
      <w:r>
        <w:t>Where manuscript was submitted/published.</w:t>
      </w:r>
    </w:p>
    <w:p w:rsidR="006A68DC" w:rsidRDefault="006A68DC" w:rsidP="006A68DC">
      <w:pPr>
        <w:pStyle w:val="ListParagraph"/>
        <w:numPr>
          <w:ilvl w:val="1"/>
          <w:numId w:val="30"/>
        </w:numPr>
      </w:pPr>
      <w:r>
        <w:t>One-line description of what is done in the paper</w:t>
      </w:r>
    </w:p>
    <w:p w:rsidR="006A68DC" w:rsidRDefault="006A68DC" w:rsidP="006A68DC">
      <w:pPr>
        <w:pStyle w:val="ListParagraph"/>
        <w:numPr>
          <w:ilvl w:val="1"/>
          <w:numId w:val="30"/>
        </w:numPr>
      </w:pPr>
      <w:r>
        <w:t>How it was studied.</w:t>
      </w:r>
    </w:p>
    <w:p w:rsidR="006A68DC" w:rsidRDefault="006A68DC" w:rsidP="006A68DC">
      <w:pPr>
        <w:pStyle w:val="ListParagraph"/>
        <w:numPr>
          <w:ilvl w:val="1"/>
          <w:numId w:val="30"/>
        </w:numPr>
      </w:pPr>
      <w:r>
        <w:t>Impact of this paper</w:t>
      </w:r>
    </w:p>
    <w:p w:rsidR="006A68DC" w:rsidRPr="006A68DC" w:rsidRDefault="006A68DC" w:rsidP="006A68DC"/>
    <w:p w:rsidR="00F60776" w:rsidRDefault="00F60776" w:rsidP="00F60776">
      <w:pPr>
        <w:spacing w:after="0" w:line="240" w:lineRule="auto"/>
        <w:jc w:val="left"/>
      </w:pPr>
      <w:r>
        <w:br w:type="page"/>
      </w:r>
    </w:p>
    <w:p w:rsidR="00F60776" w:rsidRDefault="00F60776" w:rsidP="000F511A">
      <w:pPr>
        <w:spacing w:line="360" w:lineRule="auto"/>
        <w:jc w:val="center"/>
        <w:rPr>
          <w:b/>
          <w:sz w:val="40"/>
          <w:szCs w:val="40"/>
        </w:rPr>
      </w:pPr>
    </w:p>
    <w:p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rsidR="00F60776" w:rsidRDefault="00F60776" w:rsidP="000F511A">
      <w:pPr>
        <w:spacing w:line="360" w:lineRule="auto"/>
        <w:jc w:val="center"/>
      </w:pPr>
    </w:p>
    <w:p w:rsidR="00F60776" w:rsidRDefault="00F60776" w:rsidP="000F511A">
      <w:pPr>
        <w:spacing w:line="360" w:lineRule="auto"/>
        <w:jc w:val="center"/>
      </w:pPr>
    </w:p>
    <w:p w:rsidR="00F60776" w:rsidRPr="005F271E" w:rsidRDefault="00F60776" w:rsidP="000F511A">
      <w:pPr>
        <w:spacing w:line="360" w:lineRule="auto"/>
        <w:jc w:val="center"/>
        <w:rPr>
          <w:i/>
          <w:sz w:val="32"/>
          <w:szCs w:val="32"/>
        </w:rPr>
      </w:pPr>
      <w:r w:rsidRPr="005F271E">
        <w:rPr>
          <w:i/>
          <w:sz w:val="32"/>
          <w:szCs w:val="32"/>
        </w:rPr>
        <w:t>Mathieu Boudreau and G. Bruce Pike</w:t>
      </w:r>
    </w:p>
    <w:p w:rsidR="00F60776" w:rsidRPr="005F271E" w:rsidRDefault="00F60776" w:rsidP="000F511A">
      <w:pPr>
        <w:spacing w:line="360" w:lineRule="auto"/>
        <w:jc w:val="center"/>
      </w:pPr>
    </w:p>
    <w:p w:rsidR="00F60776" w:rsidRPr="005F271E" w:rsidRDefault="00F60776" w:rsidP="000F511A">
      <w:pPr>
        <w:spacing w:line="360" w:lineRule="auto"/>
        <w:jc w:val="center"/>
      </w:pPr>
    </w:p>
    <w:p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rsidR="00F60776" w:rsidRDefault="00F60776" w:rsidP="000F511A">
      <w:pPr>
        <w:spacing w:line="360" w:lineRule="auto"/>
        <w:jc w:val="center"/>
      </w:pPr>
    </w:p>
    <w:p w:rsidR="00F60776" w:rsidRDefault="00F60776" w:rsidP="000F511A">
      <w:pPr>
        <w:spacing w:line="360" w:lineRule="auto"/>
        <w:jc w:val="center"/>
      </w:pPr>
    </w:p>
    <w:p w:rsidR="00F60776" w:rsidRPr="00813BAC" w:rsidRDefault="00F60776" w:rsidP="000F511A">
      <w:pPr>
        <w:spacing w:line="360" w:lineRule="auto"/>
        <w:jc w:val="center"/>
        <w:rPr>
          <w:b/>
          <w:sz w:val="28"/>
          <w:szCs w:val="28"/>
        </w:rPr>
      </w:pPr>
      <w:r>
        <w:rPr>
          <w:b/>
          <w:sz w:val="28"/>
          <w:szCs w:val="28"/>
        </w:rPr>
        <w:t>Submitted to Magnetic Resonance in Medicine</w:t>
      </w:r>
    </w:p>
    <w:p w:rsidR="00F60776" w:rsidRDefault="00F60776" w:rsidP="00F60776">
      <w:pPr>
        <w:spacing w:after="0" w:line="240" w:lineRule="auto"/>
        <w:jc w:val="left"/>
      </w:pPr>
      <w:r>
        <w:br w:type="page"/>
      </w:r>
    </w:p>
    <w:p w:rsidR="00F60776" w:rsidRDefault="00F60776" w:rsidP="00F60776">
      <w:pPr>
        <w:pStyle w:val="Heading2"/>
      </w:pPr>
      <w:bookmarkStart w:id="107" w:name="_Toc497663734"/>
      <w:r>
        <w:t>Abstract</w:t>
      </w:r>
      <w:bookmarkEnd w:id="107"/>
    </w:p>
    <w:p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rsidR="00F60776" w:rsidRDefault="00F60776" w:rsidP="00F60776">
      <w:pPr>
        <w:pStyle w:val="Heading2"/>
      </w:pPr>
      <w:bookmarkStart w:id="108" w:name="_Toc497663735"/>
      <w:r>
        <w:t>Introduction</w:t>
      </w:r>
      <w:bookmarkEnd w:id="108"/>
    </w:p>
    <w:p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rsidR="00F60776" w:rsidRDefault="00F60776" w:rsidP="00F60776">
      <w:pPr>
        <w:pStyle w:val="Heading2"/>
      </w:pPr>
      <w:bookmarkStart w:id="109" w:name="_Toc497663736"/>
      <w:r>
        <w:t>Theory</w:t>
      </w:r>
      <w:bookmarkEnd w:id="109"/>
    </w:p>
    <w:p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A17C9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rsidR="001D1E2C" w:rsidRPr="001D1E2C" w:rsidRDefault="001D1E2C" w:rsidP="001D1E2C">
            <w:pPr>
              <w:jc w:val="right"/>
              <w:rPr>
                <w:b/>
                <w:lang w:val="en-CA"/>
              </w:rPr>
            </w:pPr>
            <w:r>
              <w:rPr>
                <w:b/>
                <w:lang w:val="en-CA"/>
              </w:rPr>
              <w:t>(5-1)</w:t>
            </w:r>
          </w:p>
        </w:tc>
      </w:tr>
    </w:tbl>
    <w:p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w:t>
      </w:r>
      <w:proofErr w:type="spellStart"/>
      <w:r w:rsidRPr="001D1E2C">
        <w:t>ors</w:t>
      </w:r>
      <w:proofErr w:type="spellEnd"/>
      <w:r w:rsidRPr="001D1E2C">
        <w:t xml:space="preserve"> in fitted parameters [ΔF, </w:t>
      </w:r>
      <w:proofErr w:type="spellStart"/>
      <w:r w:rsidRPr="001D1E2C">
        <w:t>Δk</w:t>
      </w:r>
      <w:r w:rsidRPr="001D1E2C">
        <w:rPr>
          <w:vertAlign w:val="subscript"/>
        </w:rPr>
        <w:t>f</w:t>
      </w:r>
      <w:proofErr w:type="spellEnd"/>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However, s</w:t>
      </w:r>
      <w:proofErr w:type="spellStart"/>
      <w:r w:rsidRPr="001D1E2C">
        <w:t>ince</w:t>
      </w:r>
      <w:proofErr w:type="spellEnd"/>
      <w:r w:rsidRPr="001D1E2C">
        <w:t xml:space="preserv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tc>
        <w:tc>
          <w:tcPr>
            <w:tcW w:w="3000" w:type="pct"/>
          </w:tcPr>
          <w:p w:rsidR="001D1E2C" w:rsidRPr="001D1E2C" w:rsidRDefault="00A17C9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rsidR="001D1E2C" w:rsidRPr="001D1E2C" w:rsidRDefault="001D1E2C" w:rsidP="001D1E2C">
            <w:pPr>
              <w:jc w:val="right"/>
              <w:rPr>
                <w:b/>
                <w:lang w:val="en-CA"/>
              </w:rPr>
            </w:pPr>
            <w:r>
              <w:rPr>
                <w:b/>
                <w:lang w:val="en-CA"/>
              </w:rPr>
              <w:t>(5-2)</w:t>
            </w:r>
          </w:p>
        </w:tc>
      </w:tr>
    </w:tbl>
    <w:p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rsidR="001D1E2C" w:rsidRPr="001D1E2C" w:rsidRDefault="001D1E2C" w:rsidP="001D1E2C">
            <w:pPr>
              <w:jc w:val="right"/>
              <w:rPr>
                <w:b/>
                <w:lang w:val="en-CA"/>
              </w:rPr>
            </w:pPr>
            <w:r>
              <w:rPr>
                <w:b/>
                <w:lang w:val="en-CA"/>
              </w:rPr>
              <w:t>(5-3)</w:t>
            </w:r>
          </w:p>
        </w:tc>
      </w:tr>
    </w:tbl>
    <w:p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rsidR="001D1E2C" w:rsidRPr="001D1E2C" w:rsidRDefault="001D1E2C" w:rsidP="001D1E2C">
            <w:pPr>
              <w:jc w:val="right"/>
              <w:rPr>
                <w:b/>
                <w:lang w:val="en-CA"/>
              </w:rPr>
            </w:pPr>
            <w:r>
              <w:rPr>
                <w:b/>
                <w:lang w:val="en-CA"/>
              </w:rPr>
              <w:t>(5-4)</w:t>
            </w:r>
          </w:p>
        </w:tc>
      </w:tr>
    </w:tbl>
    <w:p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rsidR="001D1E2C" w:rsidRPr="001D1E2C" w:rsidRDefault="001D1E2C" w:rsidP="001D1E2C">
            <w:pPr>
              <w:jc w:val="right"/>
              <w:rPr>
                <w:b/>
                <w:lang w:val="en-CA"/>
              </w:rPr>
            </w:pPr>
            <w:r>
              <w:rPr>
                <w:b/>
                <w:lang w:val="en-CA"/>
              </w:rPr>
              <w:t>(</w:t>
            </w:r>
            <w:r w:rsidRPr="001D1E2C">
              <w:rPr>
                <w:b/>
                <w:lang w:val="en-CA"/>
              </w:rPr>
              <w:t>5</w:t>
            </w:r>
            <w:r>
              <w:rPr>
                <w:b/>
                <w:lang w:val="en-CA"/>
              </w:rPr>
              <w:t>-5)</w:t>
            </w:r>
          </w:p>
        </w:tc>
      </w:tr>
    </w:tbl>
    <w:p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rsidR="001D1E2C" w:rsidRDefault="005F271E" w:rsidP="005F271E">
      <w:pPr>
        <w:pStyle w:val="Heading2"/>
      </w:pPr>
      <w:bookmarkStart w:id="110" w:name="_Toc497663737"/>
      <w:r>
        <w:t>Methods</w:t>
      </w:r>
      <w:bookmarkEnd w:id="110"/>
    </w:p>
    <w:p w:rsidR="005F271E" w:rsidRPr="005F271E" w:rsidRDefault="005F271E" w:rsidP="005F271E">
      <w:r w:rsidRPr="005F271E">
        <w:t xml:space="preserve">The core qMT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qMT software packages or in-house code.</w:t>
      </w:r>
    </w:p>
    <w:p w:rsidR="005F271E" w:rsidRDefault="005F271E" w:rsidP="005F271E">
      <w:pPr>
        <w:pStyle w:val="Heading3"/>
      </w:pPr>
      <w:bookmarkStart w:id="111" w:name="_Toc497663738"/>
      <w:r>
        <w:t>Uniform Protocols</w:t>
      </w:r>
      <w:bookmarkEnd w:id="111"/>
    </w:p>
    <w:p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rsidR="005F271E" w:rsidRDefault="005F271E" w:rsidP="005F271E">
      <w:pPr>
        <w:pStyle w:val="Heading3"/>
      </w:pPr>
      <w:bookmarkStart w:id="112" w:name="_Toc497663739"/>
      <w:r>
        <w:t>Protocol Optimization</w:t>
      </w:r>
      <w:bookmarkEnd w:id="112"/>
    </w:p>
    <w:p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w:t>
      </w:r>
      <w:proofErr w:type="spellStart"/>
      <w:r w:rsidRPr="00C273C0">
        <w:t>tion</w:t>
      </w:r>
      <w:proofErr w:type="spellEnd"/>
      <w:r w:rsidRPr="00C273C0">
        <w:t xml:space="preserve">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rsidR="005F271E" w:rsidRDefault="00C273C0" w:rsidP="00C273C0">
      <w:pPr>
        <w:pStyle w:val="Heading3"/>
      </w:pPr>
      <w:bookmarkStart w:id="113" w:name="_Toc497663740"/>
      <w:r>
        <w:t>Monte Carlo Simulations</w:t>
      </w:r>
      <w:bookmarkEnd w:id="113"/>
    </w:p>
    <w:p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rsidR="00BD3A76" w:rsidRDefault="00BD3A76">
      <w:pPr>
        <w:spacing w:after="0" w:line="240" w:lineRule="auto"/>
        <w:jc w:val="left"/>
      </w:pPr>
      <w:r>
        <w:br w:type="page"/>
      </w:r>
    </w:p>
    <w:p w:rsidR="00C92E6C" w:rsidRDefault="00C92E6C" w:rsidP="00C92E6C">
      <w:pPr>
        <w:pStyle w:val="Caption"/>
        <w:spacing w:after="120"/>
      </w:pPr>
      <w:bookmarkStart w:id="114" w:name="_Ref496524035"/>
      <w:bookmarkStart w:id="115" w:name="_Toc497663780"/>
      <w:r>
        <w:t xml:space="preserve">Table </w:t>
      </w:r>
      <w:fldSimple w:instr=" STYLEREF 1 \s ">
        <w:r w:rsidR="00E479BC">
          <w:rPr>
            <w:noProof/>
          </w:rPr>
          <w:t>5</w:t>
        </w:r>
      </w:fldSimple>
      <w:r>
        <w:noBreakHyphen/>
      </w:r>
      <w:fldSimple w:instr=" SEQ Table \* ARABIC \s 1 ">
        <w:r w:rsidR="00E479BC">
          <w:rPr>
            <w:noProof/>
          </w:rPr>
          <w:t>1</w:t>
        </w:r>
      </w:fldSimple>
      <w:bookmarkEnd w:id="114"/>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5"/>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rsidTr="0027134D">
        <w:trPr>
          <w:trHeight w:val="211"/>
          <w:jc w:val="center"/>
        </w:trPr>
        <w:tc>
          <w:tcPr>
            <w:tcW w:w="0" w:type="auto"/>
            <w:tcBorders>
              <w:top w:val="single" w:sz="18" w:space="0" w:color="auto"/>
              <w:bottom w:val="single" w:sz="18" w:space="0" w:color="auto"/>
            </w:tcBorders>
          </w:tcPr>
          <w:p w:rsidR="00C92E6C" w:rsidRDefault="00C92E6C" w:rsidP="0027134D">
            <w:pPr>
              <w:spacing w:line="240" w:lineRule="auto"/>
            </w:pPr>
            <w:r>
              <w:t>Parameter</w:t>
            </w:r>
          </w:p>
        </w:tc>
        <w:tc>
          <w:tcPr>
            <w:tcW w:w="0" w:type="auto"/>
            <w:tcBorders>
              <w:top w:val="single" w:sz="18" w:space="0" w:color="auto"/>
              <w:bottom w:val="single" w:sz="18" w:space="0" w:color="auto"/>
            </w:tcBorders>
          </w:tcPr>
          <w:p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rsidR="00C92E6C" w:rsidRDefault="00C92E6C" w:rsidP="0027134D">
            <w:pPr>
              <w:spacing w:line="240" w:lineRule="auto"/>
              <w:jc w:val="center"/>
            </w:pPr>
            <w:r>
              <w:t>Grey Matter</w:t>
            </w:r>
          </w:p>
        </w:tc>
      </w:tr>
      <w:tr w:rsidR="00C92E6C" w:rsidTr="0027134D">
        <w:trPr>
          <w:trHeight w:val="213"/>
          <w:jc w:val="center"/>
        </w:trPr>
        <w:tc>
          <w:tcPr>
            <w:tcW w:w="0" w:type="auto"/>
            <w:tcBorders>
              <w:top w:val="single" w:sz="18" w:space="0" w:color="auto"/>
            </w:tcBorders>
          </w:tcPr>
          <w:p w:rsidR="00C92E6C" w:rsidRDefault="00C92E6C" w:rsidP="0027134D">
            <w:pPr>
              <w:spacing w:line="240" w:lineRule="auto"/>
            </w:pPr>
            <w:r>
              <w:t>F</w:t>
            </w:r>
          </w:p>
        </w:tc>
        <w:tc>
          <w:tcPr>
            <w:tcW w:w="0" w:type="auto"/>
            <w:tcBorders>
              <w:top w:val="single" w:sz="18" w:space="0" w:color="auto"/>
            </w:tcBorders>
          </w:tcPr>
          <w:p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rsidR="00C92E6C" w:rsidRDefault="00C92E6C" w:rsidP="0027134D">
            <w:pPr>
              <w:spacing w:line="240" w:lineRule="auto"/>
              <w:jc w:val="center"/>
            </w:pPr>
            <w:r>
              <w:t xml:space="preserve">0.075 </w:t>
            </w:r>
            <w:proofErr w:type="spellStart"/>
            <w:r>
              <w:t>n.u</w:t>
            </w:r>
            <w:proofErr w:type="spellEnd"/>
            <w:r>
              <w:t>.</w:t>
            </w:r>
          </w:p>
        </w:tc>
      </w:tr>
      <w:tr w:rsidR="00C92E6C" w:rsidTr="0027134D">
        <w:trPr>
          <w:trHeight w:val="211"/>
          <w:jc w:val="center"/>
        </w:trPr>
        <w:tc>
          <w:tcPr>
            <w:tcW w:w="0" w:type="auto"/>
          </w:tcPr>
          <w:p w:rsidR="00C92E6C" w:rsidRPr="00840774" w:rsidRDefault="00C92E6C" w:rsidP="0027134D">
            <w:pPr>
              <w:spacing w:line="240" w:lineRule="auto"/>
            </w:pPr>
            <w:proofErr w:type="spellStart"/>
            <w:r>
              <w:t>k</w:t>
            </w:r>
            <w:r>
              <w:rPr>
                <w:vertAlign w:val="subscript"/>
              </w:rPr>
              <w:t>f</w:t>
            </w:r>
            <w:proofErr w:type="spellEnd"/>
          </w:p>
        </w:tc>
        <w:tc>
          <w:tcPr>
            <w:tcW w:w="0" w:type="auto"/>
          </w:tcPr>
          <w:p w:rsidR="00C92E6C" w:rsidRPr="003E16DE" w:rsidRDefault="00C92E6C" w:rsidP="0027134D">
            <w:pPr>
              <w:spacing w:line="240" w:lineRule="auto"/>
              <w:jc w:val="center"/>
              <w:rPr>
                <w:vertAlign w:val="superscript"/>
              </w:rPr>
            </w:pPr>
            <w:r>
              <w:t>4.0 s</w:t>
            </w:r>
            <w:r>
              <w:rPr>
                <w:vertAlign w:val="superscript"/>
              </w:rPr>
              <w:t>-1</w:t>
            </w:r>
          </w:p>
        </w:tc>
        <w:tc>
          <w:tcPr>
            <w:tcW w:w="0" w:type="auto"/>
          </w:tcPr>
          <w:p w:rsidR="00C92E6C" w:rsidRDefault="00C92E6C" w:rsidP="0027134D">
            <w:pPr>
              <w:spacing w:line="240" w:lineRule="auto"/>
              <w:jc w:val="center"/>
            </w:pPr>
            <w:r>
              <w:t>2.5 s</w:t>
            </w:r>
            <w:r>
              <w:rPr>
                <w:vertAlign w:val="superscript"/>
              </w:rPr>
              <w:t>-1</w:t>
            </w:r>
          </w:p>
        </w:tc>
      </w:tr>
      <w:tr w:rsidR="00C92E6C" w:rsidTr="0027134D">
        <w:trPr>
          <w:trHeight w:val="211"/>
          <w:jc w:val="center"/>
        </w:trPr>
        <w:tc>
          <w:tcPr>
            <w:tcW w:w="0" w:type="auto"/>
          </w:tcPr>
          <w:p w:rsidR="00C92E6C" w:rsidRPr="00840774" w:rsidRDefault="00C92E6C" w:rsidP="0027134D">
            <w:pPr>
              <w:spacing w:line="240" w:lineRule="auto"/>
            </w:pPr>
            <w:r>
              <w:t>T</w:t>
            </w:r>
            <w:proofErr w:type="gramStart"/>
            <w:r>
              <w:rPr>
                <w:vertAlign w:val="subscript"/>
              </w:rPr>
              <w:t>1,f</w:t>
            </w:r>
            <w:proofErr w:type="gramEnd"/>
          </w:p>
        </w:tc>
        <w:tc>
          <w:tcPr>
            <w:tcW w:w="0" w:type="auto"/>
          </w:tcPr>
          <w:p w:rsidR="00C92E6C" w:rsidRPr="003E16DE" w:rsidRDefault="00C92E6C" w:rsidP="0027134D">
            <w:pPr>
              <w:spacing w:line="240" w:lineRule="auto"/>
              <w:jc w:val="center"/>
              <w:rPr>
                <w:vertAlign w:val="superscript"/>
              </w:rPr>
            </w:pPr>
            <w:r>
              <w:t>0.9 s</w:t>
            </w:r>
          </w:p>
        </w:tc>
        <w:tc>
          <w:tcPr>
            <w:tcW w:w="0" w:type="auto"/>
          </w:tcPr>
          <w:p w:rsidR="00C92E6C" w:rsidRDefault="00C92E6C" w:rsidP="0027134D">
            <w:pPr>
              <w:spacing w:line="240" w:lineRule="auto"/>
              <w:jc w:val="center"/>
            </w:pPr>
            <w:r>
              <w:t>1.3 s</w:t>
            </w:r>
          </w:p>
        </w:tc>
      </w:tr>
      <w:tr w:rsidR="00C92E6C" w:rsidTr="0027134D">
        <w:trPr>
          <w:trHeight w:val="213"/>
          <w:jc w:val="center"/>
        </w:trPr>
        <w:tc>
          <w:tcPr>
            <w:tcW w:w="0" w:type="auto"/>
          </w:tcPr>
          <w:p w:rsidR="00C92E6C" w:rsidRPr="00840774" w:rsidRDefault="00C92E6C" w:rsidP="0027134D">
            <w:pPr>
              <w:spacing w:line="240" w:lineRule="auto"/>
            </w:pPr>
            <w:r>
              <w:t>T</w:t>
            </w:r>
            <w:proofErr w:type="gramStart"/>
            <w:r>
              <w:rPr>
                <w:vertAlign w:val="subscript"/>
              </w:rPr>
              <w:t>1,r</w:t>
            </w:r>
            <w:proofErr w:type="gramEnd"/>
          </w:p>
        </w:tc>
        <w:tc>
          <w:tcPr>
            <w:tcW w:w="0" w:type="auto"/>
          </w:tcPr>
          <w:p w:rsidR="00C92E6C" w:rsidRPr="003E16DE" w:rsidRDefault="00C92E6C" w:rsidP="0027134D">
            <w:pPr>
              <w:spacing w:line="240" w:lineRule="auto"/>
              <w:jc w:val="center"/>
              <w:rPr>
                <w:vertAlign w:val="superscript"/>
              </w:rPr>
            </w:pPr>
            <w:r>
              <w:t>1.0 s</w:t>
            </w:r>
          </w:p>
        </w:tc>
        <w:tc>
          <w:tcPr>
            <w:tcW w:w="0" w:type="auto"/>
          </w:tcPr>
          <w:p w:rsidR="00C92E6C" w:rsidRDefault="00C92E6C" w:rsidP="0027134D">
            <w:pPr>
              <w:spacing w:line="240" w:lineRule="auto"/>
              <w:jc w:val="center"/>
            </w:pPr>
            <w:r>
              <w:t>1.0 s</w:t>
            </w:r>
          </w:p>
        </w:tc>
      </w:tr>
      <w:tr w:rsidR="00C92E6C" w:rsidTr="0027134D">
        <w:trPr>
          <w:trHeight w:val="211"/>
          <w:jc w:val="center"/>
        </w:trPr>
        <w:tc>
          <w:tcPr>
            <w:tcW w:w="0" w:type="auto"/>
          </w:tcPr>
          <w:p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rsidR="00C92E6C" w:rsidRDefault="00C92E6C" w:rsidP="0027134D">
            <w:pPr>
              <w:spacing w:line="240" w:lineRule="auto"/>
              <w:jc w:val="center"/>
            </w:pPr>
            <w:r>
              <w:t xml:space="preserve">30 </w:t>
            </w:r>
            <w:proofErr w:type="spellStart"/>
            <w:r>
              <w:t>ms</w:t>
            </w:r>
            <w:proofErr w:type="spellEnd"/>
          </w:p>
        </w:tc>
        <w:tc>
          <w:tcPr>
            <w:tcW w:w="0" w:type="auto"/>
          </w:tcPr>
          <w:p w:rsidR="00C92E6C" w:rsidRDefault="00C92E6C" w:rsidP="0027134D">
            <w:pPr>
              <w:spacing w:line="240" w:lineRule="auto"/>
              <w:jc w:val="center"/>
            </w:pPr>
            <w:r>
              <w:t xml:space="preserve">55 </w:t>
            </w:r>
            <w:proofErr w:type="spellStart"/>
            <w:r>
              <w:t>ms</w:t>
            </w:r>
            <w:proofErr w:type="spellEnd"/>
          </w:p>
        </w:tc>
      </w:tr>
      <w:tr w:rsidR="00C92E6C" w:rsidTr="0027134D">
        <w:trPr>
          <w:trHeight w:val="66"/>
          <w:jc w:val="center"/>
        </w:trPr>
        <w:tc>
          <w:tcPr>
            <w:tcW w:w="0" w:type="auto"/>
            <w:tcBorders>
              <w:bottom w:val="single" w:sz="18" w:space="0" w:color="auto"/>
            </w:tcBorders>
          </w:tcPr>
          <w:p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rsidR="00C92E6C" w:rsidRDefault="00C92E6C" w:rsidP="0027134D">
            <w:pPr>
              <w:spacing w:line="240" w:lineRule="auto"/>
              <w:jc w:val="center"/>
            </w:pPr>
            <w:r>
              <w:t xml:space="preserve">11 </w:t>
            </w:r>
            <w:proofErr w:type="spellStart"/>
            <w:r>
              <w:t>μs</w:t>
            </w:r>
            <w:proofErr w:type="spellEnd"/>
          </w:p>
        </w:tc>
      </w:tr>
    </w:tbl>
    <w:p w:rsidR="00C92E6C" w:rsidRDefault="00C92E6C" w:rsidP="00C92E6C"/>
    <w:p w:rsidR="00C92E6C" w:rsidRDefault="00C92E6C" w:rsidP="00C92E6C">
      <w:pPr>
        <w:pStyle w:val="Caption"/>
        <w:spacing w:after="120"/>
      </w:pPr>
      <w:bookmarkStart w:id="116" w:name="_Ref496524055"/>
      <w:bookmarkStart w:id="117" w:name="_Toc497663781"/>
      <w:r>
        <w:t xml:space="preserve">Table </w:t>
      </w:r>
      <w:fldSimple w:instr=" STYLEREF 1 \s ">
        <w:r w:rsidR="00E479BC">
          <w:rPr>
            <w:noProof/>
          </w:rPr>
          <w:t>5</w:t>
        </w:r>
      </w:fldSimple>
      <w:r>
        <w:noBreakHyphen/>
      </w:r>
      <w:fldSimple w:instr=" SEQ Table \* ARABIC \s 1 ">
        <w:r w:rsidR="00E479BC">
          <w:rPr>
            <w:noProof/>
          </w:rPr>
          <w:t>2</w:t>
        </w:r>
      </w:fldSimple>
      <w:bookmarkEnd w:id="116"/>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7"/>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rsidTr="0027134D">
        <w:trPr>
          <w:trHeight w:val="346"/>
        </w:trPr>
        <w:tc>
          <w:tcPr>
            <w:tcW w:w="462" w:type="pct"/>
          </w:tcPr>
          <w:p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rsidTr="0027134D">
        <w:trPr>
          <w:trHeight w:val="364"/>
        </w:trPr>
        <w:tc>
          <w:tcPr>
            <w:tcW w:w="462" w:type="pct"/>
          </w:tcPr>
          <w:p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rsidR="00C92E6C" w:rsidRDefault="00C92E6C" w:rsidP="0027134D">
            <w:pPr>
              <w:spacing w:after="0" w:line="240" w:lineRule="auto"/>
              <w:jc w:val="center"/>
            </w:pPr>
            <w:r>
              <w:t>Δ (Hz)</w:t>
            </w:r>
          </w:p>
        </w:tc>
      </w:tr>
      <w:tr w:rsidR="00C92E6C" w:rsidTr="0027134D">
        <w:trPr>
          <w:trHeight w:val="346"/>
        </w:trPr>
        <w:tc>
          <w:tcPr>
            <w:tcW w:w="462" w:type="pct"/>
          </w:tcPr>
          <w:p w:rsidR="00C92E6C" w:rsidRDefault="00C92E6C" w:rsidP="0027134D">
            <w:pPr>
              <w:spacing w:after="0" w:line="240" w:lineRule="auto"/>
              <w:jc w:val="left"/>
            </w:pPr>
            <w:r>
              <w:t>1</w:t>
            </w:r>
          </w:p>
        </w:tc>
        <w:tc>
          <w:tcPr>
            <w:tcW w:w="550"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25ms/7°</w:t>
            </w:r>
          </w:p>
        </w:tc>
        <w:tc>
          <w:tcPr>
            <w:tcW w:w="363"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Pr="00BE5360" w:rsidRDefault="00C92E6C" w:rsidP="0027134D">
            <w:pPr>
              <w:spacing w:after="0" w:line="240" w:lineRule="auto"/>
              <w:jc w:val="center"/>
              <w:rPr>
                <w:sz w:val="14"/>
                <w:szCs w:val="14"/>
              </w:rPr>
            </w:pPr>
          </w:p>
          <w:p w:rsidR="00C92E6C" w:rsidRDefault="00C92E6C" w:rsidP="0027134D">
            <w:pPr>
              <w:spacing w:after="0" w:line="240" w:lineRule="auto"/>
              <w:jc w:val="center"/>
            </w:pPr>
            <w:r>
              <w:t>142°</w:t>
            </w:r>
          </w:p>
        </w:tc>
        <w:tc>
          <w:tcPr>
            <w:tcW w:w="570" w:type="pct"/>
            <w:tcBorders>
              <w:top w:val="single" w:sz="12" w:space="0" w:color="auto"/>
            </w:tcBorders>
          </w:tcPr>
          <w:p w:rsidR="00C92E6C" w:rsidRDefault="00C92E6C" w:rsidP="0027134D">
            <w:pPr>
              <w:spacing w:after="0" w:line="240" w:lineRule="auto"/>
              <w:jc w:val="center"/>
            </w:pPr>
            <w:r>
              <w:t>432.9</w:t>
            </w:r>
          </w:p>
        </w:tc>
        <w:tc>
          <w:tcPr>
            <w:tcW w:w="550"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25ms/7°</w:t>
            </w:r>
          </w:p>
        </w:tc>
        <w:tc>
          <w:tcPr>
            <w:tcW w:w="408" w:type="pct"/>
            <w:tcBorders>
              <w:top w:val="single" w:sz="12" w:space="0" w:color="auto"/>
            </w:tcBorders>
          </w:tcPr>
          <w:p w:rsidR="00C92E6C" w:rsidRDefault="00C92E6C" w:rsidP="0027134D">
            <w:pPr>
              <w:spacing w:after="0" w:line="240" w:lineRule="auto"/>
              <w:jc w:val="center"/>
            </w:pPr>
            <w:r>
              <w:t>200.0</w:t>
            </w:r>
          </w:p>
        </w:tc>
        <w:tc>
          <w:tcPr>
            <w:tcW w:w="570" w:type="pct"/>
            <w:tcBorders>
              <w:top w:val="single" w:sz="12" w:space="0" w:color="auto"/>
            </w:tcBorders>
          </w:tcPr>
          <w:p w:rsidR="00C92E6C" w:rsidRDefault="00C92E6C" w:rsidP="0027134D">
            <w:pPr>
              <w:spacing w:after="0" w:line="240" w:lineRule="auto"/>
              <w:jc w:val="center"/>
            </w:pPr>
            <w:r>
              <w:t>300.0</w:t>
            </w:r>
          </w:p>
        </w:tc>
        <w:tc>
          <w:tcPr>
            <w:tcW w:w="550"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25ms/7°</w:t>
            </w:r>
          </w:p>
        </w:tc>
        <w:tc>
          <w:tcPr>
            <w:tcW w:w="408" w:type="pct"/>
            <w:tcBorders>
              <w:top w:val="single" w:sz="12" w:space="0" w:color="auto"/>
            </w:tcBorders>
          </w:tcPr>
          <w:p w:rsidR="00C92E6C" w:rsidRDefault="00C92E6C" w:rsidP="0027134D">
            <w:pPr>
              <w:spacing w:after="0" w:line="240" w:lineRule="auto"/>
              <w:jc w:val="center"/>
            </w:pPr>
            <w:r>
              <w:t>200.0</w:t>
            </w:r>
          </w:p>
        </w:tc>
        <w:tc>
          <w:tcPr>
            <w:tcW w:w="570" w:type="pct"/>
            <w:tcBorders>
              <w:top w:val="single" w:sz="12" w:space="0" w:color="auto"/>
            </w:tcBorders>
          </w:tcPr>
          <w:p w:rsidR="00C92E6C" w:rsidRDefault="00C92E6C" w:rsidP="0027134D">
            <w:pPr>
              <w:spacing w:after="0" w:line="240" w:lineRule="auto"/>
              <w:jc w:val="center"/>
            </w:pPr>
            <w:r>
              <w:t>300.0</w:t>
            </w:r>
          </w:p>
        </w:tc>
      </w:tr>
      <w:tr w:rsidR="00C92E6C" w:rsidTr="0027134D">
        <w:trPr>
          <w:trHeight w:val="364"/>
        </w:trPr>
        <w:tc>
          <w:tcPr>
            <w:tcW w:w="462" w:type="pct"/>
          </w:tcPr>
          <w:p w:rsidR="00C92E6C" w:rsidRDefault="00C92E6C" w:rsidP="0027134D">
            <w:pPr>
              <w:spacing w:after="0" w:line="240" w:lineRule="auto"/>
              <w:jc w:val="left"/>
            </w:pPr>
            <w:r>
              <w:t>2</w:t>
            </w:r>
          </w:p>
        </w:tc>
        <w:tc>
          <w:tcPr>
            <w:tcW w:w="550" w:type="pct"/>
            <w:vMerge/>
          </w:tcPr>
          <w:p w:rsidR="00C92E6C" w:rsidRDefault="00C92E6C" w:rsidP="0027134D">
            <w:pPr>
              <w:spacing w:after="0" w:line="240" w:lineRule="auto"/>
              <w:jc w:val="center"/>
            </w:pPr>
          </w:p>
        </w:tc>
        <w:tc>
          <w:tcPr>
            <w:tcW w:w="363" w:type="pct"/>
            <w:vMerge/>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1 087.5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250.0</w:t>
            </w:r>
          </w:p>
        </w:tc>
        <w:tc>
          <w:tcPr>
            <w:tcW w:w="570" w:type="pct"/>
          </w:tcPr>
          <w:p w:rsidR="00C92E6C" w:rsidRDefault="00C92E6C" w:rsidP="0027134D">
            <w:pPr>
              <w:spacing w:after="0" w:line="240" w:lineRule="auto"/>
              <w:jc w:val="center"/>
            </w:pPr>
            <w:r>
              <w:t>1 903.9</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250.0</w:t>
            </w:r>
          </w:p>
        </w:tc>
        <w:tc>
          <w:tcPr>
            <w:tcW w:w="570" w:type="pct"/>
          </w:tcPr>
          <w:p w:rsidR="00C92E6C" w:rsidRDefault="00C92E6C" w:rsidP="0027134D">
            <w:pPr>
              <w:spacing w:after="0" w:line="240" w:lineRule="auto"/>
              <w:jc w:val="center"/>
            </w:pPr>
            <w:r>
              <w:t>1609.5</w:t>
            </w:r>
          </w:p>
        </w:tc>
      </w:tr>
      <w:tr w:rsidR="00C92E6C" w:rsidTr="0027134D">
        <w:trPr>
          <w:trHeight w:val="346"/>
        </w:trPr>
        <w:tc>
          <w:tcPr>
            <w:tcW w:w="462" w:type="pct"/>
          </w:tcPr>
          <w:p w:rsidR="00C92E6C" w:rsidRDefault="00C92E6C" w:rsidP="0027134D">
            <w:pPr>
              <w:spacing w:after="0" w:line="240" w:lineRule="auto"/>
              <w:jc w:val="left"/>
            </w:pPr>
            <w:r>
              <w:t>3</w:t>
            </w:r>
          </w:p>
        </w:tc>
        <w:tc>
          <w:tcPr>
            <w:tcW w:w="550" w:type="pct"/>
            <w:vMerge/>
          </w:tcPr>
          <w:p w:rsidR="00C92E6C" w:rsidRDefault="00C92E6C" w:rsidP="0027134D">
            <w:pPr>
              <w:spacing w:after="0" w:line="240" w:lineRule="auto"/>
              <w:jc w:val="center"/>
            </w:pPr>
          </w:p>
        </w:tc>
        <w:tc>
          <w:tcPr>
            <w:tcW w:w="363" w:type="pct"/>
            <w:vMerge/>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2 731.6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1 609.5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1609.5</w:t>
            </w:r>
          </w:p>
        </w:tc>
      </w:tr>
      <w:tr w:rsidR="00C92E6C" w:rsidTr="0027134D">
        <w:trPr>
          <w:trHeight w:val="364"/>
        </w:trPr>
        <w:tc>
          <w:tcPr>
            <w:tcW w:w="462" w:type="pct"/>
          </w:tcPr>
          <w:p w:rsidR="00C92E6C" w:rsidRDefault="00C92E6C" w:rsidP="0027134D">
            <w:pPr>
              <w:spacing w:after="0" w:line="240" w:lineRule="auto"/>
              <w:jc w:val="left"/>
            </w:pPr>
            <w:r>
              <w:t>4</w:t>
            </w:r>
          </w:p>
        </w:tc>
        <w:tc>
          <w:tcPr>
            <w:tcW w:w="550" w:type="pct"/>
            <w:vMerge/>
          </w:tcPr>
          <w:p w:rsidR="00C92E6C" w:rsidRDefault="00C92E6C" w:rsidP="0027134D">
            <w:pPr>
              <w:spacing w:after="0" w:line="240" w:lineRule="auto"/>
              <w:jc w:val="center"/>
            </w:pPr>
          </w:p>
        </w:tc>
        <w:tc>
          <w:tcPr>
            <w:tcW w:w="363" w:type="pct"/>
            <w:vMerge/>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6 861.6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12 083.6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12 083.6</w:t>
            </w:r>
          </w:p>
        </w:tc>
      </w:tr>
      <w:tr w:rsidR="00C92E6C" w:rsidTr="0027134D">
        <w:trPr>
          <w:trHeight w:val="346"/>
        </w:trPr>
        <w:tc>
          <w:tcPr>
            <w:tcW w:w="462" w:type="pct"/>
          </w:tcPr>
          <w:p w:rsidR="00C92E6C" w:rsidRDefault="00C92E6C" w:rsidP="0027134D">
            <w:pPr>
              <w:spacing w:after="0" w:line="240" w:lineRule="auto"/>
              <w:jc w:val="left"/>
            </w:pPr>
            <w:r>
              <w:t>5</w:t>
            </w:r>
          </w:p>
        </w:tc>
        <w:tc>
          <w:tcPr>
            <w:tcW w:w="550" w:type="pct"/>
            <w:vMerge/>
          </w:tcPr>
          <w:p w:rsidR="00C92E6C" w:rsidRDefault="00C92E6C" w:rsidP="0027134D">
            <w:pPr>
              <w:spacing w:after="0" w:line="240" w:lineRule="auto"/>
              <w:jc w:val="center"/>
            </w:pPr>
          </w:p>
        </w:tc>
        <w:tc>
          <w:tcPr>
            <w:tcW w:w="363" w:type="pct"/>
            <w:vMerge/>
            <w:tcBorders>
              <w:bottom w:val="single" w:sz="12" w:space="0" w:color="auto"/>
            </w:tcBorders>
          </w:tcPr>
          <w:p w:rsidR="00C92E6C" w:rsidRDefault="00C92E6C" w:rsidP="0027134D">
            <w:pPr>
              <w:spacing w:after="0" w:line="240" w:lineRule="auto"/>
              <w:jc w:val="center"/>
            </w:pPr>
          </w:p>
        </w:tc>
        <w:tc>
          <w:tcPr>
            <w:tcW w:w="570" w:type="pct"/>
            <w:tcBorders>
              <w:bottom w:val="single" w:sz="12" w:space="0" w:color="auto"/>
            </w:tcBorders>
          </w:tcPr>
          <w:p w:rsidR="00C92E6C" w:rsidRDefault="00C92E6C" w:rsidP="0027134D">
            <w:pPr>
              <w:spacing w:after="0" w:line="240" w:lineRule="auto"/>
              <w:jc w:val="center"/>
            </w:pPr>
            <w:r>
              <w:t xml:space="preserve">17 235.5 </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1 903.9</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2 252.2</w:t>
            </w:r>
          </w:p>
        </w:tc>
      </w:tr>
      <w:tr w:rsidR="00C92E6C" w:rsidTr="0027134D">
        <w:trPr>
          <w:trHeight w:val="346"/>
        </w:trPr>
        <w:tc>
          <w:tcPr>
            <w:tcW w:w="462" w:type="pct"/>
          </w:tcPr>
          <w:p w:rsidR="00C92E6C" w:rsidRDefault="00C92E6C" w:rsidP="0027134D">
            <w:pPr>
              <w:spacing w:after="0" w:line="240" w:lineRule="auto"/>
              <w:jc w:val="left"/>
            </w:pPr>
            <w:r>
              <w:t>6</w:t>
            </w:r>
          </w:p>
        </w:tc>
        <w:tc>
          <w:tcPr>
            <w:tcW w:w="550" w:type="pct"/>
            <w:vMerge/>
          </w:tcPr>
          <w:p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426°</w:t>
            </w:r>
          </w:p>
        </w:tc>
        <w:tc>
          <w:tcPr>
            <w:tcW w:w="570" w:type="pct"/>
            <w:tcBorders>
              <w:top w:val="single" w:sz="12" w:space="0" w:color="auto"/>
            </w:tcBorders>
          </w:tcPr>
          <w:p w:rsidR="00C92E6C" w:rsidRDefault="00C92E6C" w:rsidP="0027134D">
            <w:pPr>
              <w:spacing w:after="0" w:line="240" w:lineRule="auto"/>
              <w:jc w:val="center"/>
            </w:pPr>
            <w:r>
              <w:t>432.9</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250.0</w:t>
            </w:r>
          </w:p>
        </w:tc>
        <w:tc>
          <w:tcPr>
            <w:tcW w:w="570" w:type="pct"/>
          </w:tcPr>
          <w:p w:rsidR="00C92E6C" w:rsidRDefault="00C92E6C" w:rsidP="0027134D">
            <w:pPr>
              <w:spacing w:after="0" w:line="240" w:lineRule="auto"/>
              <w:jc w:val="center"/>
            </w:pPr>
            <w:r>
              <w:t>2 252.2</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200.0</w:t>
            </w:r>
          </w:p>
        </w:tc>
        <w:tc>
          <w:tcPr>
            <w:tcW w:w="570" w:type="pct"/>
          </w:tcPr>
          <w:p w:rsidR="00C92E6C" w:rsidRDefault="00C92E6C" w:rsidP="0027134D">
            <w:pPr>
              <w:spacing w:after="0" w:line="240" w:lineRule="auto"/>
              <w:jc w:val="center"/>
            </w:pPr>
            <w:r>
              <w:t>1 903.9</w:t>
            </w:r>
          </w:p>
        </w:tc>
      </w:tr>
      <w:tr w:rsidR="00C92E6C" w:rsidTr="0027134D">
        <w:trPr>
          <w:trHeight w:val="364"/>
        </w:trPr>
        <w:tc>
          <w:tcPr>
            <w:tcW w:w="462" w:type="pct"/>
          </w:tcPr>
          <w:p w:rsidR="00C92E6C" w:rsidRDefault="00C92E6C" w:rsidP="0027134D">
            <w:pPr>
              <w:spacing w:after="0" w:line="240" w:lineRule="auto"/>
              <w:jc w:val="left"/>
            </w:pPr>
            <w:r>
              <w:t>7</w:t>
            </w:r>
          </w:p>
        </w:tc>
        <w:tc>
          <w:tcPr>
            <w:tcW w:w="550" w:type="pct"/>
            <w:vMerge/>
          </w:tcPr>
          <w:p w:rsidR="00C92E6C" w:rsidRDefault="00C92E6C" w:rsidP="0027134D">
            <w:pPr>
              <w:spacing w:after="0" w:line="240" w:lineRule="auto"/>
              <w:jc w:val="center"/>
            </w:pPr>
          </w:p>
        </w:tc>
        <w:tc>
          <w:tcPr>
            <w:tcW w:w="363" w:type="pct"/>
            <w:vMerge/>
            <w:tcBorders>
              <w:bottom w:val="single" w:sz="24" w:space="0" w:color="auto"/>
            </w:tcBorders>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1 087.5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150.0</w:t>
            </w:r>
          </w:p>
        </w:tc>
        <w:tc>
          <w:tcPr>
            <w:tcW w:w="570" w:type="pct"/>
          </w:tcPr>
          <w:p w:rsidR="00C92E6C" w:rsidRDefault="00C92E6C" w:rsidP="0027134D">
            <w:pPr>
              <w:spacing w:after="0" w:line="240" w:lineRule="auto"/>
              <w:jc w:val="center"/>
            </w:pPr>
            <w:r>
              <w:t>300.0</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650.0</w:t>
            </w:r>
          </w:p>
        </w:tc>
        <w:tc>
          <w:tcPr>
            <w:tcW w:w="570" w:type="pct"/>
          </w:tcPr>
          <w:p w:rsidR="00C92E6C" w:rsidRDefault="00C92E6C" w:rsidP="0027134D">
            <w:pPr>
              <w:spacing w:after="0" w:line="240" w:lineRule="auto"/>
              <w:jc w:val="center"/>
            </w:pPr>
            <w:r>
              <w:t>300.0</w:t>
            </w:r>
          </w:p>
        </w:tc>
      </w:tr>
      <w:tr w:rsidR="00C92E6C" w:rsidTr="0027134D">
        <w:trPr>
          <w:trHeight w:val="346"/>
        </w:trPr>
        <w:tc>
          <w:tcPr>
            <w:tcW w:w="462" w:type="pct"/>
          </w:tcPr>
          <w:p w:rsidR="00C92E6C" w:rsidRDefault="00C92E6C" w:rsidP="0027134D">
            <w:pPr>
              <w:spacing w:after="0" w:line="240" w:lineRule="auto"/>
              <w:jc w:val="left"/>
            </w:pPr>
            <w:r>
              <w:t>8</w:t>
            </w:r>
          </w:p>
        </w:tc>
        <w:tc>
          <w:tcPr>
            <w:tcW w:w="550" w:type="pct"/>
            <w:vMerge/>
          </w:tcPr>
          <w:p w:rsidR="00C92E6C" w:rsidRDefault="00C92E6C" w:rsidP="0027134D">
            <w:pPr>
              <w:spacing w:after="0" w:line="240" w:lineRule="auto"/>
              <w:jc w:val="center"/>
            </w:pPr>
          </w:p>
        </w:tc>
        <w:tc>
          <w:tcPr>
            <w:tcW w:w="363" w:type="pct"/>
            <w:vMerge/>
            <w:tcBorders>
              <w:bottom w:val="single" w:sz="24" w:space="0" w:color="auto"/>
            </w:tcBorders>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2 731.6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1 360.6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200.0</w:t>
            </w:r>
          </w:p>
        </w:tc>
        <w:tc>
          <w:tcPr>
            <w:tcW w:w="570" w:type="pct"/>
          </w:tcPr>
          <w:p w:rsidR="00C92E6C" w:rsidRDefault="00C92E6C" w:rsidP="0027134D">
            <w:pPr>
              <w:spacing w:after="0" w:line="240" w:lineRule="auto"/>
              <w:jc w:val="center"/>
            </w:pPr>
            <w:r>
              <w:t>1 360.6</w:t>
            </w:r>
          </w:p>
        </w:tc>
      </w:tr>
      <w:tr w:rsidR="00C92E6C" w:rsidTr="0027134D">
        <w:trPr>
          <w:trHeight w:val="364"/>
        </w:trPr>
        <w:tc>
          <w:tcPr>
            <w:tcW w:w="462" w:type="pct"/>
          </w:tcPr>
          <w:p w:rsidR="00C92E6C" w:rsidRDefault="00C92E6C" w:rsidP="0027134D">
            <w:pPr>
              <w:spacing w:after="0" w:line="240" w:lineRule="auto"/>
              <w:jc w:val="left"/>
            </w:pPr>
            <w:r>
              <w:t>9</w:t>
            </w:r>
          </w:p>
        </w:tc>
        <w:tc>
          <w:tcPr>
            <w:tcW w:w="550" w:type="pct"/>
            <w:vMerge/>
          </w:tcPr>
          <w:p w:rsidR="00C92E6C" w:rsidRDefault="00C92E6C" w:rsidP="0027134D">
            <w:pPr>
              <w:spacing w:after="0" w:line="240" w:lineRule="auto"/>
              <w:jc w:val="center"/>
            </w:pPr>
          </w:p>
        </w:tc>
        <w:tc>
          <w:tcPr>
            <w:tcW w:w="363" w:type="pct"/>
            <w:vMerge/>
            <w:tcBorders>
              <w:bottom w:val="single" w:sz="24" w:space="0" w:color="auto"/>
            </w:tcBorders>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6 861.6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200.0</w:t>
            </w:r>
          </w:p>
        </w:tc>
        <w:tc>
          <w:tcPr>
            <w:tcW w:w="570" w:type="pct"/>
          </w:tcPr>
          <w:p w:rsidR="00C92E6C" w:rsidRDefault="00C92E6C" w:rsidP="0027134D">
            <w:pPr>
              <w:spacing w:after="0" w:line="240" w:lineRule="auto"/>
              <w:jc w:val="center"/>
            </w:pPr>
            <w:r>
              <w:t>1 609.5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1 903.9</w:t>
            </w:r>
          </w:p>
        </w:tc>
      </w:tr>
      <w:tr w:rsidR="00C92E6C" w:rsidTr="0027134D">
        <w:trPr>
          <w:trHeight w:val="364"/>
        </w:trPr>
        <w:tc>
          <w:tcPr>
            <w:tcW w:w="462" w:type="pct"/>
          </w:tcPr>
          <w:p w:rsidR="00C92E6C" w:rsidRDefault="00C92E6C" w:rsidP="0027134D">
            <w:pPr>
              <w:spacing w:after="0" w:line="240" w:lineRule="auto"/>
              <w:jc w:val="left"/>
            </w:pPr>
            <w:r>
              <w:t>10</w:t>
            </w:r>
          </w:p>
        </w:tc>
        <w:tc>
          <w:tcPr>
            <w:tcW w:w="550" w:type="pct"/>
            <w:vMerge/>
            <w:tcBorders>
              <w:bottom w:val="single" w:sz="18" w:space="0" w:color="auto"/>
            </w:tcBorders>
          </w:tcPr>
          <w:p w:rsidR="00C92E6C" w:rsidRDefault="00C92E6C" w:rsidP="0027134D">
            <w:pPr>
              <w:spacing w:after="0" w:line="240" w:lineRule="auto"/>
              <w:jc w:val="center"/>
            </w:pPr>
          </w:p>
        </w:tc>
        <w:tc>
          <w:tcPr>
            <w:tcW w:w="363" w:type="pct"/>
            <w:vMerge/>
            <w:tcBorders>
              <w:bottom w:val="single" w:sz="18" w:space="0" w:color="auto"/>
            </w:tcBorders>
          </w:tcPr>
          <w:p w:rsidR="00C92E6C" w:rsidRDefault="00C92E6C" w:rsidP="0027134D">
            <w:pPr>
              <w:spacing w:after="0" w:line="240" w:lineRule="auto"/>
              <w:jc w:val="center"/>
            </w:pPr>
          </w:p>
        </w:tc>
        <w:tc>
          <w:tcPr>
            <w:tcW w:w="570" w:type="pct"/>
            <w:tcBorders>
              <w:bottom w:val="single" w:sz="18" w:space="0" w:color="auto"/>
            </w:tcBorders>
          </w:tcPr>
          <w:p w:rsidR="00C92E6C" w:rsidRDefault="00C92E6C" w:rsidP="0027134D">
            <w:pPr>
              <w:spacing w:after="0" w:line="240" w:lineRule="auto"/>
              <w:jc w:val="center"/>
            </w:pPr>
            <w:r>
              <w:t>17 235.5</w:t>
            </w:r>
          </w:p>
        </w:tc>
        <w:tc>
          <w:tcPr>
            <w:tcW w:w="550" w:type="pct"/>
            <w:vMerge/>
            <w:tcBorders>
              <w:bottom w:val="single" w:sz="18" w:space="0" w:color="auto"/>
            </w:tcBorders>
          </w:tcPr>
          <w:p w:rsidR="00C92E6C" w:rsidRDefault="00C92E6C" w:rsidP="0027134D">
            <w:pPr>
              <w:spacing w:after="0" w:line="240" w:lineRule="auto"/>
              <w:jc w:val="center"/>
            </w:pPr>
          </w:p>
        </w:tc>
        <w:tc>
          <w:tcPr>
            <w:tcW w:w="408" w:type="pct"/>
            <w:tcBorders>
              <w:bottom w:val="single" w:sz="18" w:space="0" w:color="auto"/>
            </w:tcBorders>
          </w:tcPr>
          <w:p w:rsidR="00C92E6C" w:rsidRDefault="00C92E6C" w:rsidP="0027134D">
            <w:pPr>
              <w:spacing w:after="0" w:line="240" w:lineRule="auto"/>
              <w:jc w:val="center"/>
            </w:pPr>
            <w:r>
              <w:t>700.0</w:t>
            </w:r>
          </w:p>
        </w:tc>
        <w:tc>
          <w:tcPr>
            <w:tcW w:w="570" w:type="pct"/>
            <w:tcBorders>
              <w:bottom w:val="single" w:sz="18" w:space="0" w:color="auto"/>
            </w:tcBorders>
          </w:tcPr>
          <w:p w:rsidR="00C92E6C" w:rsidRDefault="00C92E6C" w:rsidP="0027134D">
            <w:pPr>
              <w:spacing w:after="0" w:line="240" w:lineRule="auto"/>
              <w:jc w:val="center"/>
            </w:pPr>
            <w:r>
              <w:t>2 252.2</w:t>
            </w:r>
          </w:p>
        </w:tc>
        <w:tc>
          <w:tcPr>
            <w:tcW w:w="550" w:type="pct"/>
            <w:vMerge/>
            <w:tcBorders>
              <w:bottom w:val="single" w:sz="18" w:space="0" w:color="auto"/>
            </w:tcBorders>
          </w:tcPr>
          <w:p w:rsidR="00C92E6C" w:rsidRDefault="00C92E6C" w:rsidP="0027134D">
            <w:pPr>
              <w:spacing w:after="0" w:line="240" w:lineRule="auto"/>
              <w:jc w:val="center"/>
            </w:pPr>
          </w:p>
        </w:tc>
        <w:tc>
          <w:tcPr>
            <w:tcW w:w="408" w:type="pct"/>
            <w:tcBorders>
              <w:bottom w:val="single" w:sz="18" w:space="0" w:color="auto"/>
            </w:tcBorders>
          </w:tcPr>
          <w:p w:rsidR="00C92E6C" w:rsidRDefault="00C92E6C" w:rsidP="0027134D">
            <w:pPr>
              <w:spacing w:after="0" w:line="240" w:lineRule="auto"/>
              <w:jc w:val="center"/>
            </w:pPr>
            <w:r>
              <w:t>150.0</w:t>
            </w:r>
          </w:p>
        </w:tc>
        <w:tc>
          <w:tcPr>
            <w:tcW w:w="570" w:type="pct"/>
            <w:tcBorders>
              <w:bottom w:val="single" w:sz="18" w:space="0" w:color="auto"/>
            </w:tcBorders>
          </w:tcPr>
          <w:p w:rsidR="00C92E6C" w:rsidRDefault="00C92E6C" w:rsidP="0027134D">
            <w:pPr>
              <w:spacing w:after="0" w:line="240" w:lineRule="auto"/>
              <w:jc w:val="center"/>
            </w:pPr>
            <w:r>
              <w:t>300.0</w:t>
            </w:r>
          </w:p>
        </w:tc>
      </w:tr>
    </w:tbl>
    <w:p w:rsidR="00C92E6C" w:rsidRPr="00AD3328" w:rsidRDefault="00C92E6C" w:rsidP="00AD3328"/>
    <w:p w:rsidR="00C273C0" w:rsidRDefault="00931060" w:rsidP="00931060">
      <w:pPr>
        <w:pStyle w:val="Heading2"/>
      </w:pPr>
      <w:bookmarkStart w:id="118" w:name="_Toc497663741"/>
      <w:r>
        <w:t>Results</w:t>
      </w:r>
      <w:bookmarkEnd w:id="118"/>
    </w:p>
    <w:p w:rsidR="00931060" w:rsidRDefault="00931060" w:rsidP="00931060">
      <w:pPr>
        <w:pStyle w:val="Heading3"/>
      </w:pPr>
      <w:bookmarkStart w:id="119" w:name="_Toc497663742"/>
      <w:r>
        <w:t>Uniform Protocols</w:t>
      </w:r>
      <w:bookmarkEnd w:id="119"/>
    </w:p>
    <w:p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rsidR="0027134D" w:rsidRDefault="0041612B" w:rsidP="000E4CBF">
      <w:pPr>
        <w:spacing w:after="0" w:line="360" w:lineRule="auto"/>
        <w:jc w:val="center"/>
      </w:pPr>
      <w:r>
        <w:rPr>
          <w:noProof/>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rsidR="0041612B" w:rsidRPr="00931060" w:rsidRDefault="0041612B" w:rsidP="000E4CBF">
      <w:pPr>
        <w:pStyle w:val="Caption"/>
      </w:pPr>
      <w:bookmarkStart w:id="120" w:name="_Ref496524826"/>
      <w:bookmarkStart w:id="121"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20"/>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1"/>
    </w:p>
    <w:p w:rsidR="00931060" w:rsidRPr="00931060" w:rsidRDefault="00931060" w:rsidP="00931060">
      <w:r w:rsidRPr="00931060">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rsidR="00931240" w:rsidRDefault="00931240" w:rsidP="00E07245">
      <w:pPr>
        <w:spacing w:after="0" w:line="360" w:lineRule="auto"/>
        <w:jc w:val="center"/>
      </w:pPr>
      <w:r>
        <w:rPr>
          <w:noProof/>
        </w:rPr>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rsidR="00931240" w:rsidRPr="00931060" w:rsidRDefault="00931240" w:rsidP="00931240">
      <w:pPr>
        <w:pStyle w:val="Caption"/>
      </w:pPr>
      <w:bookmarkStart w:id="122" w:name="_Ref496524931"/>
      <w:bookmarkStart w:id="123"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22"/>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3"/>
    </w:p>
    <w:p w:rsidR="00931060" w:rsidRDefault="00931060" w:rsidP="00931060">
      <w:pPr>
        <w:pStyle w:val="Heading3"/>
      </w:pPr>
      <w:bookmarkStart w:id="124" w:name="_Toc497663743"/>
      <w:r>
        <w:t>Protocol Optimization</w:t>
      </w:r>
      <w:bookmarkEnd w:id="124"/>
    </w:p>
    <w:p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rsidR="00931240" w:rsidRDefault="000B3430" w:rsidP="000B3430">
      <w:pPr>
        <w:jc w:val="center"/>
      </w:pPr>
      <w:r>
        <w:rPr>
          <w:noProof/>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rsidR="00931240" w:rsidRPr="00931060" w:rsidRDefault="00931240" w:rsidP="00931240">
      <w:pPr>
        <w:pStyle w:val="Caption"/>
      </w:pPr>
      <w:bookmarkStart w:id="125" w:name="_Ref496525042"/>
      <w:bookmarkStart w:id="126"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25"/>
      <w:r>
        <w:t>.</w:t>
      </w:r>
      <w:r w:rsidRPr="009C7BCB">
        <w:t xml:space="preserve"> </w:t>
      </w:r>
      <w:r w:rsidR="000B3430" w:rsidRPr="000B3430">
        <w:t xml:space="preserve">Sensitivity values (magnitudes) for each qMT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6"/>
    </w:p>
    <w:p w:rsidR="00931060" w:rsidRDefault="00931060" w:rsidP="005F064A">
      <w:pPr>
        <w:spacing w:after="0"/>
      </w:pPr>
      <w:r w:rsidRPr="00931060">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rsidR="000B3430" w:rsidRDefault="004F44FE" w:rsidP="005F064A">
      <w:pPr>
        <w:spacing w:after="0"/>
      </w:pPr>
      <w:r>
        <w:rPr>
          <w:noProof/>
        </w:rPr>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0B3430" w:rsidRPr="00931060" w:rsidRDefault="000B3430" w:rsidP="000B3430">
      <w:pPr>
        <w:pStyle w:val="Caption"/>
      </w:pPr>
      <w:bookmarkStart w:id="127" w:name="_Ref496525229"/>
      <w:bookmarkStart w:id="128"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7"/>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8"/>
    </w:p>
    <w:p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rsidR="004F44FE" w:rsidRDefault="004F44FE" w:rsidP="005F064A">
      <w:pPr>
        <w:spacing w:after="0"/>
        <w:jc w:val="center"/>
      </w:pPr>
      <w:r>
        <w:rPr>
          <w:noProof/>
        </w:rPr>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rsidR="004F44FE" w:rsidRPr="00931060" w:rsidRDefault="004F44FE" w:rsidP="005F064A">
      <w:pPr>
        <w:pStyle w:val="Caption"/>
      </w:pPr>
      <w:bookmarkStart w:id="129" w:name="_Ref496525343"/>
      <w:bookmarkStart w:id="130"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9"/>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30"/>
    </w:p>
    <w:p w:rsidR="00931060" w:rsidRDefault="00931060" w:rsidP="00931060">
      <w:pPr>
        <w:pStyle w:val="Heading3"/>
      </w:pPr>
      <w:bookmarkStart w:id="131" w:name="_Toc497663744"/>
      <w:r>
        <w:t>Monte Carlo Simulations</w:t>
      </w:r>
      <w:bookmarkEnd w:id="131"/>
    </w:p>
    <w:p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rsidR="00636FAB" w:rsidRDefault="00636FAB">
      <w:pPr>
        <w:spacing w:after="0" w:line="240" w:lineRule="auto"/>
        <w:jc w:val="left"/>
      </w:pPr>
      <w:r>
        <w:br w:type="page"/>
      </w:r>
    </w:p>
    <w:p w:rsidR="00636FAB" w:rsidRDefault="009E54F7" w:rsidP="009E54F7">
      <w:pPr>
        <w:spacing w:after="0"/>
        <w:jc w:val="center"/>
      </w:pPr>
      <w:r>
        <w:rPr>
          <w:noProof/>
        </w:rPr>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rsidR="00636FAB" w:rsidRPr="00931060" w:rsidRDefault="00636FAB" w:rsidP="00636FAB">
      <w:pPr>
        <w:pStyle w:val="Caption"/>
      </w:pPr>
      <w:bookmarkStart w:id="132" w:name="_Ref496525577"/>
      <w:bookmarkStart w:id="133"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32"/>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qMT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rsidR="009E54F7" w:rsidRDefault="009E54F7">
      <w:pPr>
        <w:spacing w:after="0" w:line="240" w:lineRule="auto"/>
        <w:jc w:val="left"/>
      </w:pPr>
      <w:r>
        <w:br w:type="page"/>
      </w:r>
    </w:p>
    <w:p w:rsidR="00636FAB" w:rsidRDefault="009E54F7" w:rsidP="009E54F7">
      <w:pPr>
        <w:spacing w:after="0"/>
        <w:jc w:val="center"/>
      </w:pPr>
      <w:r>
        <w:rPr>
          <w:noProof/>
        </w:rPr>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rsidR="00636FAB" w:rsidRPr="00931060" w:rsidRDefault="00636FAB" w:rsidP="00636FAB">
      <w:pPr>
        <w:pStyle w:val="Caption"/>
      </w:pPr>
      <w:bookmarkStart w:id="134" w:name="_Ref496525590"/>
      <w:bookmarkStart w:id="135"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34"/>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5"/>
    </w:p>
    <w:p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rsidR="00931060" w:rsidRDefault="00931060" w:rsidP="00931060">
      <w:pPr>
        <w:pStyle w:val="Heading2"/>
      </w:pPr>
      <w:bookmarkStart w:id="136" w:name="_Toc497663745"/>
      <w:r>
        <w:t>Discussion</w:t>
      </w:r>
      <w:bookmarkEnd w:id="136"/>
    </w:p>
    <w:p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w:t>
      </w:r>
      <w:proofErr w:type="spellStart"/>
      <w:r w:rsidRPr="00931060">
        <w:t>Yarnykh’s</w:t>
      </w:r>
      <w:proofErr w:type="spellEnd"/>
      <w:r w:rsidRPr="00931060">
        <w:t xml:space="preserve">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xml:space="preserve">. Each qMT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-insensitivy of F may be a result of including both small and large MT flip angle acquisitions in a protocol at mid and high off-resonance frequencies, a configuration that cannot be done using single-point measurement protocol.</w:t>
      </w:r>
    </w:p>
    <w:p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-Rao lower bound with fitting parameter-sensitivity information. We demonstrated this methodology by optimizing a qMT protocol for robustness of the pool-size ratio (F) against B</w:t>
      </w:r>
      <w:r w:rsidRPr="00931060">
        <w:rPr>
          <w:vertAlign w:val="subscript"/>
        </w:rPr>
        <w:t>1</w:t>
      </w:r>
      <w:r w:rsidRPr="00931060">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rsidR="00913E2F" w:rsidRDefault="00913E2F">
      <w:pPr>
        <w:spacing w:after="0" w:line="240" w:lineRule="auto"/>
        <w:jc w:val="left"/>
      </w:pPr>
      <w:r>
        <w:br w:type="page"/>
      </w:r>
    </w:p>
    <w:p w:rsidR="00913E2F" w:rsidRPr="00B30120" w:rsidRDefault="00913E2F" w:rsidP="00913E2F">
      <w:pPr>
        <w:pStyle w:val="Heading1"/>
        <w:rPr>
          <w:b w:val="0"/>
          <w:i/>
          <w:sz w:val="40"/>
          <w:szCs w:val="40"/>
        </w:rPr>
      </w:pPr>
      <w:r w:rsidRPr="00C80E78">
        <w:br/>
      </w:r>
      <w:bookmarkStart w:id="137" w:name="_Toc497663746"/>
      <w:r>
        <w:rPr>
          <w:b w:val="0"/>
          <w:i/>
          <w:sz w:val="40"/>
          <w:szCs w:val="40"/>
        </w:rPr>
        <w:t>Conclusion</w:t>
      </w:r>
      <w:bookmarkEnd w:id="137"/>
    </w:p>
    <w:p w:rsidR="00913E2F" w:rsidRDefault="00334BE3" w:rsidP="00913E2F">
      <w:pPr>
        <w:pStyle w:val="Heading2"/>
      </w:pPr>
      <w:bookmarkStart w:id="138" w:name="_Toc497663747"/>
      <w:r>
        <w:t>Summary</w:t>
      </w:r>
      <w:bookmarkEnd w:id="138"/>
    </w:p>
    <w:p w:rsidR="00913E2F" w:rsidRDefault="00BB46A4" w:rsidP="00BB46A4">
      <w:pPr>
        <w:pStyle w:val="ListParagraph"/>
        <w:numPr>
          <w:ilvl w:val="0"/>
          <w:numId w:val="31"/>
        </w:numPr>
      </w:pPr>
      <w:r>
        <w:t>Paragraph 1:</w:t>
      </w:r>
      <w:r w:rsidR="008B51A9">
        <w:t xml:space="preserve"> Broad overview of thesis</w:t>
      </w:r>
    </w:p>
    <w:p w:rsidR="008B51A9" w:rsidRDefault="008B51A9" w:rsidP="008B51A9">
      <w:pPr>
        <w:pStyle w:val="ListParagraph"/>
        <w:numPr>
          <w:ilvl w:val="1"/>
          <w:numId w:val="31"/>
        </w:numPr>
      </w:pPr>
      <w:r>
        <w:t>Setting up the role of qMT in the context of MS research</w:t>
      </w:r>
    </w:p>
    <w:p w:rsidR="008B51A9" w:rsidRDefault="008B51A9" w:rsidP="008B51A9">
      <w:pPr>
        <w:pStyle w:val="ListParagraph"/>
        <w:numPr>
          <w:ilvl w:val="1"/>
          <w:numId w:val="31"/>
        </w:numPr>
      </w:pPr>
      <w:r>
        <w:t xml:space="preserve">Setting up the broad question(s) </w:t>
      </w:r>
      <w:r w:rsidR="00B1269D">
        <w:t>of the thesis.</w:t>
      </w:r>
    </w:p>
    <w:p w:rsidR="006D723B" w:rsidRDefault="006D723B" w:rsidP="008B51A9">
      <w:pPr>
        <w:pStyle w:val="ListParagraph"/>
        <w:numPr>
          <w:ilvl w:val="1"/>
          <w:numId w:val="31"/>
        </w:numPr>
      </w:pPr>
      <w:r>
        <w:t>1-2 line descriptions of each paper.</w:t>
      </w:r>
    </w:p>
    <w:p w:rsidR="00BB46A4" w:rsidRDefault="00BB46A4" w:rsidP="00BB46A4">
      <w:pPr>
        <w:pStyle w:val="ListParagraph"/>
        <w:numPr>
          <w:ilvl w:val="0"/>
          <w:numId w:val="31"/>
        </w:numPr>
      </w:pPr>
      <w:r>
        <w:t xml:space="preserve">Paragraph 2: Paper 1 </w:t>
      </w:r>
      <w:r w:rsidR="00D465E7">
        <w:t xml:space="preserve">results </w:t>
      </w:r>
      <w:r>
        <w:t>summary</w:t>
      </w:r>
    </w:p>
    <w:p w:rsidR="00BB46A4" w:rsidRDefault="00BB46A4" w:rsidP="00BB46A4">
      <w:pPr>
        <w:pStyle w:val="ListParagraph"/>
        <w:numPr>
          <w:ilvl w:val="0"/>
          <w:numId w:val="31"/>
        </w:numPr>
      </w:pPr>
      <w:r>
        <w:t xml:space="preserve">Paragraph 3: Paper 2 </w:t>
      </w:r>
      <w:r w:rsidR="00D465E7">
        <w:t xml:space="preserve">results </w:t>
      </w:r>
      <w:r>
        <w:t>summary</w:t>
      </w:r>
    </w:p>
    <w:p w:rsidR="00BB46A4" w:rsidRDefault="00BB46A4" w:rsidP="00BB46A4">
      <w:pPr>
        <w:pStyle w:val="ListParagraph"/>
        <w:numPr>
          <w:ilvl w:val="0"/>
          <w:numId w:val="31"/>
        </w:numPr>
      </w:pPr>
      <w:r>
        <w:t xml:space="preserve">Paragraph 4: Paper 3 </w:t>
      </w:r>
      <w:r w:rsidR="00D465E7">
        <w:t xml:space="preserve">results </w:t>
      </w:r>
      <w:r>
        <w:t>summary</w:t>
      </w:r>
    </w:p>
    <w:p w:rsidR="00334BE3" w:rsidRDefault="00334BE3" w:rsidP="00334BE3">
      <w:pPr>
        <w:pStyle w:val="Heading2"/>
      </w:pPr>
      <w:bookmarkStart w:id="139" w:name="_Toc497663748"/>
      <w:r>
        <w:t>Future Work</w:t>
      </w:r>
      <w:bookmarkEnd w:id="139"/>
    </w:p>
    <w:p w:rsidR="00334BE3" w:rsidRDefault="00FF548C" w:rsidP="00FF548C">
      <w:pPr>
        <w:pStyle w:val="ListParagraph"/>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rsidR="00FF548C" w:rsidRDefault="00FF548C" w:rsidP="00FF548C">
      <w:pPr>
        <w:pStyle w:val="ListParagraph"/>
        <w:numPr>
          <w:ilvl w:val="0"/>
          <w:numId w:val="32"/>
        </w:numPr>
      </w:pPr>
      <w:r>
        <w:t>Paragraph 2: Sensitivity analyses/optimization of the other qMT calibration measurements</w:t>
      </w:r>
    </w:p>
    <w:p w:rsidR="008850A6" w:rsidRDefault="008850A6" w:rsidP="008850A6">
      <w:pPr>
        <w:pStyle w:val="ListParagraph"/>
        <w:numPr>
          <w:ilvl w:val="1"/>
          <w:numId w:val="32"/>
        </w:numPr>
      </w:pPr>
      <w:r>
        <w:t>T</w:t>
      </w:r>
      <w:r>
        <w:rPr>
          <w:vertAlign w:val="subscript"/>
        </w:rPr>
        <w:t>1</w:t>
      </w:r>
      <w:r>
        <w:t xml:space="preserve"> (refer to </w:t>
      </w:r>
      <w:proofErr w:type="spellStart"/>
      <w:r>
        <w:t>Stikov</w:t>
      </w:r>
      <w:proofErr w:type="spellEnd"/>
      <w:r>
        <w:t xml:space="preserve"> 2015 for differences between methods)</w:t>
      </w:r>
    </w:p>
    <w:p w:rsidR="008150B7" w:rsidRPr="008150B7" w:rsidRDefault="008150B7" w:rsidP="008150B7">
      <w:pPr>
        <w:pStyle w:val="ListParagraph"/>
        <w:numPr>
          <w:ilvl w:val="2"/>
          <w:numId w:val="32"/>
        </w:numPr>
      </w:pPr>
      <w:r>
        <w:t>VFA shown to typically overestimate T</w:t>
      </w:r>
      <w:r>
        <w:rPr>
          <w:vertAlign w:val="subscript"/>
        </w:rPr>
        <w:t>1</w:t>
      </w:r>
      <w:r>
        <w:t xml:space="preserve"> relative to IR</w:t>
      </w:r>
    </w:p>
    <w:p w:rsidR="008150B7" w:rsidRDefault="008150B7" w:rsidP="008150B7">
      <w:pPr>
        <w:pStyle w:val="ListParagraph"/>
        <w:numPr>
          <w:ilvl w:val="2"/>
          <w:numId w:val="32"/>
        </w:numPr>
      </w:pPr>
      <w:r>
        <w:t xml:space="preserve">In this </w:t>
      </w:r>
      <w:proofErr w:type="gramStart"/>
      <w:r>
        <w:t>paper</w:t>
      </w:r>
      <w:proofErr w:type="gramEnd"/>
      <w:r>
        <w:t xml:space="preserve"> we proposed that this may be to not fully spoiled magnetization</w:t>
      </w:r>
    </w:p>
    <w:p w:rsidR="008150B7" w:rsidRDefault="008150B7" w:rsidP="008150B7">
      <w:pPr>
        <w:pStyle w:val="ListParagraph"/>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rsidR="008850A6" w:rsidRDefault="008850A6" w:rsidP="008850A6">
      <w:pPr>
        <w:pStyle w:val="ListParagraph"/>
        <w:numPr>
          <w:ilvl w:val="1"/>
          <w:numId w:val="32"/>
        </w:numPr>
      </w:pPr>
      <w:r>
        <w:t>B</w:t>
      </w:r>
      <w:r>
        <w:rPr>
          <w:vertAlign w:val="subscript"/>
        </w:rPr>
        <w:t>0</w:t>
      </w:r>
    </w:p>
    <w:p w:rsidR="008850A6" w:rsidRDefault="008850A6" w:rsidP="008850A6">
      <w:pPr>
        <w:pStyle w:val="ListParagraph"/>
        <w:numPr>
          <w:ilvl w:val="1"/>
          <w:numId w:val="32"/>
        </w:numPr>
      </w:pPr>
      <w:r>
        <w:t>Potentially simultaneously optimizing for all three?</w:t>
      </w:r>
    </w:p>
    <w:p w:rsidR="00FF548C" w:rsidRDefault="00FF548C" w:rsidP="00FF548C">
      <w:pPr>
        <w:pStyle w:val="ListParagraph"/>
        <w:numPr>
          <w:ilvl w:val="0"/>
          <w:numId w:val="32"/>
        </w:numPr>
      </w:pPr>
      <w:r>
        <w:t xml:space="preserve">Paragraph 3: </w:t>
      </w:r>
      <w:r w:rsidR="002F1E69">
        <w:t>Sensitivity analyses of other qMT fitting models and measurement methods</w:t>
      </w:r>
    </w:p>
    <w:p w:rsidR="008850A6" w:rsidRDefault="008850A6" w:rsidP="008850A6">
      <w:pPr>
        <w:pStyle w:val="ListParagraph"/>
        <w:numPr>
          <w:ilvl w:val="1"/>
          <w:numId w:val="32"/>
        </w:numPr>
      </w:pPr>
      <w:r>
        <w:t>Other SPGR fitting models (</w:t>
      </w:r>
      <w:proofErr w:type="spellStart"/>
      <w:r>
        <w:t>Yarnykh</w:t>
      </w:r>
      <w:proofErr w:type="spellEnd"/>
      <w:r>
        <w:t xml:space="preserve">, </w:t>
      </w:r>
      <w:proofErr w:type="spellStart"/>
      <w:r>
        <w:t>Ramani</w:t>
      </w:r>
      <w:proofErr w:type="spellEnd"/>
      <w:r>
        <w:t xml:space="preserve">, </w:t>
      </w:r>
      <w:proofErr w:type="spellStart"/>
      <w:r>
        <w:t>Yarnykh</w:t>
      </w:r>
      <w:proofErr w:type="spellEnd"/>
      <w:r>
        <w:t xml:space="preserve"> single-point)</w:t>
      </w:r>
    </w:p>
    <w:p w:rsidR="008850A6" w:rsidRDefault="008850A6" w:rsidP="008850A6">
      <w:pPr>
        <w:pStyle w:val="ListParagraph"/>
        <w:numPr>
          <w:ilvl w:val="1"/>
          <w:numId w:val="32"/>
        </w:numPr>
      </w:pPr>
      <w:r>
        <w:t>Other MT acquisition methods (</w:t>
      </w:r>
      <w:proofErr w:type="spellStart"/>
      <w:r>
        <w:t>bSSFP</w:t>
      </w:r>
      <w:proofErr w:type="spellEnd"/>
      <w:r>
        <w:t>, inversion preparation)</w:t>
      </w:r>
    </w:p>
    <w:p w:rsidR="008850A6" w:rsidRDefault="008850A6" w:rsidP="008850A6">
      <w:pPr>
        <w:pStyle w:val="ListParagraph"/>
        <w:numPr>
          <w:ilvl w:val="1"/>
          <w:numId w:val="32"/>
        </w:numPr>
      </w:pPr>
      <w:r>
        <w:t>Using Lankford’s theory to compare between these?</w:t>
      </w:r>
    </w:p>
    <w:p w:rsidR="002F1E69" w:rsidRDefault="008850A6" w:rsidP="00FF548C">
      <w:pPr>
        <w:pStyle w:val="ListParagraph"/>
        <w:numPr>
          <w:ilvl w:val="0"/>
          <w:numId w:val="32"/>
        </w:numPr>
      </w:pPr>
      <w:r>
        <w:t>Paragraph 4: Further accelerating qMT measurements</w:t>
      </w:r>
    </w:p>
    <w:p w:rsidR="008850A6" w:rsidRDefault="008850A6" w:rsidP="008850A6">
      <w:pPr>
        <w:pStyle w:val="ListParagraph"/>
        <w:numPr>
          <w:ilvl w:val="1"/>
          <w:numId w:val="32"/>
        </w:numPr>
      </w:pPr>
      <w:r>
        <w:t>Compressed sensing?</w:t>
      </w:r>
    </w:p>
    <w:p w:rsidR="008850A6" w:rsidRDefault="008850A6" w:rsidP="008850A6">
      <w:pPr>
        <w:pStyle w:val="ListParagraph"/>
        <w:numPr>
          <w:ilvl w:val="1"/>
          <w:numId w:val="32"/>
        </w:numPr>
      </w:pPr>
      <w:r>
        <w:t>MR Fingerprinting/Machine learning?</w:t>
      </w:r>
    </w:p>
    <w:p w:rsidR="00616D4D" w:rsidRDefault="00616D4D" w:rsidP="00616D4D">
      <w:pPr>
        <w:pStyle w:val="ListParagraph"/>
        <w:numPr>
          <w:ilvl w:val="0"/>
          <w:numId w:val="32"/>
        </w:numPr>
      </w:pPr>
      <w:r>
        <w:t>Paragraph 5: Other applications for qMT</w:t>
      </w:r>
    </w:p>
    <w:p w:rsidR="00616D4D" w:rsidRDefault="00616D4D" w:rsidP="00616D4D">
      <w:pPr>
        <w:pStyle w:val="ListParagraph"/>
        <w:numPr>
          <w:ilvl w:val="1"/>
          <w:numId w:val="32"/>
        </w:numPr>
      </w:pPr>
      <w:r>
        <w:t>g-ratio</w:t>
      </w:r>
    </w:p>
    <w:p w:rsidR="00616D4D" w:rsidRDefault="00616D4D" w:rsidP="00616D4D">
      <w:pPr>
        <w:pStyle w:val="ListParagraph"/>
        <w:numPr>
          <w:ilvl w:val="1"/>
          <w:numId w:val="32"/>
        </w:numPr>
      </w:pPr>
      <w:r>
        <w:t>Other diseases</w:t>
      </w:r>
      <w:r w:rsidR="00D465E7">
        <w:t>?</w:t>
      </w:r>
    </w:p>
    <w:p w:rsidR="000033F2" w:rsidRDefault="000033F2">
      <w:pPr>
        <w:spacing w:line="240" w:lineRule="auto"/>
      </w:pPr>
      <w:r>
        <w:br w:type="page"/>
      </w:r>
    </w:p>
    <w:p w:rsidR="003F2C39" w:rsidRDefault="000033F2" w:rsidP="000033F2">
      <w:pPr>
        <w:pStyle w:val="H1Non-Chapters"/>
      </w:pPr>
      <w:bookmarkStart w:id="140" w:name="_Toc497663749"/>
      <w:r>
        <w:t>Bibliography</w:t>
      </w:r>
      <w:bookmarkEnd w:id="140"/>
    </w:p>
    <w:p w:rsidR="00302A88" w:rsidRDefault="00302A88" w:rsidP="000033F2"/>
    <w:p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rsidR="00B0628F" w:rsidRPr="00B0628F" w:rsidRDefault="00B0628F" w:rsidP="00B0628F">
      <w:pPr>
        <w:pStyle w:val="EndNoteBibliography"/>
        <w:ind w:left="720" w:hanging="720"/>
        <w:rPr>
          <w:noProof/>
        </w:rPr>
      </w:pPr>
      <w:r w:rsidRPr="00B0628F">
        <w:rPr>
          <w:noProof/>
        </w:rPr>
        <w:t>10.</w:t>
      </w:r>
      <w:r w:rsidRPr="00B0628F">
        <w:rPr>
          <w:noProof/>
        </w:rPr>
        <w:tab/>
        <w:t>Vellinga MM, Geurts JJ, Rostrup E, Uitdehaag BM, Polman CH, Barkhof F, Vrenken H. Clinical correlations of brain lesion distribution in multiple sclerosis. J Magn Reson Imaging 2009;29(4):768-773.</w:t>
      </w:r>
    </w:p>
    <w:p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rsidR="00B0628F" w:rsidRPr="00B0628F" w:rsidRDefault="00B0628F" w:rsidP="00B0628F">
      <w:pPr>
        <w:pStyle w:val="EndNoteBibliography"/>
        <w:ind w:left="720" w:hanging="720"/>
        <w:rPr>
          <w:noProof/>
        </w:rPr>
      </w:pPr>
      <w:r w:rsidRPr="00B0628F">
        <w:rPr>
          <w:noProof/>
        </w:rPr>
        <w:t>24.</w:t>
      </w:r>
      <w:r w:rsidRPr="00B0628F">
        <w:rPr>
          <w:noProof/>
        </w:rPr>
        <w:tab/>
        <w:t>Ropele S, Filippi M, Valsasina P, Korteweg T, Barkhof F, Tofts PS, Samson R, Miller DH, Fazekas F. Assessment and correction of B1-induced errors in magnetization transfer ratio measurements. Magn Reson Med 2005;53(1):134-140.</w:t>
      </w:r>
    </w:p>
    <w:p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rsidR="00B0628F" w:rsidRPr="00B0628F" w:rsidRDefault="00B0628F" w:rsidP="00B0628F">
      <w:pPr>
        <w:pStyle w:val="EndNoteBibliography"/>
        <w:ind w:left="720" w:hanging="720"/>
        <w:rPr>
          <w:noProof/>
        </w:rPr>
      </w:pPr>
      <w:r w:rsidRPr="00B0628F">
        <w:rPr>
          <w:noProof/>
        </w:rPr>
        <w:t>36.</w:t>
      </w:r>
      <w:r w:rsidRPr="00B0628F">
        <w:rPr>
          <w:noProof/>
        </w:rPr>
        <w:tab/>
        <w:t>Sung K, Daniel BL, Hargreaves BA. Transmit B1+ field inhomogeneity and T1 estimation errors in breast DCE-MRI at 3 tesla. J Magn Reson Imaging 2013;38(2):454-459.</w:t>
      </w:r>
    </w:p>
    <w:p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rsidR="00B0628F" w:rsidRPr="00B0628F" w:rsidRDefault="00B0628F" w:rsidP="00B0628F">
      <w:pPr>
        <w:pStyle w:val="EndNoteBibliography"/>
        <w:ind w:left="720" w:hanging="720"/>
        <w:rPr>
          <w:noProof/>
        </w:rPr>
      </w:pPr>
      <w:r w:rsidRPr="00B0628F">
        <w:rPr>
          <w:noProof/>
        </w:rPr>
        <w:t>49.</w:t>
      </w:r>
      <w:r w:rsidRPr="00B0628F">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rsidR="00B0628F" w:rsidRPr="00B0628F" w:rsidRDefault="00B0628F" w:rsidP="00B0628F">
      <w:pPr>
        <w:pStyle w:val="EndNoteBibliography"/>
        <w:ind w:left="720" w:hanging="720"/>
        <w:rPr>
          <w:noProof/>
        </w:rPr>
      </w:pPr>
      <w:r w:rsidRPr="00B0628F">
        <w:rPr>
          <w:noProof/>
        </w:rPr>
        <w:t>62.</w:t>
      </w:r>
      <w:r w:rsidRPr="00B0628F">
        <w:rPr>
          <w:noProof/>
        </w:rPr>
        <w:tab/>
        <w:t>Nehrke K, Bornert P. Eigenmode analysis of transmit coil array for tailored B1 mapping. Magn Reson Med 2010;63(3):754-764.</w:t>
      </w:r>
    </w:p>
    <w:p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rsidR="00B0628F" w:rsidRPr="00B0628F" w:rsidRDefault="00B0628F" w:rsidP="00B0628F">
      <w:pPr>
        <w:pStyle w:val="EndNoteBibliography"/>
        <w:ind w:left="720" w:hanging="720"/>
        <w:rPr>
          <w:noProof/>
        </w:rPr>
      </w:pPr>
      <w:r w:rsidRPr="00B0628F">
        <w:rPr>
          <w:noProof/>
        </w:rPr>
        <w:t>75.</w:t>
      </w:r>
      <w:r w:rsidRPr="00B0628F">
        <w:rPr>
          <w:noProof/>
        </w:rPr>
        <w:tab/>
        <w:t>Ramani A, Dalton C, Miller DH, Tofts PS, Barker GJ. Precise estimate of fundamental in-vivo MT parameters in human brain in clinically feasible times. Magn Reson Imaging 2002;20(10):721-731.</w:t>
      </w:r>
    </w:p>
    <w:p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rsidR="00B0628F" w:rsidRPr="00B0628F" w:rsidRDefault="00B0628F" w:rsidP="00B0628F">
      <w:pPr>
        <w:pStyle w:val="EndNoteBibliography"/>
        <w:ind w:left="720" w:hanging="720"/>
        <w:rPr>
          <w:noProof/>
        </w:rPr>
      </w:pPr>
      <w:r w:rsidRPr="00B0628F">
        <w:rPr>
          <w:noProof/>
        </w:rPr>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 Bruce Pike" w:date="2017-11-06T12:35:00Z" w:initials="GBP">
    <w:p w:rsidR="00A17C9B" w:rsidRDefault="00A17C9B">
      <w:pPr>
        <w:pStyle w:val="CommentText"/>
      </w:pPr>
      <w:r>
        <w:rPr>
          <w:rStyle w:val="CommentReference"/>
        </w:rPr>
        <w:annotationRef/>
      </w:r>
      <w:r>
        <w:t>Not fond of this title.  How about:</w:t>
      </w:r>
    </w:p>
    <w:p w:rsidR="00A17C9B" w:rsidRDefault="00A17C9B">
      <w:pPr>
        <w:pStyle w:val="CommentText"/>
      </w:pPr>
    </w:p>
    <w:p w:rsidR="00B8222F" w:rsidRDefault="00B8222F">
      <w:pPr>
        <w:pStyle w:val="CommentText"/>
      </w:pPr>
      <w:r>
        <w:t xml:space="preserve">Robust Quantitative Magnetization Transfer Imaging in the Presence of Radiofrequency Field </w:t>
      </w:r>
      <w:proofErr w:type="spellStart"/>
      <w:r>
        <w:t>Inhomogeneities</w:t>
      </w:r>
      <w:proofErr w:type="spellEnd"/>
      <w:r>
        <w:t xml:space="preserve"> </w:t>
      </w:r>
    </w:p>
  </w:comment>
  <w:comment w:id="24" w:author="G. Bruce Pike" w:date="2017-11-06T12:59:00Z" w:initials="GBP">
    <w:p w:rsidR="009D5B3B" w:rsidRDefault="009D5B3B">
      <w:pPr>
        <w:pStyle w:val="CommentText"/>
      </w:pPr>
      <w:r>
        <w:rPr>
          <w:rStyle w:val="CommentReference"/>
        </w:rPr>
        <w:annotationRef/>
      </w:r>
      <w:r>
        <w:t>Maybe also mention remyelination therapies b</w:t>
      </w:r>
      <w:r w:rsidR="007D2760">
        <w:t>eing developed (</w:t>
      </w:r>
      <w:r>
        <w:t xml:space="preserve">or at least the goal) since qMT can be valuable as a biomarker for the clinical </w:t>
      </w:r>
      <w:r w:rsidR="00F03EBF">
        <w:t>trials</w:t>
      </w:r>
      <w:r>
        <w:t xml:space="preserve"> of such therapies. </w:t>
      </w:r>
    </w:p>
  </w:comment>
  <w:comment w:id="103" w:author="Mathieu Boudreau" w:date="2017-10-29T16:54:00Z" w:initials="MB">
    <w:p w:rsidR="00A17C9B" w:rsidRDefault="00A17C9B">
      <w:pPr>
        <w:pStyle w:val="CommentText"/>
      </w:pPr>
      <w:r>
        <w:rPr>
          <w:rStyle w:val="CommentReference"/>
        </w:rPr>
        <w:annotationRef/>
      </w:r>
      <w:r>
        <w:t xml:space="preserve">Did you mention the super-Lorentzian </w:t>
      </w:r>
      <w:proofErr w:type="spellStart"/>
      <w:r>
        <w:t>lineshape</w:t>
      </w:r>
      <w:proofErr w:type="spellEnd"/>
      <w:r>
        <w:t>?</w:t>
      </w:r>
    </w:p>
  </w:comment>
  <w:comment w:id="104" w:author="G. Bruce Pike" w:date="2017-11-06T13:02:00Z" w:initials="GBP">
    <w:p w:rsidR="00FF0D69" w:rsidRDefault="00FF0D69">
      <w:pPr>
        <w:pStyle w:val="CommentText"/>
      </w:pPr>
      <w:r>
        <w:rPr>
          <w:rStyle w:val="CommentReference"/>
        </w:rPr>
        <w:annotationRef/>
      </w:r>
      <w:r>
        <w:t xml:space="preserve">Good point.  I assumed this would be in Chapter 2.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D1D7D" w:rsidRDefault="00ED1D7D" w:rsidP="0015286B">
      <w:r>
        <w:separator/>
      </w:r>
    </w:p>
  </w:endnote>
  <w:endnote w:type="continuationSeparator" w:id="0">
    <w:p w:rsidR="00ED1D7D" w:rsidRDefault="00ED1D7D"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C9B" w:rsidRDefault="00A17C9B" w:rsidP="0015286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A17C9B" w:rsidRDefault="00A17C9B" w:rsidP="0015286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17C9B" w:rsidRDefault="00A17C9B" w:rsidP="00351B51">
    <w:pPr>
      <w:pStyle w:val="Footer"/>
    </w:pPr>
    <w:r>
      <w:rPr>
        <w:rStyle w:val="PageNumber"/>
      </w:rPr>
      <w:fldChar w:fldCharType="begin"/>
    </w:r>
    <w:r>
      <w:rPr>
        <w:rStyle w:val="PageNumber"/>
      </w:rPr>
      <w:instrText xml:space="preserve">PAGE  </w:instrText>
    </w:r>
    <w:r>
      <w:rPr>
        <w:rStyle w:val="PageNumber"/>
      </w:rPr>
      <w:fldChar w:fldCharType="separate"/>
    </w:r>
    <w:r w:rsidR="00E82688">
      <w:rPr>
        <w:rStyle w:val="PageNumber"/>
        <w:noProof/>
      </w:rPr>
      <w:t>141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D1D7D" w:rsidRDefault="00ED1D7D" w:rsidP="0015286B">
      <w:r>
        <w:separator/>
      </w:r>
    </w:p>
  </w:footnote>
  <w:footnote w:type="continuationSeparator" w:id="0">
    <w:p w:rsidR="00ED1D7D" w:rsidRDefault="00ED1D7D"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Heading1"/>
      <w:suff w:val="nothing"/>
      <w:lvlText w:val="Chapter %1"/>
      <w:lvlJc w:val="left"/>
      <w:pPr>
        <w:ind w:left="432" w:hanging="432"/>
      </w:pPr>
      <w:rPr>
        <w:rFonts w:ascii="Times New Roman" w:hAnsi="Times New Roman" w:hint="default"/>
        <w:b/>
        <w:i w:val="0"/>
        <w:sz w:val="60"/>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 Bruce Pike">
    <w15:presenceInfo w15:providerId="None" w15:userId="G. Bruce Pike"/>
  </w15:person>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33589"/>
    <w:rsid w:val="00047DD6"/>
    <w:rsid w:val="0005019C"/>
    <w:rsid w:val="00061015"/>
    <w:rsid w:val="00072270"/>
    <w:rsid w:val="00073C7E"/>
    <w:rsid w:val="00076304"/>
    <w:rsid w:val="0008266A"/>
    <w:rsid w:val="000841CB"/>
    <w:rsid w:val="000865A7"/>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472D0"/>
    <w:rsid w:val="0015286B"/>
    <w:rsid w:val="00155854"/>
    <w:rsid w:val="0016138E"/>
    <w:rsid w:val="00161E43"/>
    <w:rsid w:val="001836E6"/>
    <w:rsid w:val="0019380A"/>
    <w:rsid w:val="00194393"/>
    <w:rsid w:val="00194CE9"/>
    <w:rsid w:val="001A4C4F"/>
    <w:rsid w:val="001C1186"/>
    <w:rsid w:val="001C6409"/>
    <w:rsid w:val="001D1E2C"/>
    <w:rsid w:val="001D6AA1"/>
    <w:rsid w:val="001E2CC1"/>
    <w:rsid w:val="001E7165"/>
    <w:rsid w:val="001F1AD3"/>
    <w:rsid w:val="001F2E56"/>
    <w:rsid w:val="001F5A34"/>
    <w:rsid w:val="00205EB3"/>
    <w:rsid w:val="00214C33"/>
    <w:rsid w:val="00214C80"/>
    <w:rsid w:val="002274FE"/>
    <w:rsid w:val="00233097"/>
    <w:rsid w:val="00233AA1"/>
    <w:rsid w:val="00244F2E"/>
    <w:rsid w:val="00260169"/>
    <w:rsid w:val="00261ADE"/>
    <w:rsid w:val="00261BAF"/>
    <w:rsid w:val="00262632"/>
    <w:rsid w:val="002712AF"/>
    <w:rsid w:val="0027134D"/>
    <w:rsid w:val="00271F1D"/>
    <w:rsid w:val="00281D6B"/>
    <w:rsid w:val="0028503E"/>
    <w:rsid w:val="0029104D"/>
    <w:rsid w:val="00297A8A"/>
    <w:rsid w:val="002A26D2"/>
    <w:rsid w:val="002B19FB"/>
    <w:rsid w:val="002B3136"/>
    <w:rsid w:val="002B3FEB"/>
    <w:rsid w:val="002B6E9E"/>
    <w:rsid w:val="002B7411"/>
    <w:rsid w:val="002B7A8A"/>
    <w:rsid w:val="002C7AAE"/>
    <w:rsid w:val="002D39D9"/>
    <w:rsid w:val="002D6592"/>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612B"/>
    <w:rsid w:val="00420D0D"/>
    <w:rsid w:val="0042432B"/>
    <w:rsid w:val="004455AB"/>
    <w:rsid w:val="00446AF9"/>
    <w:rsid w:val="00451A66"/>
    <w:rsid w:val="00457F76"/>
    <w:rsid w:val="0046685B"/>
    <w:rsid w:val="0046695E"/>
    <w:rsid w:val="00483A4D"/>
    <w:rsid w:val="00493B5F"/>
    <w:rsid w:val="004A0030"/>
    <w:rsid w:val="004A63B9"/>
    <w:rsid w:val="004B46DE"/>
    <w:rsid w:val="004B7E3C"/>
    <w:rsid w:val="004C2F78"/>
    <w:rsid w:val="004C60BC"/>
    <w:rsid w:val="004D1B45"/>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3167A"/>
    <w:rsid w:val="00531F70"/>
    <w:rsid w:val="00542837"/>
    <w:rsid w:val="005522E9"/>
    <w:rsid w:val="00554BB1"/>
    <w:rsid w:val="00557271"/>
    <w:rsid w:val="00561C91"/>
    <w:rsid w:val="0057435F"/>
    <w:rsid w:val="00575319"/>
    <w:rsid w:val="00575EB4"/>
    <w:rsid w:val="00576E78"/>
    <w:rsid w:val="00580C11"/>
    <w:rsid w:val="005810A7"/>
    <w:rsid w:val="0059048B"/>
    <w:rsid w:val="00590947"/>
    <w:rsid w:val="00594840"/>
    <w:rsid w:val="005B329D"/>
    <w:rsid w:val="005B4FE2"/>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6A24"/>
    <w:rsid w:val="00727BB3"/>
    <w:rsid w:val="00744F0B"/>
    <w:rsid w:val="00753AA2"/>
    <w:rsid w:val="0075596F"/>
    <w:rsid w:val="00760887"/>
    <w:rsid w:val="00764915"/>
    <w:rsid w:val="00767360"/>
    <w:rsid w:val="0077739F"/>
    <w:rsid w:val="007870F1"/>
    <w:rsid w:val="007B1111"/>
    <w:rsid w:val="007B200D"/>
    <w:rsid w:val="007B3188"/>
    <w:rsid w:val="007C7683"/>
    <w:rsid w:val="007D2760"/>
    <w:rsid w:val="007E482C"/>
    <w:rsid w:val="0080110E"/>
    <w:rsid w:val="008014D4"/>
    <w:rsid w:val="00813BAC"/>
    <w:rsid w:val="008150A9"/>
    <w:rsid w:val="008150B7"/>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25E5"/>
    <w:rsid w:val="00874D6D"/>
    <w:rsid w:val="0087528D"/>
    <w:rsid w:val="008850A6"/>
    <w:rsid w:val="00897BF3"/>
    <w:rsid w:val="008B253B"/>
    <w:rsid w:val="008B50F2"/>
    <w:rsid w:val="008B51A9"/>
    <w:rsid w:val="008B662F"/>
    <w:rsid w:val="008B6E80"/>
    <w:rsid w:val="008B7EBA"/>
    <w:rsid w:val="008C44F3"/>
    <w:rsid w:val="008D1D23"/>
    <w:rsid w:val="008D20EF"/>
    <w:rsid w:val="008D61CC"/>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3638"/>
    <w:rsid w:val="009B07F0"/>
    <w:rsid w:val="009B6468"/>
    <w:rsid w:val="009C7BCB"/>
    <w:rsid w:val="009D3961"/>
    <w:rsid w:val="009D5552"/>
    <w:rsid w:val="009D5B3B"/>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17C9B"/>
    <w:rsid w:val="00A21F31"/>
    <w:rsid w:val="00A24961"/>
    <w:rsid w:val="00A30E82"/>
    <w:rsid w:val="00A315E4"/>
    <w:rsid w:val="00A33A0B"/>
    <w:rsid w:val="00A41A9C"/>
    <w:rsid w:val="00A42FAB"/>
    <w:rsid w:val="00A568B4"/>
    <w:rsid w:val="00A57981"/>
    <w:rsid w:val="00A62542"/>
    <w:rsid w:val="00A80DD8"/>
    <w:rsid w:val="00A82DB3"/>
    <w:rsid w:val="00A85439"/>
    <w:rsid w:val="00A926E2"/>
    <w:rsid w:val="00A94491"/>
    <w:rsid w:val="00AA4B6C"/>
    <w:rsid w:val="00AB6662"/>
    <w:rsid w:val="00AB7574"/>
    <w:rsid w:val="00AC7132"/>
    <w:rsid w:val="00AD3328"/>
    <w:rsid w:val="00AE47D5"/>
    <w:rsid w:val="00AF068C"/>
    <w:rsid w:val="00AF5433"/>
    <w:rsid w:val="00B01133"/>
    <w:rsid w:val="00B0558D"/>
    <w:rsid w:val="00B05699"/>
    <w:rsid w:val="00B061B8"/>
    <w:rsid w:val="00B0628F"/>
    <w:rsid w:val="00B1269D"/>
    <w:rsid w:val="00B14F95"/>
    <w:rsid w:val="00B21ECA"/>
    <w:rsid w:val="00B27501"/>
    <w:rsid w:val="00B30120"/>
    <w:rsid w:val="00B345CE"/>
    <w:rsid w:val="00B400B9"/>
    <w:rsid w:val="00B43543"/>
    <w:rsid w:val="00B43ADD"/>
    <w:rsid w:val="00B54807"/>
    <w:rsid w:val="00B604FD"/>
    <w:rsid w:val="00B648F5"/>
    <w:rsid w:val="00B65034"/>
    <w:rsid w:val="00B70F0B"/>
    <w:rsid w:val="00B80301"/>
    <w:rsid w:val="00B8222F"/>
    <w:rsid w:val="00B85662"/>
    <w:rsid w:val="00B87456"/>
    <w:rsid w:val="00B90251"/>
    <w:rsid w:val="00B946CA"/>
    <w:rsid w:val="00B95C55"/>
    <w:rsid w:val="00BB0157"/>
    <w:rsid w:val="00BB10D6"/>
    <w:rsid w:val="00BB46A4"/>
    <w:rsid w:val="00BB68B0"/>
    <w:rsid w:val="00BB7B40"/>
    <w:rsid w:val="00BC1F0E"/>
    <w:rsid w:val="00BC5941"/>
    <w:rsid w:val="00BD3A76"/>
    <w:rsid w:val="00BD3CFF"/>
    <w:rsid w:val="00BD64B0"/>
    <w:rsid w:val="00BE009B"/>
    <w:rsid w:val="00BE1982"/>
    <w:rsid w:val="00BE3826"/>
    <w:rsid w:val="00BE3FA6"/>
    <w:rsid w:val="00BF096B"/>
    <w:rsid w:val="00BF6D32"/>
    <w:rsid w:val="00C01499"/>
    <w:rsid w:val="00C045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D2843"/>
    <w:rsid w:val="00CD2AA2"/>
    <w:rsid w:val="00CD418F"/>
    <w:rsid w:val="00CE1DC0"/>
    <w:rsid w:val="00CE2673"/>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C00CE"/>
    <w:rsid w:val="00DC344E"/>
    <w:rsid w:val="00DD0B26"/>
    <w:rsid w:val="00DD58DC"/>
    <w:rsid w:val="00DE2B6D"/>
    <w:rsid w:val="00DE31C7"/>
    <w:rsid w:val="00DE55EF"/>
    <w:rsid w:val="00E000A6"/>
    <w:rsid w:val="00E003B8"/>
    <w:rsid w:val="00E06375"/>
    <w:rsid w:val="00E07245"/>
    <w:rsid w:val="00E07D3F"/>
    <w:rsid w:val="00E133D6"/>
    <w:rsid w:val="00E22624"/>
    <w:rsid w:val="00E33823"/>
    <w:rsid w:val="00E371B7"/>
    <w:rsid w:val="00E43429"/>
    <w:rsid w:val="00E445AF"/>
    <w:rsid w:val="00E445DF"/>
    <w:rsid w:val="00E4503C"/>
    <w:rsid w:val="00E4757B"/>
    <w:rsid w:val="00E478BD"/>
    <w:rsid w:val="00E479BC"/>
    <w:rsid w:val="00E47C3D"/>
    <w:rsid w:val="00E54004"/>
    <w:rsid w:val="00E5456F"/>
    <w:rsid w:val="00E65CE7"/>
    <w:rsid w:val="00E72AD3"/>
    <w:rsid w:val="00E7602B"/>
    <w:rsid w:val="00E82688"/>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3C3"/>
    <w:rsid w:val="00EC5D18"/>
    <w:rsid w:val="00EC7938"/>
    <w:rsid w:val="00EC7972"/>
    <w:rsid w:val="00ED1D7D"/>
    <w:rsid w:val="00ED234C"/>
    <w:rsid w:val="00ED2F26"/>
    <w:rsid w:val="00ED470C"/>
    <w:rsid w:val="00ED673A"/>
    <w:rsid w:val="00EE0F10"/>
    <w:rsid w:val="00EE1688"/>
    <w:rsid w:val="00EF0629"/>
    <w:rsid w:val="00EF10A2"/>
    <w:rsid w:val="00EF283A"/>
    <w:rsid w:val="00EF797F"/>
    <w:rsid w:val="00F03384"/>
    <w:rsid w:val="00F03700"/>
    <w:rsid w:val="00F03EBF"/>
    <w:rsid w:val="00F0520D"/>
    <w:rsid w:val="00F06624"/>
    <w:rsid w:val="00F116DD"/>
    <w:rsid w:val="00F333F2"/>
    <w:rsid w:val="00F50516"/>
    <w:rsid w:val="00F56981"/>
    <w:rsid w:val="00F60776"/>
    <w:rsid w:val="00F63EB2"/>
    <w:rsid w:val="00F75248"/>
    <w:rsid w:val="00F83C43"/>
    <w:rsid w:val="00F84AB4"/>
    <w:rsid w:val="00F92EE6"/>
    <w:rsid w:val="00F93D09"/>
    <w:rsid w:val="00F9563A"/>
    <w:rsid w:val="00FA1A3C"/>
    <w:rsid w:val="00FA7517"/>
    <w:rsid w:val="00FB0763"/>
    <w:rsid w:val="00FB58FF"/>
    <w:rsid w:val="00FC1903"/>
    <w:rsid w:val="00FC62D1"/>
    <w:rsid w:val="00FD211D"/>
    <w:rsid w:val="00FE1303"/>
    <w:rsid w:val="00FE48B1"/>
    <w:rsid w:val="00FF0D69"/>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Heading1">
    <w:name w:val="heading 1"/>
    <w:aliases w:val="H1: Chapters"/>
    <w:basedOn w:val="Normal"/>
    <w:next w:val="Normal"/>
    <w:link w:val="Heading1Ch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Heading2">
    <w:name w:val="heading 2"/>
    <w:aliases w:val="H2: Subsections"/>
    <w:basedOn w:val="Normal"/>
    <w:next w:val="Normal"/>
    <w:link w:val="Heading2Ch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Heading3">
    <w:name w:val="heading 3"/>
    <w:aliases w:val="H3: SSub"/>
    <w:basedOn w:val="Heading2"/>
    <w:next w:val="Normal"/>
    <w:link w:val="Heading3Char"/>
    <w:uiPriority w:val="9"/>
    <w:unhideWhenUsed/>
    <w:qFormat/>
    <w:rsid w:val="000F511A"/>
    <w:pPr>
      <w:numPr>
        <w:ilvl w:val="2"/>
      </w:numPr>
      <w:spacing w:before="40" w:after="120"/>
      <w:outlineLvl w:val="2"/>
    </w:pPr>
    <w:rPr>
      <w:b w:val="0"/>
      <w:i/>
    </w:rPr>
  </w:style>
  <w:style w:type="paragraph" w:styleId="Heading4">
    <w:name w:val="heading 4"/>
    <w:basedOn w:val="Normal"/>
    <w:next w:val="Normal"/>
    <w:link w:val="Heading4Ch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pters Char"/>
    <w:basedOn w:val="DefaultParagraphFont"/>
    <w:link w:val="Heading1"/>
    <w:uiPriority w:val="9"/>
    <w:rsid w:val="00B30120"/>
    <w:rPr>
      <w:rFonts w:ascii="Times New Roman" w:eastAsiaTheme="majorEastAsia" w:hAnsi="Times New Roman" w:cstheme="majorBidi"/>
      <w:b/>
      <w:color w:val="000000" w:themeColor="text1"/>
      <w:sz w:val="60"/>
      <w:szCs w:val="32"/>
    </w:rPr>
  </w:style>
  <w:style w:type="paragraph" w:styleId="Title">
    <w:name w:val="Title"/>
    <w:aliases w:val="Thesis Title"/>
    <w:basedOn w:val="Normal"/>
    <w:next w:val="Normal"/>
    <w:link w:val="TitleChar"/>
    <w:uiPriority w:val="10"/>
    <w:qFormat/>
    <w:rsid w:val="0015286B"/>
    <w:pPr>
      <w:spacing w:before="3400"/>
      <w:contextualSpacing/>
      <w:jc w:val="center"/>
    </w:pPr>
    <w:rPr>
      <w:rFonts w:eastAsiaTheme="majorEastAsia"/>
      <w:spacing w:val="-10"/>
      <w:kern w:val="28"/>
      <w:sz w:val="40"/>
      <w:szCs w:val="40"/>
    </w:rPr>
  </w:style>
  <w:style w:type="character" w:customStyle="1" w:styleId="TitleChar">
    <w:name w:val="Title Char"/>
    <w:aliases w:val="Thesis Title Char"/>
    <w:basedOn w:val="DefaultParagraphFont"/>
    <w:link w:val="Title"/>
    <w:uiPriority w:val="10"/>
    <w:rsid w:val="0015286B"/>
    <w:rPr>
      <w:rFonts w:ascii="Times New Roman" w:eastAsiaTheme="majorEastAsia" w:hAnsi="Times New Roman" w:cs="Times New Roman"/>
      <w:spacing w:val="-10"/>
      <w:kern w:val="28"/>
      <w:sz w:val="40"/>
      <w:szCs w:val="40"/>
    </w:rPr>
  </w:style>
  <w:style w:type="paragraph" w:styleId="Footer">
    <w:name w:val="footer"/>
    <w:aliases w:val="B: Footer"/>
    <w:basedOn w:val="Normal"/>
    <w:link w:val="FooterChar"/>
    <w:autoRedefine/>
    <w:uiPriority w:val="99"/>
    <w:unhideWhenUsed/>
    <w:rsid w:val="00351B51"/>
    <w:pPr>
      <w:tabs>
        <w:tab w:val="center" w:pos="4680"/>
        <w:tab w:val="right" w:pos="9360"/>
      </w:tabs>
      <w:jc w:val="right"/>
    </w:pPr>
  </w:style>
  <w:style w:type="character" w:customStyle="1" w:styleId="FooterChar">
    <w:name w:val="Footer Char"/>
    <w:aliases w:val="B: Footer Char"/>
    <w:basedOn w:val="DefaultParagraphFont"/>
    <w:link w:val="Footer"/>
    <w:uiPriority w:val="99"/>
    <w:rsid w:val="00351B51"/>
    <w:rPr>
      <w:rFonts w:ascii="Times New Roman" w:hAnsi="Times New Roman" w:cs="Times New Roman"/>
    </w:rPr>
  </w:style>
  <w:style w:type="character" w:styleId="PageNumber">
    <w:name w:val="page number"/>
    <w:basedOn w:val="DefaultParagraphFont"/>
    <w:uiPriority w:val="99"/>
    <w:semiHidden/>
    <w:unhideWhenUsed/>
    <w:rsid w:val="0015286B"/>
  </w:style>
  <w:style w:type="paragraph" w:styleId="Header">
    <w:name w:val="header"/>
    <w:basedOn w:val="Normal"/>
    <w:link w:val="HeaderChar"/>
    <w:uiPriority w:val="99"/>
    <w:unhideWhenUsed/>
    <w:rsid w:val="0015286B"/>
    <w:pPr>
      <w:tabs>
        <w:tab w:val="center" w:pos="4680"/>
        <w:tab w:val="right" w:pos="9360"/>
      </w:tabs>
    </w:pPr>
  </w:style>
  <w:style w:type="character" w:customStyle="1" w:styleId="HeaderChar">
    <w:name w:val="Header Char"/>
    <w:basedOn w:val="DefaultParagraphFont"/>
    <w:link w:val="Header"/>
    <w:uiPriority w:val="99"/>
    <w:rsid w:val="0015286B"/>
  </w:style>
  <w:style w:type="paragraph" w:styleId="TOC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OC2">
    <w:name w:val="toc 2"/>
    <w:aliases w:val="TOC 2: Thesis"/>
    <w:basedOn w:val="Normal"/>
    <w:next w:val="Normal"/>
    <w:autoRedefine/>
    <w:uiPriority w:val="39"/>
    <w:unhideWhenUsed/>
    <w:rsid w:val="000E4ECB"/>
    <w:pPr>
      <w:ind w:left="240"/>
    </w:pPr>
    <w:rPr>
      <w:smallCaps/>
      <w:sz w:val="22"/>
      <w:szCs w:val="22"/>
    </w:rPr>
  </w:style>
  <w:style w:type="paragraph" w:styleId="TOC3">
    <w:name w:val="toc 3"/>
    <w:aliases w:val="TOC 3: Thesis"/>
    <w:basedOn w:val="Normal"/>
    <w:next w:val="Normal"/>
    <w:autoRedefine/>
    <w:uiPriority w:val="39"/>
    <w:unhideWhenUsed/>
    <w:rsid w:val="000E4ECB"/>
    <w:pPr>
      <w:ind w:left="480"/>
    </w:pPr>
    <w:rPr>
      <w:i/>
      <w:iCs/>
      <w:sz w:val="22"/>
      <w:szCs w:val="22"/>
    </w:rPr>
  </w:style>
  <w:style w:type="paragraph" w:styleId="TOC4">
    <w:name w:val="toc 4"/>
    <w:basedOn w:val="Normal"/>
    <w:next w:val="Normal"/>
    <w:autoRedefine/>
    <w:uiPriority w:val="39"/>
    <w:unhideWhenUsed/>
    <w:rsid w:val="0015286B"/>
    <w:pPr>
      <w:ind w:left="720"/>
    </w:pPr>
    <w:rPr>
      <w:rFonts w:asciiTheme="minorHAnsi" w:hAnsiTheme="minorHAnsi"/>
      <w:sz w:val="18"/>
      <w:szCs w:val="18"/>
    </w:rPr>
  </w:style>
  <w:style w:type="paragraph" w:styleId="TOC5">
    <w:name w:val="toc 5"/>
    <w:basedOn w:val="Normal"/>
    <w:next w:val="Normal"/>
    <w:autoRedefine/>
    <w:uiPriority w:val="39"/>
    <w:unhideWhenUsed/>
    <w:rsid w:val="0015286B"/>
    <w:pPr>
      <w:ind w:left="960"/>
    </w:pPr>
    <w:rPr>
      <w:rFonts w:asciiTheme="minorHAnsi" w:hAnsiTheme="minorHAnsi"/>
      <w:sz w:val="18"/>
      <w:szCs w:val="18"/>
    </w:rPr>
  </w:style>
  <w:style w:type="paragraph" w:styleId="TOC6">
    <w:name w:val="toc 6"/>
    <w:basedOn w:val="Normal"/>
    <w:next w:val="Normal"/>
    <w:autoRedefine/>
    <w:uiPriority w:val="39"/>
    <w:unhideWhenUsed/>
    <w:rsid w:val="0015286B"/>
    <w:pPr>
      <w:ind w:left="1200"/>
    </w:pPr>
    <w:rPr>
      <w:rFonts w:asciiTheme="minorHAnsi" w:hAnsiTheme="minorHAnsi"/>
      <w:sz w:val="18"/>
      <w:szCs w:val="18"/>
    </w:rPr>
  </w:style>
  <w:style w:type="paragraph" w:styleId="TOC7">
    <w:name w:val="toc 7"/>
    <w:basedOn w:val="Normal"/>
    <w:next w:val="Normal"/>
    <w:autoRedefine/>
    <w:uiPriority w:val="39"/>
    <w:unhideWhenUsed/>
    <w:rsid w:val="0015286B"/>
    <w:pPr>
      <w:ind w:left="1440"/>
    </w:pPr>
    <w:rPr>
      <w:rFonts w:asciiTheme="minorHAnsi" w:hAnsiTheme="minorHAnsi"/>
      <w:sz w:val="18"/>
      <w:szCs w:val="18"/>
    </w:rPr>
  </w:style>
  <w:style w:type="paragraph" w:styleId="TOC8">
    <w:name w:val="toc 8"/>
    <w:basedOn w:val="Normal"/>
    <w:next w:val="Normal"/>
    <w:autoRedefine/>
    <w:uiPriority w:val="39"/>
    <w:unhideWhenUsed/>
    <w:rsid w:val="0015286B"/>
    <w:pPr>
      <w:ind w:left="1680"/>
    </w:pPr>
    <w:rPr>
      <w:rFonts w:asciiTheme="minorHAnsi" w:hAnsiTheme="minorHAnsi"/>
      <w:sz w:val="18"/>
      <w:szCs w:val="18"/>
    </w:rPr>
  </w:style>
  <w:style w:type="paragraph" w:styleId="TOC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Heading2Char">
    <w:name w:val="Heading 2 Char"/>
    <w:aliases w:val="H2: Subsections Char"/>
    <w:basedOn w:val="DefaultParagraphFont"/>
    <w:link w:val="Heading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Heading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Heading3Char">
    <w:name w:val="Heading 3 Char"/>
    <w:aliases w:val="H3: SSub Char"/>
    <w:basedOn w:val="DefaultParagraphFont"/>
    <w:link w:val="Heading3"/>
    <w:uiPriority w:val="9"/>
    <w:rsid w:val="000F511A"/>
    <w:rPr>
      <w:rFonts w:ascii="Times New Roman" w:eastAsiaTheme="majorEastAsia" w:hAnsi="Times New Roman" w:cstheme="majorBidi"/>
      <w:i/>
      <w:color w:val="000000" w:themeColor="text1"/>
      <w:sz w:val="28"/>
      <w:szCs w:val="26"/>
    </w:rPr>
  </w:style>
  <w:style w:type="character" w:customStyle="1" w:styleId="Heading4Char">
    <w:name w:val="Heading 4 Char"/>
    <w:basedOn w:val="DefaultParagraphFont"/>
    <w:link w:val="Heading4"/>
    <w:uiPriority w:val="9"/>
    <w:semiHidden/>
    <w:rsid w:val="00D737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737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73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737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ListParagraph">
    <w:name w:val="List Paragraph"/>
    <w:basedOn w:val="Normal"/>
    <w:uiPriority w:val="34"/>
    <w:qFormat/>
    <w:rsid w:val="00260169"/>
    <w:pPr>
      <w:ind w:left="720"/>
      <w:contextualSpacing/>
    </w:pPr>
  </w:style>
  <w:style w:type="paragraph" w:styleId="Caption">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ofFigures">
    <w:name w:val="table of figures"/>
    <w:basedOn w:val="Normal"/>
    <w:next w:val="Normal"/>
    <w:uiPriority w:val="99"/>
    <w:unhideWhenUsed/>
    <w:rsid w:val="00CA049B"/>
    <w:pPr>
      <w:ind w:left="480" w:hanging="480"/>
    </w:pPr>
  </w:style>
  <w:style w:type="character" w:styleId="PlaceholderText">
    <w:name w:val="Placeholder Text"/>
    <w:basedOn w:val="DefaultParagraphFont"/>
    <w:uiPriority w:val="99"/>
    <w:semiHidden/>
    <w:rsid w:val="00F56981"/>
    <w:rPr>
      <w:color w:val="808080"/>
    </w:rPr>
  </w:style>
  <w:style w:type="character" w:styleId="Hyperlink">
    <w:name w:val="Hyperlink"/>
    <w:basedOn w:val="DefaultParagraphFont"/>
    <w:uiPriority w:val="99"/>
    <w:unhideWhenUsed/>
    <w:rsid w:val="00F60776"/>
    <w:rPr>
      <w:color w:val="0563C1" w:themeColor="hyperlink"/>
      <w:u w:val="single"/>
    </w:rPr>
  </w:style>
  <w:style w:type="character" w:styleId="FollowedHyperlink">
    <w:name w:val="FollowedHyperlink"/>
    <w:basedOn w:val="DefaultParagraphFont"/>
    <w:uiPriority w:val="99"/>
    <w:semiHidden/>
    <w:unhideWhenUsed/>
    <w:rsid w:val="00F60776"/>
    <w:rPr>
      <w:color w:val="954F72" w:themeColor="followedHyperlink"/>
      <w:u w:val="single"/>
    </w:rPr>
  </w:style>
  <w:style w:type="table" w:styleId="TableGrid">
    <w:name w:val="Table Grid"/>
    <w:basedOn w:val="Table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45D88"/>
    <w:rPr>
      <w:sz w:val="18"/>
      <w:szCs w:val="18"/>
    </w:rPr>
  </w:style>
  <w:style w:type="paragraph" w:styleId="CommentText">
    <w:name w:val="annotation text"/>
    <w:basedOn w:val="Normal"/>
    <w:link w:val="CommentTextChar"/>
    <w:uiPriority w:val="99"/>
    <w:semiHidden/>
    <w:unhideWhenUsed/>
    <w:rsid w:val="00945D88"/>
    <w:pPr>
      <w:spacing w:line="240" w:lineRule="auto"/>
    </w:pPr>
  </w:style>
  <w:style w:type="character" w:customStyle="1" w:styleId="CommentTextChar">
    <w:name w:val="Comment Text Char"/>
    <w:basedOn w:val="DefaultParagraphFont"/>
    <w:link w:val="CommentText"/>
    <w:uiPriority w:val="99"/>
    <w:semiHidden/>
    <w:rsid w:val="00945D88"/>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45D88"/>
    <w:rPr>
      <w:b/>
      <w:bCs/>
      <w:sz w:val="20"/>
      <w:szCs w:val="20"/>
    </w:rPr>
  </w:style>
  <w:style w:type="character" w:customStyle="1" w:styleId="CommentSubjectChar">
    <w:name w:val="Comment Subject Char"/>
    <w:basedOn w:val="CommentTextChar"/>
    <w:link w:val="CommentSubject"/>
    <w:uiPriority w:val="99"/>
    <w:semiHidden/>
    <w:rsid w:val="00945D88"/>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45D88"/>
    <w:pPr>
      <w:spacing w:after="0" w:line="240" w:lineRule="auto"/>
    </w:pPr>
    <w:rPr>
      <w:sz w:val="18"/>
      <w:szCs w:val="18"/>
    </w:rPr>
  </w:style>
  <w:style w:type="character" w:customStyle="1" w:styleId="BalloonTextChar">
    <w:name w:val="Balloon Text Char"/>
    <w:basedOn w:val="DefaultParagraphFont"/>
    <w:link w:val="BalloonText"/>
    <w:uiPriority w:val="99"/>
    <w:semiHidden/>
    <w:rsid w:val="00945D88"/>
    <w:rPr>
      <w:rFonts w:ascii="Times New Roman" w:hAnsi="Times New Roman" w:cs="Times New Roman"/>
      <w:sz w:val="18"/>
      <w:szCs w:val="18"/>
    </w:rPr>
  </w:style>
  <w:style w:type="paragraph" w:styleId="Re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image" Target="media/image1.tiff"/><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55578</Words>
  <Characters>316798</Characters>
  <Application>Microsoft Macintosh Word</Application>
  <DocSecurity>0</DocSecurity>
  <Lines>2639</Lines>
  <Paragraphs>743</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371633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G. Bruce Pike</cp:lastModifiedBy>
  <cp:revision>8</cp:revision>
  <dcterms:created xsi:type="dcterms:W3CDTF">2017-11-06T19:35:00Z</dcterms:created>
  <dcterms:modified xsi:type="dcterms:W3CDTF">2017-11-06T20:03:00Z</dcterms:modified>
</cp:coreProperties>
</file>