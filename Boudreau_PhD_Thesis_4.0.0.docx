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63AD11" w14:textId="77777777" w:rsidR="00874D6D" w:rsidRDefault="00874D6D" w:rsidP="00700F27">
      <w:pPr>
        <w:pStyle w:val="Titre"/>
        <w:spacing w:line="276" w:lineRule="auto"/>
        <w:rPr>
          <w:bCs/>
          <w:lang w:val="en-CA"/>
        </w:rPr>
      </w:pPr>
    </w:p>
    <w:p w14:paraId="2BF3149B" w14:textId="77777777" w:rsidR="00684794" w:rsidRDefault="00280EC4" w:rsidP="00700F27">
      <w:pPr>
        <w:pStyle w:val="Titre"/>
        <w:spacing w:line="276" w:lineRule="auto"/>
      </w:pPr>
      <w:r w:rsidRPr="00280EC4">
        <w:rPr>
          <w:bCs/>
        </w:rPr>
        <w:t xml:space="preserve">Robust Quantitative Magnetization Transfer </w:t>
      </w:r>
      <w:commentRangeStart w:id="0"/>
      <w:r w:rsidR="005546F0">
        <w:rPr>
          <w:bCs/>
        </w:rPr>
        <w:t>Magnetic Resonance</w:t>
      </w:r>
      <w:commentRangeEnd w:id="0"/>
      <w:r w:rsidR="007D6ABE">
        <w:rPr>
          <w:rStyle w:val="Marquedecommentaire"/>
          <w:rFonts w:eastAsiaTheme="minorHAnsi"/>
          <w:spacing w:val="0"/>
          <w:kern w:val="0"/>
        </w:rPr>
        <w:commentReference w:id="0"/>
      </w:r>
      <w:r w:rsidR="005546F0">
        <w:rPr>
          <w:bCs/>
        </w:rPr>
        <w:t xml:space="preserve"> </w:t>
      </w:r>
      <w:r w:rsidRPr="00280EC4">
        <w:rPr>
          <w:bCs/>
        </w:rPr>
        <w:t>Imaging in the Presence of Radiofrequency Field Inhomogeneities</w:t>
      </w:r>
    </w:p>
    <w:p w14:paraId="276A5753" w14:textId="77777777" w:rsidR="00D737BC" w:rsidRDefault="00D737BC" w:rsidP="00700F27">
      <w:pPr>
        <w:spacing w:after="0" w:line="276" w:lineRule="auto"/>
        <w:jc w:val="center"/>
      </w:pPr>
    </w:p>
    <w:p w14:paraId="35A4DCE6" w14:textId="77777777" w:rsidR="00D737BC" w:rsidRDefault="00D737BC" w:rsidP="00700F27">
      <w:pPr>
        <w:spacing w:after="0" w:line="276" w:lineRule="auto"/>
        <w:jc w:val="center"/>
      </w:pPr>
    </w:p>
    <w:p w14:paraId="10BB43EA" w14:textId="77777777" w:rsidR="0015286B" w:rsidRDefault="0015286B" w:rsidP="00700F27">
      <w:pPr>
        <w:spacing w:after="0" w:line="276" w:lineRule="auto"/>
        <w:jc w:val="center"/>
      </w:pPr>
      <w:r>
        <w:t>Mathieu Boudreau, M.Sc.</w:t>
      </w:r>
    </w:p>
    <w:p w14:paraId="7B29321C" w14:textId="77777777" w:rsidR="0015286B" w:rsidRDefault="0015286B" w:rsidP="00700F27">
      <w:pPr>
        <w:spacing w:after="0" w:line="276" w:lineRule="auto"/>
        <w:jc w:val="center"/>
      </w:pPr>
      <w:r>
        <w:t>Department of Biomedical Engineering</w:t>
      </w:r>
    </w:p>
    <w:p w14:paraId="76744EA9" w14:textId="77777777" w:rsidR="0015286B" w:rsidRDefault="0015286B" w:rsidP="00700F27">
      <w:pPr>
        <w:spacing w:after="0" w:line="276" w:lineRule="auto"/>
        <w:jc w:val="center"/>
      </w:pPr>
      <w:r>
        <w:t>McGill University, Montreal, Canada</w:t>
      </w:r>
    </w:p>
    <w:p w14:paraId="66FA9836" w14:textId="77777777"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6AE4255" w14:textId="77777777" w:rsidR="0015286B" w:rsidRDefault="0015286B" w:rsidP="00700F27">
      <w:pPr>
        <w:spacing w:after="0" w:line="276" w:lineRule="auto"/>
        <w:jc w:val="center"/>
      </w:pPr>
    </w:p>
    <w:p w14:paraId="5633943D" w14:textId="77777777" w:rsidR="00D737BC" w:rsidRDefault="00D737BC" w:rsidP="00700F27">
      <w:pPr>
        <w:spacing w:after="0" w:line="276" w:lineRule="auto"/>
        <w:jc w:val="center"/>
      </w:pPr>
    </w:p>
    <w:p w14:paraId="13CACE71" w14:textId="77777777" w:rsidR="0015286B" w:rsidRPr="0015286B" w:rsidRDefault="0015286B" w:rsidP="00700F27">
      <w:pPr>
        <w:spacing w:after="0" w:line="276" w:lineRule="auto"/>
        <w:jc w:val="center"/>
      </w:pPr>
      <w:r w:rsidRPr="0015286B">
        <w:t>A thesis submitted to McGill University in partial fulfillment of the</w:t>
      </w:r>
    </w:p>
    <w:p w14:paraId="665E7634" w14:textId="77777777" w:rsidR="0015286B" w:rsidRDefault="0015286B" w:rsidP="00700F27">
      <w:pPr>
        <w:spacing w:after="0" w:line="276" w:lineRule="auto"/>
        <w:jc w:val="center"/>
      </w:pPr>
      <w:r>
        <w:t>requirements for the Degree of Philosophy</w:t>
      </w:r>
    </w:p>
    <w:p w14:paraId="50E988B9" w14:textId="77777777" w:rsidR="0015286B" w:rsidRDefault="0015286B" w:rsidP="00700F27">
      <w:pPr>
        <w:spacing w:after="0" w:line="276" w:lineRule="auto"/>
        <w:jc w:val="center"/>
      </w:pPr>
    </w:p>
    <w:p w14:paraId="2A2F0743" w14:textId="77777777" w:rsidR="00D737BC" w:rsidRDefault="00D737BC" w:rsidP="00700F27">
      <w:pPr>
        <w:spacing w:after="0" w:line="276" w:lineRule="auto"/>
        <w:jc w:val="center"/>
      </w:pPr>
    </w:p>
    <w:p w14:paraId="693657F3" w14:textId="77777777"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64D8F179" w14:textId="77777777" w:rsidR="0015286B" w:rsidRPr="009A3638" w:rsidRDefault="0015286B" w:rsidP="0015286B">
      <w:pPr>
        <w:rPr>
          <w:lang w:val="fr-FR"/>
        </w:rPr>
      </w:pPr>
      <w:r w:rsidRPr="009A3638">
        <w:rPr>
          <w:lang w:val="fr-FR"/>
        </w:rPr>
        <w:br w:type="page"/>
      </w:r>
    </w:p>
    <w:p w14:paraId="71B493E2" w14:textId="77777777" w:rsidR="0015286B" w:rsidRPr="00B95638" w:rsidRDefault="0015286B" w:rsidP="008224C0">
      <w:pPr>
        <w:pStyle w:val="H1Non-Chapters"/>
      </w:pPr>
      <w:bookmarkStart w:id="1" w:name="_Toc500767864"/>
      <w:r w:rsidRPr="00B95638">
        <w:lastRenderedPageBreak/>
        <w:t>Contents</w:t>
      </w:r>
      <w:bookmarkEnd w:id="1"/>
    </w:p>
    <w:p w14:paraId="379A38A4" w14:textId="77777777" w:rsidR="002B2290" w:rsidRPr="00B95638" w:rsidRDefault="002B2290" w:rsidP="002B2290"/>
    <w:p w14:paraId="103F9DAC" w14:textId="77777777" w:rsidR="00F822CE" w:rsidRPr="00F822CE" w:rsidRDefault="0015286B" w:rsidP="00F822CE">
      <w:pPr>
        <w:pStyle w:val="TM1"/>
        <w:rPr>
          <w:rFonts w:asciiTheme="minorHAnsi" w:eastAsiaTheme="minorEastAsia" w:hAnsiTheme="minorHAnsi" w:cstheme="minorBidi"/>
          <w:sz w:val="24"/>
          <w:szCs w:val="24"/>
          <w:lang w:eastAsia="fr-FR"/>
        </w:rPr>
      </w:pPr>
      <w:r>
        <w:fldChar w:fldCharType="begin"/>
      </w:r>
      <w:r w:rsidRPr="0081757C">
        <w:instrText xml:space="preserve"> TOC \o "1-3" </w:instrText>
      </w:r>
      <w:r>
        <w:fldChar w:fldCharType="separate"/>
      </w:r>
      <w:r w:rsidR="00F822CE">
        <w:t>Contents</w:t>
      </w:r>
      <w:r w:rsidR="00F822CE">
        <w:tab/>
      </w:r>
      <w:r w:rsidR="00F822CE">
        <w:fldChar w:fldCharType="begin"/>
      </w:r>
      <w:r w:rsidR="00F822CE">
        <w:instrText xml:space="preserve"> PAGEREF _Toc500767864 \h </w:instrText>
      </w:r>
      <w:r w:rsidR="00F822CE">
        <w:fldChar w:fldCharType="separate"/>
      </w:r>
      <w:r w:rsidR="00F822CE">
        <w:t>2</w:t>
      </w:r>
      <w:r w:rsidR="00F822CE">
        <w:fldChar w:fldCharType="end"/>
      </w:r>
    </w:p>
    <w:p w14:paraId="73909996" w14:textId="77777777" w:rsidR="00F822CE" w:rsidRPr="00F822CE" w:rsidRDefault="00F822CE" w:rsidP="00F822CE">
      <w:pPr>
        <w:pStyle w:val="TM1"/>
        <w:rPr>
          <w:rFonts w:asciiTheme="minorHAnsi" w:eastAsiaTheme="minorEastAsia" w:hAnsiTheme="minorHAnsi" w:cstheme="minorBidi"/>
          <w:sz w:val="24"/>
          <w:szCs w:val="24"/>
          <w:lang w:eastAsia="fr-FR"/>
        </w:rPr>
      </w:pPr>
      <w:r>
        <w:t>List of Figures</w:t>
      </w:r>
      <w:r>
        <w:tab/>
      </w:r>
      <w:r>
        <w:fldChar w:fldCharType="begin"/>
      </w:r>
      <w:r>
        <w:instrText xml:space="preserve"> PAGEREF _Toc500767865 \h </w:instrText>
      </w:r>
      <w:r>
        <w:fldChar w:fldCharType="separate"/>
      </w:r>
      <w:r>
        <w:t>6</w:t>
      </w:r>
      <w:r>
        <w:fldChar w:fldCharType="end"/>
      </w:r>
    </w:p>
    <w:p w14:paraId="0D6101FC" w14:textId="77777777" w:rsidR="00F822CE" w:rsidRPr="00F822CE" w:rsidRDefault="00F822CE" w:rsidP="00F822CE">
      <w:pPr>
        <w:pStyle w:val="TM1"/>
        <w:rPr>
          <w:rFonts w:asciiTheme="minorHAnsi" w:eastAsiaTheme="minorEastAsia" w:hAnsiTheme="minorHAnsi" w:cstheme="minorBidi"/>
          <w:sz w:val="24"/>
          <w:szCs w:val="24"/>
          <w:lang w:eastAsia="fr-FR"/>
        </w:rPr>
      </w:pPr>
      <w:r>
        <w:t>List of Tables</w:t>
      </w:r>
      <w:r>
        <w:tab/>
      </w:r>
      <w:r>
        <w:fldChar w:fldCharType="begin"/>
      </w:r>
      <w:r>
        <w:instrText xml:space="preserve"> PAGEREF _Toc500767866 \h </w:instrText>
      </w:r>
      <w:r>
        <w:fldChar w:fldCharType="separate"/>
      </w:r>
      <w:r>
        <w:t>11</w:t>
      </w:r>
      <w:r>
        <w:fldChar w:fldCharType="end"/>
      </w:r>
    </w:p>
    <w:p w14:paraId="5D95E900" w14:textId="77777777" w:rsidR="00F822CE" w:rsidRPr="00F822CE" w:rsidRDefault="00F822CE" w:rsidP="00F822CE">
      <w:pPr>
        <w:pStyle w:val="TM1"/>
        <w:rPr>
          <w:rFonts w:asciiTheme="minorHAnsi" w:eastAsiaTheme="minorEastAsia" w:hAnsiTheme="minorHAnsi" w:cstheme="minorBidi"/>
          <w:sz w:val="24"/>
          <w:szCs w:val="24"/>
          <w:lang w:eastAsia="fr-FR"/>
        </w:rPr>
      </w:pPr>
      <w:r>
        <w:t>Acknowledgements</w:t>
      </w:r>
      <w:r>
        <w:tab/>
      </w:r>
      <w:r>
        <w:fldChar w:fldCharType="begin"/>
      </w:r>
      <w:r>
        <w:instrText xml:space="preserve"> PAGEREF _Toc500767867 \h </w:instrText>
      </w:r>
      <w:r>
        <w:fldChar w:fldCharType="separate"/>
      </w:r>
      <w:r>
        <w:t>12</w:t>
      </w:r>
      <w:r>
        <w:fldChar w:fldCharType="end"/>
      </w:r>
    </w:p>
    <w:p w14:paraId="5B1897A4" w14:textId="77777777" w:rsidR="00F822CE" w:rsidRPr="00F822CE" w:rsidRDefault="00F822CE" w:rsidP="00F822CE">
      <w:pPr>
        <w:pStyle w:val="TM1"/>
        <w:rPr>
          <w:rFonts w:asciiTheme="minorHAnsi" w:eastAsiaTheme="minorEastAsia" w:hAnsiTheme="minorHAnsi" w:cstheme="minorBidi"/>
          <w:sz w:val="24"/>
          <w:szCs w:val="24"/>
          <w:lang w:eastAsia="fr-FR"/>
        </w:rPr>
      </w:pPr>
      <w:r>
        <w:t>Preface</w:t>
      </w:r>
      <w:r>
        <w:tab/>
      </w:r>
      <w:r>
        <w:fldChar w:fldCharType="begin"/>
      </w:r>
      <w:r>
        <w:instrText xml:space="preserve"> PAGEREF _Toc500767868 \h </w:instrText>
      </w:r>
      <w:r>
        <w:fldChar w:fldCharType="separate"/>
      </w:r>
      <w:r>
        <w:t>14</w:t>
      </w:r>
      <w:r>
        <w:fldChar w:fldCharType="end"/>
      </w:r>
    </w:p>
    <w:p w14:paraId="597E44F8" w14:textId="77777777" w:rsidR="00F822CE" w:rsidRPr="00F822CE" w:rsidRDefault="00F822CE" w:rsidP="00F822CE">
      <w:pPr>
        <w:pStyle w:val="TM1"/>
        <w:rPr>
          <w:rFonts w:asciiTheme="minorHAnsi" w:eastAsiaTheme="minorEastAsia" w:hAnsiTheme="minorHAnsi" w:cstheme="minorBidi"/>
          <w:sz w:val="24"/>
          <w:szCs w:val="24"/>
          <w:lang w:eastAsia="fr-FR"/>
        </w:rPr>
      </w:pPr>
      <w:r>
        <w:t>Contribution of Authors</w:t>
      </w:r>
      <w:r>
        <w:tab/>
      </w:r>
      <w:r>
        <w:fldChar w:fldCharType="begin"/>
      </w:r>
      <w:r>
        <w:instrText xml:space="preserve"> PAGEREF _Toc500767869 \h </w:instrText>
      </w:r>
      <w:r>
        <w:fldChar w:fldCharType="separate"/>
      </w:r>
      <w:r>
        <w:t>15</w:t>
      </w:r>
      <w:r>
        <w:fldChar w:fldCharType="end"/>
      </w:r>
    </w:p>
    <w:p w14:paraId="5C28C87E" w14:textId="77777777" w:rsidR="00F822CE" w:rsidRDefault="00F822CE" w:rsidP="00F822CE">
      <w:pPr>
        <w:pStyle w:val="TM1"/>
        <w:rPr>
          <w:rFonts w:asciiTheme="minorHAnsi" w:eastAsiaTheme="minorEastAsia" w:hAnsiTheme="minorHAnsi" w:cstheme="minorBidi"/>
          <w:sz w:val="24"/>
          <w:szCs w:val="24"/>
          <w:lang w:val="fr-FR" w:eastAsia="fr-FR"/>
        </w:rPr>
      </w:pPr>
      <w:r w:rsidRPr="00F822CE">
        <w:rPr>
          <w:lang w:val="fr-FR"/>
        </w:rPr>
        <w:t>Other Publications</w:t>
      </w:r>
      <w:r w:rsidRPr="00F822CE">
        <w:rPr>
          <w:lang w:val="fr-FR"/>
        </w:rPr>
        <w:tab/>
      </w:r>
      <w:r>
        <w:fldChar w:fldCharType="begin"/>
      </w:r>
      <w:r w:rsidRPr="00F822CE">
        <w:rPr>
          <w:lang w:val="fr-FR"/>
        </w:rPr>
        <w:instrText xml:space="preserve"> PAGEREF _Toc500767870 \h </w:instrText>
      </w:r>
      <w:r>
        <w:fldChar w:fldCharType="separate"/>
      </w:r>
      <w:r w:rsidRPr="00F822CE">
        <w:rPr>
          <w:lang w:val="fr-FR"/>
        </w:rPr>
        <w:t>16</w:t>
      </w:r>
      <w:r>
        <w:fldChar w:fldCharType="end"/>
      </w:r>
    </w:p>
    <w:p w14:paraId="23A060EB" w14:textId="77777777" w:rsidR="00F822CE" w:rsidRDefault="00F822CE" w:rsidP="00F822CE">
      <w:pPr>
        <w:pStyle w:val="TM1"/>
        <w:rPr>
          <w:rFonts w:asciiTheme="minorHAnsi" w:eastAsiaTheme="minorEastAsia" w:hAnsiTheme="minorHAnsi" w:cstheme="minorBidi"/>
          <w:sz w:val="24"/>
          <w:szCs w:val="24"/>
          <w:lang w:val="fr-FR" w:eastAsia="fr-FR"/>
        </w:rPr>
      </w:pPr>
      <w:r w:rsidRPr="00F822CE">
        <w:rPr>
          <w:lang w:val="fr-FR"/>
        </w:rPr>
        <w:t>Abstract</w:t>
      </w:r>
      <w:r w:rsidRPr="00F822CE">
        <w:rPr>
          <w:lang w:val="fr-FR"/>
        </w:rPr>
        <w:tab/>
      </w:r>
      <w:r>
        <w:fldChar w:fldCharType="begin"/>
      </w:r>
      <w:r w:rsidRPr="00F822CE">
        <w:rPr>
          <w:lang w:val="fr-FR"/>
        </w:rPr>
        <w:instrText xml:space="preserve"> PAGEREF _Toc500767871 \h </w:instrText>
      </w:r>
      <w:r>
        <w:fldChar w:fldCharType="separate"/>
      </w:r>
      <w:r w:rsidRPr="00F822CE">
        <w:rPr>
          <w:lang w:val="fr-FR"/>
        </w:rPr>
        <w:t>18</w:t>
      </w:r>
      <w:r>
        <w:fldChar w:fldCharType="end"/>
      </w:r>
    </w:p>
    <w:p w14:paraId="5AB2D45D" w14:textId="77777777" w:rsidR="00F822CE" w:rsidRDefault="00F822CE" w:rsidP="00F822CE">
      <w:pPr>
        <w:pStyle w:val="TM1"/>
        <w:rPr>
          <w:rFonts w:asciiTheme="minorHAnsi" w:eastAsiaTheme="minorEastAsia" w:hAnsiTheme="minorHAnsi" w:cstheme="minorBidi"/>
          <w:sz w:val="24"/>
          <w:szCs w:val="24"/>
          <w:lang w:val="fr-FR" w:eastAsia="fr-FR"/>
        </w:rPr>
      </w:pPr>
      <w:r w:rsidRPr="00F822CE">
        <w:rPr>
          <w:lang w:val="fr-FR"/>
        </w:rPr>
        <w:t>Résumé</w:t>
      </w:r>
      <w:r w:rsidRPr="00F822CE">
        <w:rPr>
          <w:lang w:val="fr-FR"/>
        </w:rPr>
        <w:tab/>
      </w:r>
      <w:r>
        <w:fldChar w:fldCharType="begin"/>
      </w:r>
      <w:r w:rsidRPr="00F822CE">
        <w:rPr>
          <w:lang w:val="fr-FR"/>
        </w:rPr>
        <w:instrText xml:space="preserve"> PAGEREF _Toc500767872 \h </w:instrText>
      </w:r>
      <w:r>
        <w:fldChar w:fldCharType="separate"/>
      </w:r>
      <w:r w:rsidRPr="00F822CE">
        <w:rPr>
          <w:lang w:val="fr-FR"/>
        </w:rPr>
        <w:t>20</w:t>
      </w:r>
      <w:r>
        <w:fldChar w:fldCharType="end"/>
      </w:r>
    </w:p>
    <w:p w14:paraId="1989C815" w14:textId="77777777" w:rsidR="00F822CE" w:rsidRDefault="00F822CE" w:rsidP="00F822CE">
      <w:pPr>
        <w:pStyle w:val="TM1"/>
        <w:rPr>
          <w:rFonts w:asciiTheme="minorHAnsi" w:eastAsiaTheme="minorEastAsia" w:hAnsiTheme="minorHAnsi" w:cstheme="minorBidi"/>
          <w:sz w:val="24"/>
          <w:szCs w:val="24"/>
          <w:lang w:val="fr-FR" w:eastAsia="fr-FR"/>
        </w:rPr>
      </w:pPr>
      <w:r w:rsidRPr="00F822CE">
        <w:rPr>
          <w:lang w:val="fr-FR"/>
        </w:rPr>
        <w:t>Original Contributions</w:t>
      </w:r>
      <w:r w:rsidRPr="00F822CE">
        <w:rPr>
          <w:lang w:val="fr-FR"/>
        </w:rPr>
        <w:tab/>
      </w:r>
      <w:r>
        <w:fldChar w:fldCharType="begin"/>
      </w:r>
      <w:r w:rsidRPr="00F822CE">
        <w:rPr>
          <w:lang w:val="fr-FR"/>
        </w:rPr>
        <w:instrText xml:space="preserve"> PAGEREF _Toc500767873 \h </w:instrText>
      </w:r>
      <w:r>
        <w:fldChar w:fldCharType="separate"/>
      </w:r>
      <w:r w:rsidRPr="00F822CE">
        <w:rPr>
          <w:lang w:val="fr-FR"/>
        </w:rPr>
        <w:t>21</w:t>
      </w:r>
      <w:r>
        <w:fldChar w:fldCharType="end"/>
      </w:r>
    </w:p>
    <w:p w14:paraId="55CD8E5E" w14:textId="77777777" w:rsidR="00F822CE" w:rsidRPr="00F822CE" w:rsidRDefault="00F822CE" w:rsidP="00F822CE">
      <w:pPr>
        <w:pStyle w:val="TM1"/>
        <w:rPr>
          <w:rFonts w:asciiTheme="minorHAnsi" w:eastAsiaTheme="minorEastAsia" w:hAnsiTheme="minorHAnsi" w:cstheme="minorBidi"/>
          <w:sz w:val="24"/>
          <w:szCs w:val="24"/>
          <w:lang w:eastAsia="fr-FR"/>
        </w:rPr>
      </w:pPr>
      <w:r>
        <w:t>Chapter 1</w:t>
      </w:r>
      <w:r w:rsidRPr="00C36334">
        <w:rPr>
          <w:i/>
        </w:rPr>
        <w:t xml:space="preserve"> Introduction</w:t>
      </w:r>
      <w:r>
        <w:tab/>
      </w:r>
      <w:r>
        <w:fldChar w:fldCharType="begin"/>
      </w:r>
      <w:r>
        <w:instrText xml:space="preserve"> PAGEREF _Toc500767874 \h </w:instrText>
      </w:r>
      <w:r>
        <w:fldChar w:fldCharType="separate"/>
      </w:r>
      <w:r>
        <w:t>22</w:t>
      </w:r>
      <w:r>
        <w:fldChar w:fldCharType="end"/>
      </w:r>
    </w:p>
    <w:p w14:paraId="49DB8397" w14:textId="77777777" w:rsidR="00F822CE" w:rsidRPr="00F822CE" w:rsidRDefault="00F822CE">
      <w:pPr>
        <w:pStyle w:val="TM2"/>
        <w:rPr>
          <w:rFonts w:asciiTheme="minorHAnsi" w:eastAsiaTheme="minorEastAsia" w:hAnsiTheme="minorHAnsi" w:cstheme="minorBidi"/>
          <w:smallCaps w:val="0"/>
          <w:noProof/>
          <w:sz w:val="24"/>
          <w:szCs w:val="24"/>
          <w:lang w:eastAsia="fr-FR"/>
        </w:rPr>
      </w:pPr>
      <w:r w:rsidRPr="00C36334">
        <w:rPr>
          <w:noProof/>
        </w:rPr>
        <w:t>1.1</w:t>
      </w:r>
      <w:r w:rsidRPr="00F822CE">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_Toc500767875 \h </w:instrText>
      </w:r>
      <w:r>
        <w:rPr>
          <w:noProof/>
        </w:rPr>
      </w:r>
      <w:r>
        <w:rPr>
          <w:noProof/>
        </w:rPr>
        <w:fldChar w:fldCharType="separate"/>
      </w:r>
      <w:r>
        <w:rPr>
          <w:noProof/>
        </w:rPr>
        <w:t>22</w:t>
      </w:r>
      <w:r>
        <w:rPr>
          <w:noProof/>
        </w:rPr>
        <w:fldChar w:fldCharType="end"/>
      </w:r>
    </w:p>
    <w:p w14:paraId="055410B9" w14:textId="77777777" w:rsidR="00F822CE" w:rsidRPr="00F822CE" w:rsidRDefault="00F822CE">
      <w:pPr>
        <w:pStyle w:val="TM2"/>
        <w:rPr>
          <w:rFonts w:asciiTheme="minorHAnsi" w:eastAsiaTheme="minorEastAsia" w:hAnsiTheme="minorHAnsi" w:cstheme="minorBidi"/>
          <w:smallCaps w:val="0"/>
          <w:noProof/>
          <w:sz w:val="24"/>
          <w:szCs w:val="24"/>
          <w:lang w:eastAsia="fr-FR"/>
        </w:rPr>
      </w:pPr>
      <w:r w:rsidRPr="00C36334">
        <w:rPr>
          <w:noProof/>
        </w:rPr>
        <w:t>1.2</w:t>
      </w:r>
      <w:r w:rsidRPr="00F822CE">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_Toc500767876 \h </w:instrText>
      </w:r>
      <w:r>
        <w:rPr>
          <w:noProof/>
        </w:rPr>
      </w:r>
      <w:r>
        <w:rPr>
          <w:noProof/>
        </w:rPr>
        <w:fldChar w:fldCharType="separate"/>
      </w:r>
      <w:r>
        <w:rPr>
          <w:noProof/>
        </w:rPr>
        <w:t>24</w:t>
      </w:r>
      <w:r>
        <w:rPr>
          <w:noProof/>
        </w:rPr>
        <w:fldChar w:fldCharType="end"/>
      </w:r>
    </w:p>
    <w:p w14:paraId="05124D05" w14:textId="77777777" w:rsidR="00F822CE" w:rsidRPr="00F822CE" w:rsidRDefault="00F822CE">
      <w:pPr>
        <w:pStyle w:val="TM2"/>
        <w:rPr>
          <w:rFonts w:asciiTheme="minorHAnsi" w:eastAsiaTheme="minorEastAsia" w:hAnsiTheme="minorHAnsi" w:cstheme="minorBidi"/>
          <w:smallCaps w:val="0"/>
          <w:noProof/>
          <w:sz w:val="24"/>
          <w:szCs w:val="24"/>
          <w:lang w:eastAsia="fr-FR"/>
        </w:rPr>
      </w:pPr>
      <w:r w:rsidRPr="00C36334">
        <w:rPr>
          <w:noProof/>
        </w:rPr>
        <w:t>1.3</w:t>
      </w:r>
      <w:r w:rsidRPr="00F822CE">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_Toc500767877 \h </w:instrText>
      </w:r>
      <w:r>
        <w:rPr>
          <w:noProof/>
        </w:rPr>
      </w:r>
      <w:r>
        <w:rPr>
          <w:noProof/>
        </w:rPr>
        <w:fldChar w:fldCharType="separate"/>
      </w:r>
      <w:r>
        <w:rPr>
          <w:noProof/>
        </w:rPr>
        <w:t>25</w:t>
      </w:r>
      <w:r>
        <w:rPr>
          <w:noProof/>
        </w:rPr>
        <w:fldChar w:fldCharType="end"/>
      </w:r>
    </w:p>
    <w:p w14:paraId="2A217B0E" w14:textId="77777777" w:rsidR="00F822CE" w:rsidRPr="00F822CE" w:rsidRDefault="00F822CE" w:rsidP="00F822CE">
      <w:pPr>
        <w:pStyle w:val="TM1"/>
        <w:rPr>
          <w:rFonts w:asciiTheme="minorHAnsi" w:eastAsiaTheme="minorEastAsia" w:hAnsiTheme="minorHAnsi" w:cstheme="minorBidi"/>
          <w:sz w:val="24"/>
          <w:szCs w:val="24"/>
          <w:lang w:eastAsia="fr-FR"/>
        </w:rPr>
      </w:pPr>
      <w:r>
        <w:t>Chapter 2</w:t>
      </w:r>
      <w:r w:rsidRPr="00C36334">
        <w:rPr>
          <w:i/>
        </w:rPr>
        <w:t xml:space="preserve"> Background</w:t>
      </w:r>
      <w:r>
        <w:tab/>
      </w:r>
      <w:r>
        <w:fldChar w:fldCharType="begin"/>
      </w:r>
      <w:r>
        <w:instrText xml:space="preserve"> PAGEREF _Toc500767878 \h </w:instrText>
      </w:r>
      <w:r>
        <w:fldChar w:fldCharType="separate"/>
      </w:r>
      <w:r>
        <w:t>27</w:t>
      </w:r>
      <w:r>
        <w:fldChar w:fldCharType="end"/>
      </w:r>
    </w:p>
    <w:p w14:paraId="617A9170" w14:textId="77777777" w:rsidR="00F822CE" w:rsidRPr="00F822CE" w:rsidRDefault="00F822CE">
      <w:pPr>
        <w:pStyle w:val="TM2"/>
        <w:rPr>
          <w:rFonts w:asciiTheme="minorHAnsi" w:eastAsiaTheme="minorEastAsia" w:hAnsiTheme="minorHAnsi" w:cstheme="minorBidi"/>
          <w:smallCaps w:val="0"/>
          <w:noProof/>
          <w:sz w:val="24"/>
          <w:szCs w:val="24"/>
          <w:lang w:eastAsia="fr-FR"/>
        </w:rPr>
      </w:pPr>
      <w:r w:rsidRPr="00C36334">
        <w:rPr>
          <w:noProof/>
        </w:rPr>
        <w:t>2.1</w:t>
      </w:r>
      <w:r w:rsidRPr="00F822CE">
        <w:rPr>
          <w:rFonts w:asciiTheme="minorHAnsi" w:eastAsiaTheme="minorEastAsia" w:hAnsiTheme="minorHAnsi" w:cstheme="minorBidi"/>
          <w:smallCaps w:val="0"/>
          <w:noProof/>
          <w:sz w:val="24"/>
          <w:szCs w:val="24"/>
          <w:lang w:eastAsia="fr-FR"/>
        </w:rPr>
        <w:tab/>
      </w:r>
      <w:r w:rsidRPr="00C36334">
        <w:rPr>
          <w:noProof/>
        </w:rPr>
        <w:t>Multiple Sclerosis</w:t>
      </w:r>
      <w:r>
        <w:rPr>
          <w:noProof/>
        </w:rPr>
        <w:tab/>
      </w:r>
      <w:r>
        <w:rPr>
          <w:noProof/>
        </w:rPr>
        <w:fldChar w:fldCharType="begin"/>
      </w:r>
      <w:r>
        <w:rPr>
          <w:noProof/>
        </w:rPr>
        <w:instrText xml:space="preserve"> PAGEREF _Toc500767879 \h </w:instrText>
      </w:r>
      <w:r>
        <w:rPr>
          <w:noProof/>
        </w:rPr>
      </w:r>
      <w:r>
        <w:rPr>
          <w:noProof/>
        </w:rPr>
        <w:fldChar w:fldCharType="separate"/>
      </w:r>
      <w:r>
        <w:rPr>
          <w:noProof/>
        </w:rPr>
        <w:t>27</w:t>
      </w:r>
      <w:r>
        <w:rPr>
          <w:noProof/>
        </w:rPr>
        <w:fldChar w:fldCharType="end"/>
      </w:r>
    </w:p>
    <w:p w14:paraId="362A6F39" w14:textId="77777777" w:rsidR="00F822CE" w:rsidRPr="00F822CE" w:rsidRDefault="00F822C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F822CE">
        <w:rPr>
          <w:rFonts w:asciiTheme="minorHAnsi" w:eastAsiaTheme="minorEastAsia" w:hAnsiTheme="minorHAnsi" w:cstheme="minorBidi"/>
          <w:i w:val="0"/>
          <w:iCs w:val="0"/>
          <w:noProof/>
          <w:sz w:val="24"/>
          <w:szCs w:val="24"/>
          <w:lang w:eastAsia="fr-FR"/>
        </w:rPr>
        <w:tab/>
      </w:r>
      <w:r w:rsidRPr="00C36334">
        <w:rPr>
          <w:noProof/>
        </w:rPr>
        <w:t>Overview</w:t>
      </w:r>
      <w:r>
        <w:rPr>
          <w:noProof/>
        </w:rPr>
        <w:tab/>
      </w:r>
      <w:r>
        <w:rPr>
          <w:noProof/>
        </w:rPr>
        <w:fldChar w:fldCharType="begin"/>
      </w:r>
      <w:r>
        <w:rPr>
          <w:noProof/>
        </w:rPr>
        <w:instrText xml:space="preserve"> PAGEREF _Toc500767880 \h </w:instrText>
      </w:r>
      <w:r>
        <w:rPr>
          <w:noProof/>
        </w:rPr>
      </w:r>
      <w:r>
        <w:rPr>
          <w:noProof/>
        </w:rPr>
        <w:fldChar w:fldCharType="separate"/>
      </w:r>
      <w:r>
        <w:rPr>
          <w:noProof/>
        </w:rPr>
        <w:t>27</w:t>
      </w:r>
      <w:r>
        <w:rPr>
          <w:noProof/>
        </w:rPr>
        <w:fldChar w:fldCharType="end"/>
      </w:r>
    </w:p>
    <w:p w14:paraId="14F9A903" w14:textId="77777777" w:rsidR="00F822CE" w:rsidRPr="00F822CE" w:rsidRDefault="00F822C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F822CE">
        <w:rPr>
          <w:rFonts w:asciiTheme="minorHAnsi" w:eastAsiaTheme="minorEastAsia" w:hAnsiTheme="minorHAnsi" w:cstheme="minorBidi"/>
          <w:i w:val="0"/>
          <w:iCs w:val="0"/>
          <w:noProof/>
          <w:sz w:val="24"/>
          <w:szCs w:val="24"/>
          <w:lang w:eastAsia="fr-FR"/>
        </w:rPr>
        <w:tab/>
      </w:r>
      <w:r w:rsidRPr="00C36334">
        <w:rPr>
          <w:noProof/>
        </w:rPr>
        <w:t>Role of MRI in MS</w:t>
      </w:r>
      <w:r>
        <w:rPr>
          <w:noProof/>
        </w:rPr>
        <w:tab/>
      </w:r>
      <w:r>
        <w:rPr>
          <w:noProof/>
        </w:rPr>
        <w:fldChar w:fldCharType="begin"/>
      </w:r>
      <w:r>
        <w:rPr>
          <w:noProof/>
        </w:rPr>
        <w:instrText xml:space="preserve"> PAGEREF _Toc500767881 \h </w:instrText>
      </w:r>
      <w:r>
        <w:rPr>
          <w:noProof/>
        </w:rPr>
      </w:r>
      <w:r>
        <w:rPr>
          <w:noProof/>
        </w:rPr>
        <w:fldChar w:fldCharType="separate"/>
      </w:r>
      <w:r>
        <w:rPr>
          <w:noProof/>
        </w:rPr>
        <w:t>29</w:t>
      </w:r>
      <w:r>
        <w:rPr>
          <w:noProof/>
        </w:rPr>
        <w:fldChar w:fldCharType="end"/>
      </w:r>
    </w:p>
    <w:p w14:paraId="48D5A09F" w14:textId="77777777" w:rsidR="00F822CE" w:rsidRPr="00F822CE" w:rsidRDefault="00F822CE">
      <w:pPr>
        <w:pStyle w:val="TM2"/>
        <w:rPr>
          <w:rFonts w:asciiTheme="minorHAnsi" w:eastAsiaTheme="minorEastAsia" w:hAnsiTheme="minorHAnsi" w:cstheme="minorBidi"/>
          <w:smallCaps w:val="0"/>
          <w:noProof/>
          <w:sz w:val="24"/>
          <w:szCs w:val="24"/>
          <w:lang w:eastAsia="fr-FR"/>
        </w:rPr>
      </w:pPr>
      <w:r w:rsidRPr="00C36334">
        <w:rPr>
          <w:noProof/>
        </w:rPr>
        <w:t>2.2</w:t>
      </w:r>
      <w:r w:rsidRPr="00F822CE">
        <w:rPr>
          <w:rFonts w:asciiTheme="minorHAnsi" w:eastAsiaTheme="minorEastAsia" w:hAnsiTheme="minorHAnsi" w:cstheme="minorBidi"/>
          <w:smallCaps w:val="0"/>
          <w:noProof/>
          <w:sz w:val="24"/>
          <w:szCs w:val="24"/>
          <w:lang w:eastAsia="fr-FR"/>
        </w:rPr>
        <w:tab/>
      </w:r>
      <w:r w:rsidRPr="00C36334">
        <w:rPr>
          <w:noProof/>
        </w:rPr>
        <w:t>Quantitative MR Imaging</w:t>
      </w:r>
      <w:r>
        <w:rPr>
          <w:noProof/>
        </w:rPr>
        <w:tab/>
      </w:r>
      <w:r>
        <w:rPr>
          <w:noProof/>
        </w:rPr>
        <w:fldChar w:fldCharType="begin"/>
      </w:r>
      <w:r>
        <w:rPr>
          <w:noProof/>
        </w:rPr>
        <w:instrText xml:space="preserve"> PAGEREF _Toc500767882 \h </w:instrText>
      </w:r>
      <w:r>
        <w:rPr>
          <w:noProof/>
        </w:rPr>
      </w:r>
      <w:r>
        <w:rPr>
          <w:noProof/>
        </w:rPr>
        <w:fldChar w:fldCharType="separate"/>
      </w:r>
      <w:r>
        <w:rPr>
          <w:noProof/>
        </w:rPr>
        <w:t>30</w:t>
      </w:r>
      <w:r>
        <w:rPr>
          <w:noProof/>
        </w:rPr>
        <w:fldChar w:fldCharType="end"/>
      </w:r>
    </w:p>
    <w:p w14:paraId="467FC702" w14:textId="77777777" w:rsidR="00F822CE" w:rsidRPr="00F822CE" w:rsidRDefault="00F822C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sidRPr="00F822CE">
        <w:rPr>
          <w:noProof/>
        </w:rPr>
        <w:t>2.2.1</w:t>
      </w:r>
      <w:r w:rsidRPr="00F822CE">
        <w:rPr>
          <w:rFonts w:asciiTheme="minorHAnsi" w:eastAsiaTheme="minorEastAsia" w:hAnsiTheme="minorHAnsi" w:cstheme="minorBidi"/>
          <w:i w:val="0"/>
          <w:iCs w:val="0"/>
          <w:noProof/>
          <w:sz w:val="24"/>
          <w:szCs w:val="24"/>
          <w:lang w:eastAsia="fr-FR"/>
        </w:rPr>
        <w:tab/>
      </w:r>
      <w:r w:rsidRPr="00F822CE">
        <w:rPr>
          <w:noProof/>
        </w:rPr>
        <w:t>Tissue Relaxation Properties (T</w:t>
      </w:r>
      <w:r w:rsidRPr="00F822CE">
        <w:rPr>
          <w:noProof/>
          <w:vertAlign w:val="subscript"/>
        </w:rPr>
        <w:t>1</w:t>
      </w:r>
      <w:r w:rsidRPr="00F822CE">
        <w:rPr>
          <w:noProof/>
        </w:rPr>
        <w:t>, T</w:t>
      </w:r>
      <w:r w:rsidRPr="00F822CE">
        <w:rPr>
          <w:noProof/>
          <w:vertAlign w:val="subscript"/>
        </w:rPr>
        <w:t>2</w:t>
      </w:r>
      <w:r w:rsidRPr="00F822CE">
        <w:rPr>
          <w:noProof/>
        </w:rPr>
        <w:t>)</w:t>
      </w:r>
      <w:r>
        <w:rPr>
          <w:noProof/>
        </w:rPr>
        <w:tab/>
      </w:r>
      <w:r>
        <w:rPr>
          <w:noProof/>
        </w:rPr>
        <w:fldChar w:fldCharType="begin"/>
      </w:r>
      <w:r>
        <w:rPr>
          <w:noProof/>
        </w:rPr>
        <w:instrText xml:space="preserve"> PAGEREF _Toc500767883 \h </w:instrText>
      </w:r>
      <w:r>
        <w:rPr>
          <w:noProof/>
        </w:rPr>
      </w:r>
      <w:r>
        <w:rPr>
          <w:noProof/>
        </w:rPr>
        <w:fldChar w:fldCharType="separate"/>
      </w:r>
      <w:r>
        <w:rPr>
          <w:noProof/>
        </w:rPr>
        <w:t>30</w:t>
      </w:r>
      <w:r>
        <w:rPr>
          <w:noProof/>
        </w:rPr>
        <w:fldChar w:fldCharType="end"/>
      </w:r>
    </w:p>
    <w:p w14:paraId="2F026A00" w14:textId="77777777" w:rsidR="00F822CE" w:rsidRPr="00F822CE" w:rsidRDefault="00F822C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F822CE">
        <w:rPr>
          <w:rFonts w:asciiTheme="minorHAnsi" w:eastAsiaTheme="minorEastAsia" w:hAnsiTheme="minorHAnsi" w:cstheme="minorBidi"/>
          <w:i w:val="0"/>
          <w:iCs w:val="0"/>
          <w:noProof/>
          <w:sz w:val="24"/>
          <w:szCs w:val="24"/>
          <w:lang w:eastAsia="fr-FR"/>
        </w:rPr>
        <w:tab/>
      </w:r>
      <w:r w:rsidRPr="00C36334">
        <w:rPr>
          <w:noProof/>
        </w:rPr>
        <w:t>Field Properties (B</w:t>
      </w:r>
      <w:r w:rsidRPr="00C36334">
        <w:rPr>
          <w:noProof/>
          <w:vertAlign w:val="subscript"/>
        </w:rPr>
        <w:t>0</w:t>
      </w:r>
      <w:r w:rsidRPr="00C36334">
        <w:rPr>
          <w:noProof/>
        </w:rPr>
        <w:t>, B</w:t>
      </w:r>
      <w:r w:rsidRPr="00C36334">
        <w:rPr>
          <w:noProof/>
          <w:vertAlign w:val="subscript"/>
        </w:rPr>
        <w:t>1</w:t>
      </w:r>
      <w:r w:rsidRPr="00C36334">
        <w:rPr>
          <w:noProof/>
        </w:rPr>
        <w:t>)</w:t>
      </w:r>
      <w:r>
        <w:rPr>
          <w:noProof/>
        </w:rPr>
        <w:tab/>
      </w:r>
      <w:r>
        <w:rPr>
          <w:noProof/>
        </w:rPr>
        <w:fldChar w:fldCharType="begin"/>
      </w:r>
      <w:r>
        <w:rPr>
          <w:noProof/>
        </w:rPr>
        <w:instrText xml:space="preserve"> PAGEREF _Toc500767884 \h </w:instrText>
      </w:r>
      <w:r>
        <w:rPr>
          <w:noProof/>
        </w:rPr>
      </w:r>
      <w:r>
        <w:rPr>
          <w:noProof/>
        </w:rPr>
        <w:fldChar w:fldCharType="separate"/>
      </w:r>
      <w:r>
        <w:rPr>
          <w:noProof/>
        </w:rPr>
        <w:t>35</w:t>
      </w:r>
      <w:r>
        <w:rPr>
          <w:noProof/>
        </w:rPr>
        <w:fldChar w:fldCharType="end"/>
      </w:r>
    </w:p>
    <w:p w14:paraId="0AA9466A" w14:textId="77777777" w:rsidR="00F822CE" w:rsidRPr="00F822CE" w:rsidRDefault="00F822CE">
      <w:pPr>
        <w:pStyle w:val="TM2"/>
        <w:rPr>
          <w:rFonts w:asciiTheme="minorHAnsi" w:eastAsiaTheme="minorEastAsia" w:hAnsiTheme="minorHAnsi" w:cstheme="minorBidi"/>
          <w:smallCaps w:val="0"/>
          <w:noProof/>
          <w:sz w:val="24"/>
          <w:szCs w:val="24"/>
          <w:lang w:eastAsia="fr-FR"/>
        </w:rPr>
      </w:pPr>
      <w:r w:rsidRPr="00C36334">
        <w:rPr>
          <w:noProof/>
        </w:rPr>
        <w:t>2.3</w:t>
      </w:r>
      <w:r w:rsidRPr="00F822CE">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_Toc500767885 \h </w:instrText>
      </w:r>
      <w:r>
        <w:rPr>
          <w:noProof/>
        </w:rPr>
      </w:r>
      <w:r>
        <w:rPr>
          <w:noProof/>
        </w:rPr>
        <w:fldChar w:fldCharType="separate"/>
      </w:r>
      <w:r>
        <w:rPr>
          <w:noProof/>
        </w:rPr>
        <w:t>40</w:t>
      </w:r>
      <w:r>
        <w:rPr>
          <w:noProof/>
        </w:rPr>
        <w:fldChar w:fldCharType="end"/>
      </w:r>
    </w:p>
    <w:p w14:paraId="1AFEFDC4" w14:textId="77777777" w:rsidR="00F822CE" w:rsidRPr="00F822CE" w:rsidRDefault="00F822C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F822CE">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_Toc500767886 \h </w:instrText>
      </w:r>
      <w:r>
        <w:rPr>
          <w:noProof/>
        </w:rPr>
      </w:r>
      <w:r>
        <w:rPr>
          <w:noProof/>
        </w:rPr>
        <w:fldChar w:fldCharType="separate"/>
      </w:r>
      <w:r>
        <w:rPr>
          <w:noProof/>
        </w:rPr>
        <w:t>40</w:t>
      </w:r>
      <w:r>
        <w:rPr>
          <w:noProof/>
        </w:rPr>
        <w:fldChar w:fldCharType="end"/>
      </w:r>
    </w:p>
    <w:p w14:paraId="435A16F4" w14:textId="77777777" w:rsidR="00F822CE" w:rsidRPr="00F822CE" w:rsidRDefault="00F822C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F822CE">
        <w:rPr>
          <w:rFonts w:asciiTheme="minorHAnsi" w:eastAsiaTheme="minorEastAsia" w:hAnsiTheme="minorHAnsi" w:cstheme="minorBidi"/>
          <w:i w:val="0"/>
          <w:iCs w:val="0"/>
          <w:noProof/>
          <w:sz w:val="24"/>
          <w:szCs w:val="24"/>
          <w:lang w:eastAsia="fr-FR"/>
        </w:rPr>
        <w:tab/>
      </w:r>
      <w:r w:rsidRPr="00C36334">
        <w:rPr>
          <w:noProof/>
        </w:rPr>
        <w:t>MTR and MTsat</w:t>
      </w:r>
      <w:r>
        <w:rPr>
          <w:noProof/>
        </w:rPr>
        <w:tab/>
      </w:r>
      <w:r>
        <w:rPr>
          <w:noProof/>
        </w:rPr>
        <w:fldChar w:fldCharType="begin"/>
      </w:r>
      <w:r>
        <w:rPr>
          <w:noProof/>
        </w:rPr>
        <w:instrText xml:space="preserve"> PAGEREF _Toc500767887 \h </w:instrText>
      </w:r>
      <w:r>
        <w:rPr>
          <w:noProof/>
        </w:rPr>
      </w:r>
      <w:r>
        <w:rPr>
          <w:noProof/>
        </w:rPr>
        <w:fldChar w:fldCharType="separate"/>
      </w:r>
      <w:r>
        <w:rPr>
          <w:noProof/>
        </w:rPr>
        <w:t>43</w:t>
      </w:r>
      <w:r>
        <w:rPr>
          <w:noProof/>
        </w:rPr>
        <w:fldChar w:fldCharType="end"/>
      </w:r>
    </w:p>
    <w:p w14:paraId="722F64CE" w14:textId="77777777" w:rsidR="00F822CE" w:rsidRPr="00F822CE" w:rsidRDefault="00F822C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F822CE">
        <w:rPr>
          <w:rFonts w:asciiTheme="minorHAnsi" w:eastAsiaTheme="minorEastAsia" w:hAnsiTheme="minorHAnsi" w:cstheme="minorBidi"/>
          <w:i w:val="0"/>
          <w:iCs w:val="0"/>
          <w:noProof/>
          <w:sz w:val="24"/>
          <w:szCs w:val="24"/>
          <w:lang w:eastAsia="fr-FR"/>
        </w:rPr>
        <w:tab/>
      </w:r>
      <w:r w:rsidRPr="00C36334">
        <w:rPr>
          <w:noProof/>
        </w:rPr>
        <w:t>Quantitative Magnetization Transfer Imaging</w:t>
      </w:r>
      <w:r>
        <w:rPr>
          <w:noProof/>
        </w:rPr>
        <w:tab/>
      </w:r>
      <w:r>
        <w:rPr>
          <w:noProof/>
        </w:rPr>
        <w:fldChar w:fldCharType="begin"/>
      </w:r>
      <w:r>
        <w:rPr>
          <w:noProof/>
        </w:rPr>
        <w:instrText xml:space="preserve"> PAGEREF _Toc500767888 \h </w:instrText>
      </w:r>
      <w:r>
        <w:rPr>
          <w:noProof/>
        </w:rPr>
      </w:r>
      <w:r>
        <w:rPr>
          <w:noProof/>
        </w:rPr>
        <w:fldChar w:fldCharType="separate"/>
      </w:r>
      <w:r>
        <w:rPr>
          <w:noProof/>
        </w:rPr>
        <w:t>47</w:t>
      </w:r>
      <w:r>
        <w:rPr>
          <w:noProof/>
        </w:rPr>
        <w:fldChar w:fldCharType="end"/>
      </w:r>
    </w:p>
    <w:p w14:paraId="1F3B2EB2" w14:textId="77777777" w:rsidR="00F822CE" w:rsidRPr="00F822CE" w:rsidRDefault="00F822CE" w:rsidP="00F822CE">
      <w:pPr>
        <w:pStyle w:val="TM1"/>
        <w:rPr>
          <w:rFonts w:asciiTheme="minorHAnsi" w:eastAsiaTheme="minorEastAsia" w:hAnsiTheme="minorHAnsi" w:cstheme="minorBidi"/>
          <w:sz w:val="24"/>
          <w:szCs w:val="24"/>
          <w:lang w:eastAsia="fr-FR"/>
        </w:rPr>
      </w:pPr>
      <w:r>
        <w:t>Chapter 3</w:t>
      </w:r>
      <w:r w:rsidRPr="00C36334">
        <w:t xml:space="preserve"> B</w:t>
      </w:r>
      <w:r w:rsidRPr="00C36334">
        <w:rPr>
          <w:vertAlign w:val="subscript"/>
        </w:rPr>
        <w:t>1</w:t>
      </w:r>
      <w:r w:rsidRPr="00C36334">
        <w:t xml:space="preserve"> Mapping for Bias-Correction in Quantitative T</w:t>
      </w:r>
      <w:r w:rsidRPr="00C36334">
        <w:rPr>
          <w:vertAlign w:val="subscript"/>
        </w:rPr>
        <w:t>1</w:t>
      </w:r>
      <w:r w:rsidRPr="00C36334">
        <w:t xml:space="preserve"> Imaging of the Brain at 3T Using Standard Pulse Sequences</w:t>
      </w:r>
      <w:r>
        <w:tab/>
      </w:r>
      <w:r>
        <w:fldChar w:fldCharType="begin"/>
      </w:r>
      <w:r>
        <w:instrText xml:space="preserve"> PAGEREF _Toc500767889 \h </w:instrText>
      </w:r>
      <w:r>
        <w:fldChar w:fldCharType="separate"/>
      </w:r>
      <w:r>
        <w:t>54</w:t>
      </w:r>
      <w:r>
        <w:fldChar w:fldCharType="end"/>
      </w:r>
    </w:p>
    <w:p w14:paraId="3C7B1FE2" w14:textId="77777777" w:rsidR="00F822CE" w:rsidRPr="00F822CE" w:rsidRDefault="00F822CE">
      <w:pPr>
        <w:pStyle w:val="TM2"/>
        <w:rPr>
          <w:rFonts w:asciiTheme="minorHAnsi" w:eastAsiaTheme="minorEastAsia" w:hAnsiTheme="minorHAnsi" w:cstheme="minorBidi"/>
          <w:smallCaps w:val="0"/>
          <w:noProof/>
          <w:sz w:val="24"/>
          <w:szCs w:val="24"/>
          <w:lang w:eastAsia="fr-FR"/>
        </w:rPr>
      </w:pPr>
      <w:r w:rsidRPr="00C36334">
        <w:rPr>
          <w:noProof/>
        </w:rPr>
        <w:t>3.1</w:t>
      </w:r>
      <w:r w:rsidRPr="00F822CE">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_Toc500767890 \h </w:instrText>
      </w:r>
      <w:r>
        <w:rPr>
          <w:noProof/>
        </w:rPr>
      </w:r>
      <w:r>
        <w:rPr>
          <w:noProof/>
        </w:rPr>
        <w:fldChar w:fldCharType="separate"/>
      </w:r>
      <w:r>
        <w:rPr>
          <w:noProof/>
        </w:rPr>
        <w:t>54</w:t>
      </w:r>
      <w:r>
        <w:rPr>
          <w:noProof/>
        </w:rPr>
        <w:fldChar w:fldCharType="end"/>
      </w:r>
    </w:p>
    <w:p w14:paraId="5A82E3F0" w14:textId="77777777" w:rsidR="00F822CE" w:rsidRPr="00F822CE" w:rsidRDefault="00F822CE">
      <w:pPr>
        <w:pStyle w:val="TM2"/>
        <w:rPr>
          <w:rFonts w:asciiTheme="minorHAnsi" w:eastAsiaTheme="minorEastAsia" w:hAnsiTheme="minorHAnsi" w:cstheme="minorBidi"/>
          <w:smallCaps w:val="0"/>
          <w:noProof/>
          <w:sz w:val="24"/>
          <w:szCs w:val="24"/>
          <w:lang w:eastAsia="fr-FR"/>
        </w:rPr>
      </w:pPr>
      <w:r w:rsidRPr="00C36334">
        <w:rPr>
          <w:noProof/>
        </w:rPr>
        <w:t>3.2</w:t>
      </w:r>
      <w:r w:rsidRPr="00F822CE">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_Toc500767891 \h </w:instrText>
      </w:r>
      <w:r>
        <w:rPr>
          <w:noProof/>
        </w:rPr>
      </w:r>
      <w:r>
        <w:rPr>
          <w:noProof/>
        </w:rPr>
        <w:fldChar w:fldCharType="separate"/>
      </w:r>
      <w:r>
        <w:rPr>
          <w:noProof/>
        </w:rPr>
        <w:t>57</w:t>
      </w:r>
      <w:r>
        <w:rPr>
          <w:noProof/>
        </w:rPr>
        <w:fldChar w:fldCharType="end"/>
      </w:r>
    </w:p>
    <w:p w14:paraId="6A6F48EC" w14:textId="77777777" w:rsidR="00F822CE" w:rsidRPr="00F822CE" w:rsidRDefault="00F822CE">
      <w:pPr>
        <w:pStyle w:val="TM2"/>
        <w:rPr>
          <w:rFonts w:asciiTheme="minorHAnsi" w:eastAsiaTheme="minorEastAsia" w:hAnsiTheme="minorHAnsi" w:cstheme="minorBidi"/>
          <w:smallCaps w:val="0"/>
          <w:noProof/>
          <w:sz w:val="24"/>
          <w:szCs w:val="24"/>
          <w:lang w:eastAsia="fr-FR"/>
        </w:rPr>
      </w:pPr>
      <w:r w:rsidRPr="00C36334">
        <w:rPr>
          <w:noProof/>
        </w:rPr>
        <w:t>3.3</w:t>
      </w:r>
      <w:r w:rsidRPr="00F822CE">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_Toc500767892 \h </w:instrText>
      </w:r>
      <w:r>
        <w:rPr>
          <w:noProof/>
        </w:rPr>
      </w:r>
      <w:r>
        <w:rPr>
          <w:noProof/>
        </w:rPr>
        <w:fldChar w:fldCharType="separate"/>
      </w:r>
      <w:r>
        <w:rPr>
          <w:noProof/>
        </w:rPr>
        <w:t>58</w:t>
      </w:r>
      <w:r>
        <w:rPr>
          <w:noProof/>
        </w:rPr>
        <w:fldChar w:fldCharType="end"/>
      </w:r>
    </w:p>
    <w:p w14:paraId="4A4D84AA" w14:textId="77777777" w:rsidR="00F822CE" w:rsidRPr="00F822CE" w:rsidRDefault="00F822CE">
      <w:pPr>
        <w:pStyle w:val="TM2"/>
        <w:rPr>
          <w:rFonts w:asciiTheme="minorHAnsi" w:eastAsiaTheme="minorEastAsia" w:hAnsiTheme="minorHAnsi" w:cstheme="minorBidi"/>
          <w:smallCaps w:val="0"/>
          <w:noProof/>
          <w:sz w:val="24"/>
          <w:szCs w:val="24"/>
          <w:lang w:eastAsia="fr-FR"/>
        </w:rPr>
      </w:pPr>
      <w:r w:rsidRPr="00C36334">
        <w:rPr>
          <w:noProof/>
        </w:rPr>
        <w:t>3.4</w:t>
      </w:r>
      <w:r w:rsidRPr="00F822CE">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_Toc500767893 \h </w:instrText>
      </w:r>
      <w:r>
        <w:rPr>
          <w:noProof/>
        </w:rPr>
      </w:r>
      <w:r>
        <w:rPr>
          <w:noProof/>
        </w:rPr>
        <w:fldChar w:fldCharType="separate"/>
      </w:r>
      <w:r>
        <w:rPr>
          <w:noProof/>
        </w:rPr>
        <w:t>60</w:t>
      </w:r>
      <w:r>
        <w:rPr>
          <w:noProof/>
        </w:rPr>
        <w:fldChar w:fldCharType="end"/>
      </w:r>
    </w:p>
    <w:p w14:paraId="1AE73C0F" w14:textId="77777777" w:rsidR="00F822CE" w:rsidRPr="00F822CE" w:rsidRDefault="00F822C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F822CE">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_Toc500767894 \h </w:instrText>
      </w:r>
      <w:r>
        <w:rPr>
          <w:noProof/>
        </w:rPr>
      </w:r>
      <w:r>
        <w:rPr>
          <w:noProof/>
        </w:rPr>
        <w:fldChar w:fldCharType="separate"/>
      </w:r>
      <w:r>
        <w:rPr>
          <w:noProof/>
        </w:rPr>
        <w:t>61</w:t>
      </w:r>
      <w:r>
        <w:rPr>
          <w:noProof/>
        </w:rPr>
        <w:fldChar w:fldCharType="end"/>
      </w:r>
    </w:p>
    <w:p w14:paraId="33F7DE2C" w14:textId="77777777" w:rsidR="00F822CE" w:rsidRPr="00F822CE" w:rsidRDefault="00F822C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F822CE">
        <w:rPr>
          <w:rFonts w:asciiTheme="minorHAnsi" w:eastAsiaTheme="minorEastAsia" w:hAnsiTheme="minorHAnsi" w:cstheme="minorBidi"/>
          <w:i w:val="0"/>
          <w:iCs w:val="0"/>
          <w:noProof/>
          <w:sz w:val="24"/>
          <w:szCs w:val="24"/>
          <w:lang w:eastAsia="fr-FR"/>
        </w:rPr>
        <w:tab/>
      </w:r>
      <w:r>
        <w:rPr>
          <w:noProof/>
        </w:rPr>
        <w:t>B</w:t>
      </w:r>
      <w:r w:rsidRPr="00C36334">
        <w:rPr>
          <w:noProof/>
          <w:vertAlign w:val="subscript"/>
        </w:rPr>
        <w:t>1</w:t>
      </w:r>
      <w:r>
        <w:rPr>
          <w:noProof/>
        </w:rPr>
        <w:t xml:space="preserve"> Mapping</w:t>
      </w:r>
      <w:r>
        <w:rPr>
          <w:noProof/>
        </w:rPr>
        <w:tab/>
      </w:r>
      <w:r>
        <w:rPr>
          <w:noProof/>
        </w:rPr>
        <w:fldChar w:fldCharType="begin"/>
      </w:r>
      <w:r>
        <w:rPr>
          <w:noProof/>
        </w:rPr>
        <w:instrText xml:space="preserve"> PAGEREF _Toc500767895 \h </w:instrText>
      </w:r>
      <w:r>
        <w:rPr>
          <w:noProof/>
        </w:rPr>
      </w:r>
      <w:r>
        <w:rPr>
          <w:noProof/>
        </w:rPr>
        <w:fldChar w:fldCharType="separate"/>
      </w:r>
      <w:r>
        <w:rPr>
          <w:noProof/>
        </w:rPr>
        <w:t>63</w:t>
      </w:r>
      <w:r>
        <w:rPr>
          <w:noProof/>
        </w:rPr>
        <w:fldChar w:fldCharType="end"/>
      </w:r>
    </w:p>
    <w:p w14:paraId="471305D7" w14:textId="77777777" w:rsidR="00F822CE" w:rsidRPr="00F822CE" w:rsidRDefault="00F822C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F822CE">
        <w:rPr>
          <w:rFonts w:asciiTheme="minorHAnsi" w:eastAsiaTheme="minorEastAsia" w:hAnsiTheme="minorHAnsi" w:cstheme="minorBidi"/>
          <w:i w:val="0"/>
          <w:iCs w:val="0"/>
          <w:noProof/>
          <w:sz w:val="24"/>
          <w:szCs w:val="24"/>
          <w:lang w:eastAsia="fr-FR"/>
        </w:rPr>
        <w:tab/>
      </w:r>
      <w:r>
        <w:rPr>
          <w:noProof/>
        </w:rPr>
        <w:t>T</w:t>
      </w:r>
      <w:r w:rsidRPr="00C36334">
        <w:rPr>
          <w:noProof/>
          <w:vertAlign w:val="subscript"/>
        </w:rPr>
        <w:t>1</w:t>
      </w:r>
      <w:r>
        <w:rPr>
          <w:noProof/>
        </w:rPr>
        <w:t xml:space="preserve"> Mapping</w:t>
      </w:r>
      <w:r>
        <w:rPr>
          <w:noProof/>
        </w:rPr>
        <w:tab/>
      </w:r>
      <w:r>
        <w:rPr>
          <w:noProof/>
        </w:rPr>
        <w:fldChar w:fldCharType="begin"/>
      </w:r>
      <w:r>
        <w:rPr>
          <w:noProof/>
        </w:rPr>
        <w:instrText xml:space="preserve"> PAGEREF _Toc500767896 \h </w:instrText>
      </w:r>
      <w:r>
        <w:rPr>
          <w:noProof/>
        </w:rPr>
      </w:r>
      <w:r>
        <w:rPr>
          <w:noProof/>
        </w:rPr>
        <w:fldChar w:fldCharType="separate"/>
      </w:r>
      <w:r>
        <w:rPr>
          <w:noProof/>
        </w:rPr>
        <w:t>65</w:t>
      </w:r>
      <w:r>
        <w:rPr>
          <w:noProof/>
        </w:rPr>
        <w:fldChar w:fldCharType="end"/>
      </w:r>
    </w:p>
    <w:p w14:paraId="3FD3EA5D" w14:textId="77777777" w:rsidR="00F822CE" w:rsidRPr="00F822CE" w:rsidRDefault="00F822C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F822CE">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_Toc500767897 \h </w:instrText>
      </w:r>
      <w:r>
        <w:rPr>
          <w:noProof/>
        </w:rPr>
      </w:r>
      <w:r>
        <w:rPr>
          <w:noProof/>
        </w:rPr>
        <w:fldChar w:fldCharType="separate"/>
      </w:r>
      <w:r>
        <w:rPr>
          <w:noProof/>
        </w:rPr>
        <w:t>65</w:t>
      </w:r>
      <w:r>
        <w:rPr>
          <w:noProof/>
        </w:rPr>
        <w:fldChar w:fldCharType="end"/>
      </w:r>
    </w:p>
    <w:p w14:paraId="3FD2C2C8" w14:textId="77777777" w:rsidR="00F822CE" w:rsidRPr="00F822CE" w:rsidRDefault="00F822CE">
      <w:pPr>
        <w:pStyle w:val="TM2"/>
        <w:rPr>
          <w:rFonts w:asciiTheme="minorHAnsi" w:eastAsiaTheme="minorEastAsia" w:hAnsiTheme="minorHAnsi" w:cstheme="minorBidi"/>
          <w:smallCaps w:val="0"/>
          <w:noProof/>
          <w:sz w:val="24"/>
          <w:szCs w:val="24"/>
          <w:lang w:eastAsia="fr-FR"/>
        </w:rPr>
      </w:pPr>
      <w:r w:rsidRPr="00C36334">
        <w:rPr>
          <w:noProof/>
        </w:rPr>
        <w:t>3.5</w:t>
      </w:r>
      <w:r w:rsidRPr="00F822CE">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_Toc500767898 \h </w:instrText>
      </w:r>
      <w:r>
        <w:rPr>
          <w:noProof/>
        </w:rPr>
      </w:r>
      <w:r>
        <w:rPr>
          <w:noProof/>
        </w:rPr>
        <w:fldChar w:fldCharType="separate"/>
      </w:r>
      <w:r>
        <w:rPr>
          <w:noProof/>
        </w:rPr>
        <w:t>66</w:t>
      </w:r>
      <w:r>
        <w:rPr>
          <w:noProof/>
        </w:rPr>
        <w:fldChar w:fldCharType="end"/>
      </w:r>
    </w:p>
    <w:p w14:paraId="13875A0F" w14:textId="77777777" w:rsidR="00F822CE" w:rsidRPr="00F822CE" w:rsidRDefault="00F822CE">
      <w:pPr>
        <w:pStyle w:val="TM2"/>
        <w:rPr>
          <w:rFonts w:asciiTheme="minorHAnsi" w:eastAsiaTheme="minorEastAsia" w:hAnsiTheme="minorHAnsi" w:cstheme="minorBidi"/>
          <w:smallCaps w:val="0"/>
          <w:noProof/>
          <w:sz w:val="24"/>
          <w:szCs w:val="24"/>
          <w:lang w:eastAsia="fr-FR"/>
        </w:rPr>
      </w:pPr>
      <w:r w:rsidRPr="00C36334">
        <w:rPr>
          <w:noProof/>
        </w:rPr>
        <w:t>3.6</w:t>
      </w:r>
      <w:r w:rsidRPr="00F822CE">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_Toc500767899 \h </w:instrText>
      </w:r>
      <w:r>
        <w:rPr>
          <w:noProof/>
        </w:rPr>
      </w:r>
      <w:r>
        <w:rPr>
          <w:noProof/>
        </w:rPr>
        <w:fldChar w:fldCharType="separate"/>
      </w:r>
      <w:r>
        <w:rPr>
          <w:noProof/>
        </w:rPr>
        <w:t>73</w:t>
      </w:r>
      <w:r>
        <w:rPr>
          <w:noProof/>
        </w:rPr>
        <w:fldChar w:fldCharType="end"/>
      </w:r>
    </w:p>
    <w:p w14:paraId="4A96BE66" w14:textId="77777777" w:rsidR="00F822CE" w:rsidRPr="00F822CE" w:rsidRDefault="00F822CE">
      <w:pPr>
        <w:pStyle w:val="TM2"/>
        <w:rPr>
          <w:rFonts w:asciiTheme="minorHAnsi" w:eastAsiaTheme="minorEastAsia" w:hAnsiTheme="minorHAnsi" w:cstheme="minorBidi"/>
          <w:smallCaps w:val="0"/>
          <w:noProof/>
          <w:sz w:val="24"/>
          <w:szCs w:val="24"/>
          <w:lang w:eastAsia="fr-FR"/>
        </w:rPr>
      </w:pPr>
      <w:r w:rsidRPr="00C36334">
        <w:rPr>
          <w:noProof/>
        </w:rPr>
        <w:t>3.7</w:t>
      </w:r>
      <w:r w:rsidRPr="00F822CE">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_Toc500767900 \h </w:instrText>
      </w:r>
      <w:r>
        <w:rPr>
          <w:noProof/>
        </w:rPr>
      </w:r>
      <w:r>
        <w:rPr>
          <w:noProof/>
        </w:rPr>
        <w:fldChar w:fldCharType="separate"/>
      </w:r>
      <w:r>
        <w:rPr>
          <w:noProof/>
        </w:rPr>
        <w:t>78</w:t>
      </w:r>
      <w:r>
        <w:rPr>
          <w:noProof/>
        </w:rPr>
        <w:fldChar w:fldCharType="end"/>
      </w:r>
    </w:p>
    <w:p w14:paraId="14133DCD" w14:textId="77777777" w:rsidR="00F822CE" w:rsidRPr="00F822CE" w:rsidRDefault="00F822CE" w:rsidP="00F822CE">
      <w:pPr>
        <w:pStyle w:val="TM1"/>
        <w:rPr>
          <w:rFonts w:asciiTheme="minorHAnsi" w:eastAsiaTheme="minorEastAsia" w:hAnsiTheme="minorHAnsi" w:cstheme="minorBidi"/>
          <w:sz w:val="24"/>
          <w:szCs w:val="24"/>
          <w:lang w:eastAsia="fr-FR"/>
        </w:rPr>
      </w:pPr>
      <w:r>
        <w:t>Chapter 4</w:t>
      </w:r>
      <w:r w:rsidRPr="00C36334">
        <w:t xml:space="preserve"> B</w:t>
      </w:r>
      <w:r w:rsidRPr="00C36334">
        <w:rPr>
          <w:vertAlign w:val="subscript"/>
        </w:rPr>
        <w:t>1</w:t>
      </w:r>
      <w:r w:rsidRPr="00C36334">
        <w:t>-Sensitivity Analysis of Quantitative Magnetization Transfer Imaging</w:t>
      </w:r>
      <w:r>
        <w:tab/>
      </w:r>
      <w:r>
        <w:fldChar w:fldCharType="begin"/>
      </w:r>
      <w:r>
        <w:instrText xml:space="preserve"> PAGEREF _Toc500767901 \h </w:instrText>
      </w:r>
      <w:r>
        <w:fldChar w:fldCharType="separate"/>
      </w:r>
      <w:r>
        <w:t>79</w:t>
      </w:r>
      <w:r>
        <w:fldChar w:fldCharType="end"/>
      </w:r>
    </w:p>
    <w:p w14:paraId="4136A6C8" w14:textId="77777777" w:rsidR="00F822CE" w:rsidRPr="00F822CE" w:rsidRDefault="00F822CE">
      <w:pPr>
        <w:pStyle w:val="TM2"/>
        <w:rPr>
          <w:rFonts w:asciiTheme="minorHAnsi" w:eastAsiaTheme="minorEastAsia" w:hAnsiTheme="minorHAnsi" w:cstheme="minorBidi"/>
          <w:smallCaps w:val="0"/>
          <w:noProof/>
          <w:sz w:val="24"/>
          <w:szCs w:val="24"/>
          <w:lang w:eastAsia="fr-FR"/>
        </w:rPr>
      </w:pPr>
      <w:r w:rsidRPr="00C36334">
        <w:rPr>
          <w:noProof/>
        </w:rPr>
        <w:t>4.1</w:t>
      </w:r>
      <w:r w:rsidRPr="00F822CE">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_Toc500767902 \h </w:instrText>
      </w:r>
      <w:r>
        <w:rPr>
          <w:noProof/>
        </w:rPr>
      </w:r>
      <w:r>
        <w:rPr>
          <w:noProof/>
        </w:rPr>
        <w:fldChar w:fldCharType="separate"/>
      </w:r>
      <w:r>
        <w:rPr>
          <w:noProof/>
        </w:rPr>
        <w:t>79</w:t>
      </w:r>
      <w:r>
        <w:rPr>
          <w:noProof/>
        </w:rPr>
        <w:fldChar w:fldCharType="end"/>
      </w:r>
    </w:p>
    <w:p w14:paraId="68A9212B" w14:textId="77777777" w:rsidR="00F822CE" w:rsidRPr="00F822CE" w:rsidRDefault="00F822CE">
      <w:pPr>
        <w:pStyle w:val="TM2"/>
        <w:rPr>
          <w:rFonts w:asciiTheme="minorHAnsi" w:eastAsiaTheme="minorEastAsia" w:hAnsiTheme="minorHAnsi" w:cstheme="minorBidi"/>
          <w:smallCaps w:val="0"/>
          <w:noProof/>
          <w:sz w:val="24"/>
          <w:szCs w:val="24"/>
          <w:lang w:eastAsia="fr-FR"/>
        </w:rPr>
      </w:pPr>
      <w:r w:rsidRPr="00C36334">
        <w:rPr>
          <w:noProof/>
        </w:rPr>
        <w:t>4.2</w:t>
      </w:r>
      <w:r w:rsidRPr="00F822CE">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_Toc500767903 \h </w:instrText>
      </w:r>
      <w:r>
        <w:rPr>
          <w:noProof/>
        </w:rPr>
      </w:r>
      <w:r>
        <w:rPr>
          <w:noProof/>
        </w:rPr>
        <w:fldChar w:fldCharType="separate"/>
      </w:r>
      <w:r>
        <w:rPr>
          <w:noProof/>
        </w:rPr>
        <w:t>82</w:t>
      </w:r>
      <w:r>
        <w:rPr>
          <w:noProof/>
        </w:rPr>
        <w:fldChar w:fldCharType="end"/>
      </w:r>
    </w:p>
    <w:p w14:paraId="3B6A58A5" w14:textId="77777777" w:rsidR="00F822CE" w:rsidRPr="00F822CE" w:rsidRDefault="00F822CE">
      <w:pPr>
        <w:pStyle w:val="TM2"/>
        <w:rPr>
          <w:rFonts w:asciiTheme="minorHAnsi" w:eastAsiaTheme="minorEastAsia" w:hAnsiTheme="minorHAnsi" w:cstheme="minorBidi"/>
          <w:smallCaps w:val="0"/>
          <w:noProof/>
          <w:sz w:val="24"/>
          <w:szCs w:val="24"/>
          <w:lang w:eastAsia="fr-FR"/>
        </w:rPr>
      </w:pPr>
      <w:r w:rsidRPr="00C36334">
        <w:rPr>
          <w:noProof/>
        </w:rPr>
        <w:t>4.3</w:t>
      </w:r>
      <w:r w:rsidRPr="00F822CE">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_Toc500767904 \h </w:instrText>
      </w:r>
      <w:r>
        <w:rPr>
          <w:noProof/>
        </w:rPr>
      </w:r>
      <w:r>
        <w:rPr>
          <w:noProof/>
        </w:rPr>
        <w:fldChar w:fldCharType="separate"/>
      </w:r>
      <w:r>
        <w:rPr>
          <w:noProof/>
        </w:rPr>
        <w:t>82</w:t>
      </w:r>
      <w:r>
        <w:rPr>
          <w:noProof/>
        </w:rPr>
        <w:fldChar w:fldCharType="end"/>
      </w:r>
    </w:p>
    <w:p w14:paraId="79D78C9A" w14:textId="77777777" w:rsidR="00F822CE" w:rsidRPr="00F822CE" w:rsidRDefault="00F822CE">
      <w:pPr>
        <w:pStyle w:val="TM2"/>
        <w:rPr>
          <w:rFonts w:asciiTheme="minorHAnsi" w:eastAsiaTheme="minorEastAsia" w:hAnsiTheme="minorHAnsi" w:cstheme="minorBidi"/>
          <w:smallCaps w:val="0"/>
          <w:noProof/>
          <w:sz w:val="24"/>
          <w:szCs w:val="24"/>
          <w:lang w:eastAsia="fr-FR"/>
        </w:rPr>
      </w:pPr>
      <w:r w:rsidRPr="00C36334">
        <w:rPr>
          <w:noProof/>
        </w:rPr>
        <w:t>4.4</w:t>
      </w:r>
      <w:r w:rsidRPr="00F822CE">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_Toc500767905 \h </w:instrText>
      </w:r>
      <w:r>
        <w:rPr>
          <w:noProof/>
        </w:rPr>
      </w:r>
      <w:r>
        <w:rPr>
          <w:noProof/>
        </w:rPr>
        <w:fldChar w:fldCharType="separate"/>
      </w:r>
      <w:r>
        <w:rPr>
          <w:noProof/>
        </w:rPr>
        <w:t>85</w:t>
      </w:r>
      <w:r>
        <w:rPr>
          <w:noProof/>
        </w:rPr>
        <w:fldChar w:fldCharType="end"/>
      </w:r>
    </w:p>
    <w:p w14:paraId="5D39E7E7" w14:textId="77777777" w:rsidR="00F822CE" w:rsidRPr="00F822CE" w:rsidRDefault="00F822C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F822CE">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_Toc500767906 \h </w:instrText>
      </w:r>
      <w:r>
        <w:rPr>
          <w:noProof/>
        </w:rPr>
      </w:r>
      <w:r>
        <w:rPr>
          <w:noProof/>
        </w:rPr>
        <w:fldChar w:fldCharType="separate"/>
      </w:r>
      <w:r>
        <w:rPr>
          <w:noProof/>
        </w:rPr>
        <w:t>85</w:t>
      </w:r>
      <w:r>
        <w:rPr>
          <w:noProof/>
        </w:rPr>
        <w:fldChar w:fldCharType="end"/>
      </w:r>
    </w:p>
    <w:p w14:paraId="118281C8" w14:textId="77777777" w:rsidR="00F822CE" w:rsidRPr="00F822CE" w:rsidRDefault="00F822C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F822CE">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_Toc500767907 \h </w:instrText>
      </w:r>
      <w:r>
        <w:rPr>
          <w:noProof/>
        </w:rPr>
      </w:r>
      <w:r>
        <w:rPr>
          <w:noProof/>
        </w:rPr>
        <w:fldChar w:fldCharType="separate"/>
      </w:r>
      <w:r>
        <w:rPr>
          <w:noProof/>
        </w:rPr>
        <w:t>87</w:t>
      </w:r>
      <w:r>
        <w:rPr>
          <w:noProof/>
        </w:rPr>
        <w:fldChar w:fldCharType="end"/>
      </w:r>
    </w:p>
    <w:p w14:paraId="56B9889B" w14:textId="77777777" w:rsidR="00F822CE" w:rsidRPr="00F822CE" w:rsidRDefault="00F822C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F822CE">
        <w:rPr>
          <w:rFonts w:asciiTheme="minorHAnsi" w:eastAsiaTheme="minorEastAsia" w:hAnsiTheme="minorHAnsi" w:cstheme="minorBidi"/>
          <w:i w:val="0"/>
          <w:iCs w:val="0"/>
          <w:noProof/>
          <w:sz w:val="24"/>
          <w:szCs w:val="24"/>
          <w:lang w:eastAsia="fr-FR"/>
        </w:rPr>
        <w:tab/>
      </w:r>
      <w:r>
        <w:rPr>
          <w:noProof/>
        </w:rPr>
        <w:t>B</w:t>
      </w:r>
      <w:r w:rsidRPr="00C36334">
        <w:rPr>
          <w:noProof/>
          <w:vertAlign w:val="subscript"/>
        </w:rPr>
        <w:t>1</w:t>
      </w:r>
      <w:r>
        <w:rPr>
          <w:noProof/>
        </w:rPr>
        <w:t>-Sensitivity of qMT in Healthy Subjects</w:t>
      </w:r>
      <w:r>
        <w:rPr>
          <w:noProof/>
        </w:rPr>
        <w:tab/>
      </w:r>
      <w:r>
        <w:rPr>
          <w:noProof/>
        </w:rPr>
        <w:fldChar w:fldCharType="begin"/>
      </w:r>
      <w:r>
        <w:rPr>
          <w:noProof/>
        </w:rPr>
        <w:instrText xml:space="preserve"> PAGEREF _Toc500767908 \h </w:instrText>
      </w:r>
      <w:r>
        <w:rPr>
          <w:noProof/>
        </w:rPr>
      </w:r>
      <w:r>
        <w:rPr>
          <w:noProof/>
        </w:rPr>
        <w:fldChar w:fldCharType="separate"/>
      </w:r>
      <w:r>
        <w:rPr>
          <w:noProof/>
        </w:rPr>
        <w:t>88</w:t>
      </w:r>
      <w:r>
        <w:rPr>
          <w:noProof/>
        </w:rPr>
        <w:fldChar w:fldCharType="end"/>
      </w:r>
    </w:p>
    <w:p w14:paraId="26BA8FEE" w14:textId="77777777" w:rsidR="00F822CE" w:rsidRPr="00F822CE" w:rsidRDefault="00F822C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F822CE">
        <w:rPr>
          <w:rFonts w:asciiTheme="minorHAnsi" w:eastAsiaTheme="minorEastAsia" w:hAnsiTheme="minorHAnsi" w:cstheme="minorBidi"/>
          <w:i w:val="0"/>
          <w:iCs w:val="0"/>
          <w:noProof/>
          <w:sz w:val="24"/>
          <w:szCs w:val="24"/>
          <w:lang w:eastAsia="fr-FR"/>
        </w:rPr>
        <w:tab/>
      </w:r>
      <w:r>
        <w:rPr>
          <w:noProof/>
        </w:rPr>
        <w:t>B</w:t>
      </w:r>
      <w:r w:rsidRPr="00C36334">
        <w:rPr>
          <w:noProof/>
          <w:vertAlign w:val="subscript"/>
        </w:rPr>
        <w:t>1</w:t>
      </w:r>
      <w:r>
        <w:rPr>
          <w:noProof/>
        </w:rPr>
        <w:t xml:space="preserve"> Method Comparison</w:t>
      </w:r>
      <w:r>
        <w:rPr>
          <w:noProof/>
        </w:rPr>
        <w:tab/>
      </w:r>
      <w:r>
        <w:rPr>
          <w:noProof/>
        </w:rPr>
        <w:fldChar w:fldCharType="begin"/>
      </w:r>
      <w:r>
        <w:rPr>
          <w:noProof/>
        </w:rPr>
        <w:instrText xml:space="preserve"> PAGEREF _Toc500767909 \h </w:instrText>
      </w:r>
      <w:r>
        <w:rPr>
          <w:noProof/>
        </w:rPr>
      </w:r>
      <w:r>
        <w:rPr>
          <w:noProof/>
        </w:rPr>
        <w:fldChar w:fldCharType="separate"/>
      </w:r>
      <w:r>
        <w:rPr>
          <w:noProof/>
        </w:rPr>
        <w:t>91</w:t>
      </w:r>
      <w:r>
        <w:rPr>
          <w:noProof/>
        </w:rPr>
        <w:fldChar w:fldCharType="end"/>
      </w:r>
    </w:p>
    <w:p w14:paraId="5E306D55" w14:textId="77777777" w:rsidR="00F822CE" w:rsidRPr="00F822CE" w:rsidRDefault="00F822CE">
      <w:pPr>
        <w:pStyle w:val="TM2"/>
        <w:rPr>
          <w:rFonts w:asciiTheme="minorHAnsi" w:eastAsiaTheme="minorEastAsia" w:hAnsiTheme="minorHAnsi" w:cstheme="minorBidi"/>
          <w:smallCaps w:val="0"/>
          <w:noProof/>
          <w:sz w:val="24"/>
          <w:szCs w:val="24"/>
          <w:lang w:eastAsia="fr-FR"/>
        </w:rPr>
      </w:pPr>
      <w:r w:rsidRPr="00C36334">
        <w:rPr>
          <w:noProof/>
        </w:rPr>
        <w:t>4.5</w:t>
      </w:r>
      <w:r w:rsidRPr="00F822CE">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_Toc500767910 \h </w:instrText>
      </w:r>
      <w:r>
        <w:rPr>
          <w:noProof/>
        </w:rPr>
      </w:r>
      <w:r>
        <w:rPr>
          <w:noProof/>
        </w:rPr>
        <w:fldChar w:fldCharType="separate"/>
      </w:r>
      <w:r>
        <w:rPr>
          <w:noProof/>
        </w:rPr>
        <w:t>92</w:t>
      </w:r>
      <w:r>
        <w:rPr>
          <w:noProof/>
        </w:rPr>
        <w:fldChar w:fldCharType="end"/>
      </w:r>
    </w:p>
    <w:p w14:paraId="02DF47D9" w14:textId="77777777" w:rsidR="00F822CE" w:rsidRPr="00F822CE" w:rsidRDefault="00F822C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F822CE">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_Toc500767911 \h </w:instrText>
      </w:r>
      <w:r>
        <w:rPr>
          <w:noProof/>
        </w:rPr>
      </w:r>
      <w:r>
        <w:rPr>
          <w:noProof/>
        </w:rPr>
        <w:fldChar w:fldCharType="separate"/>
      </w:r>
      <w:r>
        <w:rPr>
          <w:noProof/>
        </w:rPr>
        <w:t>92</w:t>
      </w:r>
      <w:r>
        <w:rPr>
          <w:noProof/>
        </w:rPr>
        <w:fldChar w:fldCharType="end"/>
      </w:r>
    </w:p>
    <w:p w14:paraId="4AD40DDF" w14:textId="77777777" w:rsidR="00F822CE" w:rsidRPr="00F822CE" w:rsidRDefault="00F822C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F822CE">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_Toc500767912 \h </w:instrText>
      </w:r>
      <w:r>
        <w:rPr>
          <w:noProof/>
        </w:rPr>
      </w:r>
      <w:r>
        <w:rPr>
          <w:noProof/>
        </w:rPr>
        <w:fldChar w:fldCharType="separate"/>
      </w:r>
      <w:r>
        <w:rPr>
          <w:noProof/>
        </w:rPr>
        <w:t>95</w:t>
      </w:r>
      <w:r>
        <w:rPr>
          <w:noProof/>
        </w:rPr>
        <w:fldChar w:fldCharType="end"/>
      </w:r>
    </w:p>
    <w:p w14:paraId="44250D23" w14:textId="77777777" w:rsidR="00F822CE" w:rsidRPr="00F822CE" w:rsidRDefault="00F822C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F822CE">
        <w:rPr>
          <w:rFonts w:asciiTheme="minorHAnsi" w:eastAsiaTheme="minorEastAsia" w:hAnsiTheme="minorHAnsi" w:cstheme="minorBidi"/>
          <w:i w:val="0"/>
          <w:iCs w:val="0"/>
          <w:noProof/>
          <w:sz w:val="24"/>
          <w:szCs w:val="24"/>
          <w:lang w:eastAsia="fr-FR"/>
        </w:rPr>
        <w:tab/>
      </w:r>
      <w:r>
        <w:rPr>
          <w:noProof/>
        </w:rPr>
        <w:t>B</w:t>
      </w:r>
      <w:r w:rsidRPr="00C36334">
        <w:rPr>
          <w:noProof/>
          <w:vertAlign w:val="subscript"/>
        </w:rPr>
        <w:t>1</w:t>
      </w:r>
      <w:r>
        <w:rPr>
          <w:noProof/>
        </w:rPr>
        <w:t>-Sensitivity of qMT in Healthy Subjects</w:t>
      </w:r>
      <w:r>
        <w:rPr>
          <w:noProof/>
        </w:rPr>
        <w:tab/>
      </w:r>
      <w:r>
        <w:rPr>
          <w:noProof/>
        </w:rPr>
        <w:fldChar w:fldCharType="begin"/>
      </w:r>
      <w:r>
        <w:rPr>
          <w:noProof/>
        </w:rPr>
        <w:instrText xml:space="preserve"> PAGEREF _Toc500767913 \h </w:instrText>
      </w:r>
      <w:r>
        <w:rPr>
          <w:noProof/>
        </w:rPr>
      </w:r>
      <w:r>
        <w:rPr>
          <w:noProof/>
        </w:rPr>
        <w:fldChar w:fldCharType="separate"/>
      </w:r>
      <w:r>
        <w:rPr>
          <w:noProof/>
        </w:rPr>
        <w:t>96</w:t>
      </w:r>
      <w:r>
        <w:rPr>
          <w:noProof/>
        </w:rPr>
        <w:fldChar w:fldCharType="end"/>
      </w:r>
    </w:p>
    <w:p w14:paraId="5C75E27C" w14:textId="77777777" w:rsidR="00F822CE" w:rsidRPr="00F822CE" w:rsidRDefault="00F822C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F822CE">
        <w:rPr>
          <w:rFonts w:asciiTheme="minorHAnsi" w:eastAsiaTheme="minorEastAsia" w:hAnsiTheme="minorHAnsi" w:cstheme="minorBidi"/>
          <w:i w:val="0"/>
          <w:iCs w:val="0"/>
          <w:noProof/>
          <w:sz w:val="24"/>
          <w:szCs w:val="24"/>
          <w:lang w:eastAsia="fr-FR"/>
        </w:rPr>
        <w:tab/>
      </w:r>
      <w:r>
        <w:rPr>
          <w:noProof/>
        </w:rPr>
        <w:t>B</w:t>
      </w:r>
      <w:r w:rsidRPr="00C36334">
        <w:rPr>
          <w:noProof/>
          <w:vertAlign w:val="subscript"/>
        </w:rPr>
        <w:t>1</w:t>
      </w:r>
      <w:r>
        <w:rPr>
          <w:noProof/>
        </w:rPr>
        <w:t xml:space="preserve"> Mapping Method Comparison</w:t>
      </w:r>
      <w:r>
        <w:rPr>
          <w:noProof/>
        </w:rPr>
        <w:tab/>
      </w:r>
      <w:r>
        <w:rPr>
          <w:noProof/>
        </w:rPr>
        <w:fldChar w:fldCharType="begin"/>
      </w:r>
      <w:r>
        <w:rPr>
          <w:noProof/>
        </w:rPr>
        <w:instrText xml:space="preserve"> PAGEREF _Toc500767914 \h </w:instrText>
      </w:r>
      <w:r>
        <w:rPr>
          <w:noProof/>
        </w:rPr>
      </w:r>
      <w:r>
        <w:rPr>
          <w:noProof/>
        </w:rPr>
        <w:fldChar w:fldCharType="separate"/>
      </w:r>
      <w:r>
        <w:rPr>
          <w:noProof/>
        </w:rPr>
        <w:t>99</w:t>
      </w:r>
      <w:r>
        <w:rPr>
          <w:noProof/>
        </w:rPr>
        <w:fldChar w:fldCharType="end"/>
      </w:r>
    </w:p>
    <w:p w14:paraId="317EA908" w14:textId="77777777" w:rsidR="00F822CE" w:rsidRPr="00F822CE" w:rsidRDefault="00F822CE">
      <w:pPr>
        <w:pStyle w:val="TM2"/>
        <w:rPr>
          <w:rFonts w:asciiTheme="minorHAnsi" w:eastAsiaTheme="minorEastAsia" w:hAnsiTheme="minorHAnsi" w:cstheme="minorBidi"/>
          <w:smallCaps w:val="0"/>
          <w:noProof/>
          <w:sz w:val="24"/>
          <w:szCs w:val="24"/>
          <w:lang w:eastAsia="fr-FR"/>
        </w:rPr>
      </w:pPr>
      <w:r w:rsidRPr="00C36334">
        <w:rPr>
          <w:noProof/>
        </w:rPr>
        <w:t>4.6</w:t>
      </w:r>
      <w:r w:rsidRPr="00F822CE">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_Toc500767915 \h </w:instrText>
      </w:r>
      <w:r>
        <w:rPr>
          <w:noProof/>
        </w:rPr>
      </w:r>
      <w:r>
        <w:rPr>
          <w:noProof/>
        </w:rPr>
        <w:fldChar w:fldCharType="separate"/>
      </w:r>
      <w:r>
        <w:rPr>
          <w:noProof/>
        </w:rPr>
        <w:t>101</w:t>
      </w:r>
      <w:r>
        <w:rPr>
          <w:noProof/>
        </w:rPr>
        <w:fldChar w:fldCharType="end"/>
      </w:r>
    </w:p>
    <w:p w14:paraId="632766A7" w14:textId="77777777" w:rsidR="00F822CE" w:rsidRPr="00F822CE" w:rsidRDefault="00F822CE">
      <w:pPr>
        <w:pStyle w:val="TM2"/>
        <w:rPr>
          <w:rFonts w:asciiTheme="minorHAnsi" w:eastAsiaTheme="minorEastAsia" w:hAnsiTheme="minorHAnsi" w:cstheme="minorBidi"/>
          <w:smallCaps w:val="0"/>
          <w:noProof/>
          <w:sz w:val="24"/>
          <w:szCs w:val="24"/>
          <w:lang w:eastAsia="fr-FR"/>
        </w:rPr>
      </w:pPr>
      <w:r w:rsidRPr="00C36334">
        <w:rPr>
          <w:noProof/>
        </w:rPr>
        <w:t>4.7</w:t>
      </w:r>
      <w:r w:rsidRPr="00F822CE">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_Toc500767916 \h </w:instrText>
      </w:r>
      <w:r>
        <w:rPr>
          <w:noProof/>
        </w:rPr>
      </w:r>
      <w:r>
        <w:rPr>
          <w:noProof/>
        </w:rPr>
        <w:fldChar w:fldCharType="separate"/>
      </w:r>
      <w:r>
        <w:rPr>
          <w:noProof/>
        </w:rPr>
        <w:t>104</w:t>
      </w:r>
      <w:r>
        <w:rPr>
          <w:noProof/>
        </w:rPr>
        <w:fldChar w:fldCharType="end"/>
      </w:r>
    </w:p>
    <w:p w14:paraId="799A1132" w14:textId="77777777" w:rsidR="00F822CE" w:rsidRPr="00F822CE" w:rsidRDefault="00F822CE">
      <w:pPr>
        <w:pStyle w:val="TM2"/>
        <w:rPr>
          <w:rFonts w:asciiTheme="minorHAnsi" w:eastAsiaTheme="minorEastAsia" w:hAnsiTheme="minorHAnsi" w:cstheme="minorBidi"/>
          <w:smallCaps w:val="0"/>
          <w:noProof/>
          <w:sz w:val="24"/>
          <w:szCs w:val="24"/>
          <w:lang w:eastAsia="fr-FR"/>
        </w:rPr>
      </w:pPr>
      <w:r w:rsidRPr="00C36334">
        <w:rPr>
          <w:noProof/>
        </w:rPr>
        <w:t>4.8</w:t>
      </w:r>
      <w:r w:rsidRPr="00F822CE">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_Toc500767917 \h </w:instrText>
      </w:r>
      <w:r>
        <w:rPr>
          <w:noProof/>
        </w:rPr>
      </w:r>
      <w:r>
        <w:rPr>
          <w:noProof/>
        </w:rPr>
        <w:fldChar w:fldCharType="separate"/>
      </w:r>
      <w:r>
        <w:rPr>
          <w:noProof/>
        </w:rPr>
        <w:t>104</w:t>
      </w:r>
      <w:r>
        <w:rPr>
          <w:noProof/>
        </w:rPr>
        <w:fldChar w:fldCharType="end"/>
      </w:r>
    </w:p>
    <w:p w14:paraId="2692A706" w14:textId="77777777" w:rsidR="00F822CE" w:rsidRPr="00F822CE" w:rsidRDefault="00F822CE">
      <w:pPr>
        <w:pStyle w:val="TM2"/>
        <w:rPr>
          <w:rFonts w:asciiTheme="minorHAnsi" w:eastAsiaTheme="minorEastAsia" w:hAnsiTheme="minorHAnsi" w:cstheme="minorBidi"/>
          <w:smallCaps w:val="0"/>
          <w:noProof/>
          <w:sz w:val="24"/>
          <w:szCs w:val="24"/>
          <w:lang w:eastAsia="fr-FR"/>
        </w:rPr>
      </w:pPr>
      <w:r w:rsidRPr="00C36334">
        <w:rPr>
          <w:noProof/>
        </w:rPr>
        <w:t>4.9</w:t>
      </w:r>
      <w:r w:rsidRPr="00F822CE">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_Toc500767918 \h </w:instrText>
      </w:r>
      <w:r>
        <w:rPr>
          <w:noProof/>
        </w:rPr>
      </w:r>
      <w:r>
        <w:rPr>
          <w:noProof/>
        </w:rPr>
        <w:fldChar w:fldCharType="separate"/>
      </w:r>
      <w:r>
        <w:rPr>
          <w:noProof/>
        </w:rPr>
        <w:t>107</w:t>
      </w:r>
      <w:r>
        <w:rPr>
          <w:noProof/>
        </w:rPr>
        <w:fldChar w:fldCharType="end"/>
      </w:r>
    </w:p>
    <w:p w14:paraId="631E4E65" w14:textId="77777777" w:rsidR="00F822CE" w:rsidRPr="00F822CE" w:rsidRDefault="00F822CE" w:rsidP="00F822CE">
      <w:pPr>
        <w:pStyle w:val="TM1"/>
        <w:rPr>
          <w:rFonts w:asciiTheme="minorHAnsi" w:eastAsiaTheme="minorEastAsia" w:hAnsiTheme="minorHAnsi" w:cstheme="minorBidi"/>
          <w:sz w:val="24"/>
          <w:szCs w:val="24"/>
          <w:lang w:eastAsia="fr-FR"/>
        </w:rPr>
      </w:pPr>
      <w:r>
        <w:t>Chapter 5</w:t>
      </w:r>
      <w:r w:rsidRPr="00C36334">
        <w:t xml:space="preserve"> Sensitivity-Regularization of the Cramér-Rao Lower Bound to Minimize B</w:t>
      </w:r>
      <w:r w:rsidRPr="00C36334">
        <w:rPr>
          <w:vertAlign w:val="subscript"/>
        </w:rPr>
        <w:t xml:space="preserve">1 </w:t>
      </w:r>
      <w:r w:rsidRPr="00C36334">
        <w:t>Nonuniformity Effects in Quantitative Magnetization Transfer Imaging</w:t>
      </w:r>
      <w:r>
        <w:tab/>
      </w:r>
      <w:r>
        <w:fldChar w:fldCharType="begin"/>
      </w:r>
      <w:r>
        <w:instrText xml:space="preserve"> PAGEREF _Toc500767919 \h </w:instrText>
      </w:r>
      <w:r>
        <w:fldChar w:fldCharType="separate"/>
      </w:r>
      <w:r>
        <w:t>108</w:t>
      </w:r>
      <w:r>
        <w:fldChar w:fldCharType="end"/>
      </w:r>
    </w:p>
    <w:p w14:paraId="1CB261E5" w14:textId="77777777" w:rsidR="00F822CE" w:rsidRPr="00F822CE" w:rsidRDefault="00F822CE">
      <w:pPr>
        <w:pStyle w:val="TM2"/>
        <w:rPr>
          <w:rFonts w:asciiTheme="minorHAnsi" w:eastAsiaTheme="minorEastAsia" w:hAnsiTheme="minorHAnsi" w:cstheme="minorBidi"/>
          <w:smallCaps w:val="0"/>
          <w:noProof/>
          <w:sz w:val="24"/>
          <w:szCs w:val="24"/>
          <w:lang w:eastAsia="fr-FR"/>
        </w:rPr>
      </w:pPr>
      <w:r w:rsidRPr="00C36334">
        <w:rPr>
          <w:noProof/>
        </w:rPr>
        <w:t>5.1</w:t>
      </w:r>
      <w:r w:rsidRPr="00F822CE">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_Toc500767920 \h </w:instrText>
      </w:r>
      <w:r>
        <w:rPr>
          <w:noProof/>
        </w:rPr>
      </w:r>
      <w:r>
        <w:rPr>
          <w:noProof/>
        </w:rPr>
        <w:fldChar w:fldCharType="separate"/>
      </w:r>
      <w:r>
        <w:rPr>
          <w:noProof/>
        </w:rPr>
        <w:t>108</w:t>
      </w:r>
      <w:r>
        <w:rPr>
          <w:noProof/>
        </w:rPr>
        <w:fldChar w:fldCharType="end"/>
      </w:r>
    </w:p>
    <w:p w14:paraId="02624292" w14:textId="77777777" w:rsidR="00F822CE" w:rsidRPr="00F822CE" w:rsidRDefault="00F822CE">
      <w:pPr>
        <w:pStyle w:val="TM2"/>
        <w:rPr>
          <w:rFonts w:asciiTheme="minorHAnsi" w:eastAsiaTheme="minorEastAsia" w:hAnsiTheme="minorHAnsi" w:cstheme="minorBidi"/>
          <w:smallCaps w:val="0"/>
          <w:noProof/>
          <w:sz w:val="24"/>
          <w:szCs w:val="24"/>
          <w:lang w:eastAsia="fr-FR"/>
        </w:rPr>
      </w:pPr>
      <w:r w:rsidRPr="00C36334">
        <w:rPr>
          <w:noProof/>
        </w:rPr>
        <w:t>5.2</w:t>
      </w:r>
      <w:r w:rsidRPr="00F822CE">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_Toc500767921 \h </w:instrText>
      </w:r>
      <w:r>
        <w:rPr>
          <w:noProof/>
        </w:rPr>
      </w:r>
      <w:r>
        <w:rPr>
          <w:noProof/>
        </w:rPr>
        <w:fldChar w:fldCharType="separate"/>
      </w:r>
      <w:r>
        <w:rPr>
          <w:noProof/>
        </w:rPr>
        <w:t>111</w:t>
      </w:r>
      <w:r>
        <w:rPr>
          <w:noProof/>
        </w:rPr>
        <w:fldChar w:fldCharType="end"/>
      </w:r>
    </w:p>
    <w:p w14:paraId="0EA08D3F" w14:textId="77777777" w:rsidR="00F822CE" w:rsidRPr="00F822CE" w:rsidRDefault="00F822CE">
      <w:pPr>
        <w:pStyle w:val="TM2"/>
        <w:rPr>
          <w:rFonts w:asciiTheme="minorHAnsi" w:eastAsiaTheme="minorEastAsia" w:hAnsiTheme="minorHAnsi" w:cstheme="minorBidi"/>
          <w:smallCaps w:val="0"/>
          <w:noProof/>
          <w:sz w:val="24"/>
          <w:szCs w:val="24"/>
          <w:lang w:eastAsia="fr-FR"/>
        </w:rPr>
      </w:pPr>
      <w:r w:rsidRPr="00C36334">
        <w:rPr>
          <w:noProof/>
        </w:rPr>
        <w:t>5.3</w:t>
      </w:r>
      <w:r w:rsidRPr="00F822CE">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_Toc500767922 \h </w:instrText>
      </w:r>
      <w:r>
        <w:rPr>
          <w:noProof/>
        </w:rPr>
      </w:r>
      <w:r>
        <w:rPr>
          <w:noProof/>
        </w:rPr>
        <w:fldChar w:fldCharType="separate"/>
      </w:r>
      <w:r>
        <w:rPr>
          <w:noProof/>
        </w:rPr>
        <w:t>112</w:t>
      </w:r>
      <w:r>
        <w:rPr>
          <w:noProof/>
        </w:rPr>
        <w:fldChar w:fldCharType="end"/>
      </w:r>
    </w:p>
    <w:p w14:paraId="405751D3" w14:textId="77777777" w:rsidR="00F822CE" w:rsidRPr="00F822CE" w:rsidRDefault="00F822CE">
      <w:pPr>
        <w:pStyle w:val="TM2"/>
        <w:rPr>
          <w:rFonts w:asciiTheme="minorHAnsi" w:eastAsiaTheme="minorEastAsia" w:hAnsiTheme="minorHAnsi" w:cstheme="minorBidi"/>
          <w:smallCaps w:val="0"/>
          <w:noProof/>
          <w:sz w:val="24"/>
          <w:szCs w:val="24"/>
          <w:lang w:eastAsia="fr-FR"/>
        </w:rPr>
      </w:pPr>
      <w:r w:rsidRPr="00C36334">
        <w:rPr>
          <w:noProof/>
        </w:rPr>
        <w:t>5.4</w:t>
      </w:r>
      <w:r w:rsidRPr="00F822CE">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_Toc500767923 \h </w:instrText>
      </w:r>
      <w:r>
        <w:rPr>
          <w:noProof/>
        </w:rPr>
      </w:r>
      <w:r>
        <w:rPr>
          <w:noProof/>
        </w:rPr>
        <w:fldChar w:fldCharType="separate"/>
      </w:r>
      <w:r>
        <w:rPr>
          <w:noProof/>
        </w:rPr>
        <w:t>114</w:t>
      </w:r>
      <w:r>
        <w:rPr>
          <w:noProof/>
        </w:rPr>
        <w:fldChar w:fldCharType="end"/>
      </w:r>
    </w:p>
    <w:p w14:paraId="70EAF560" w14:textId="77777777" w:rsidR="00F822CE" w:rsidRPr="00F822CE" w:rsidRDefault="00F822CE">
      <w:pPr>
        <w:pStyle w:val="TM2"/>
        <w:rPr>
          <w:rFonts w:asciiTheme="minorHAnsi" w:eastAsiaTheme="minorEastAsia" w:hAnsiTheme="minorHAnsi" w:cstheme="minorBidi"/>
          <w:smallCaps w:val="0"/>
          <w:noProof/>
          <w:sz w:val="24"/>
          <w:szCs w:val="24"/>
          <w:lang w:eastAsia="fr-FR"/>
        </w:rPr>
      </w:pPr>
      <w:r w:rsidRPr="00C36334">
        <w:rPr>
          <w:noProof/>
        </w:rPr>
        <w:t>5.5</w:t>
      </w:r>
      <w:r w:rsidRPr="00F822CE">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_Toc500767924 \h </w:instrText>
      </w:r>
      <w:r>
        <w:rPr>
          <w:noProof/>
        </w:rPr>
      </w:r>
      <w:r>
        <w:rPr>
          <w:noProof/>
        </w:rPr>
        <w:fldChar w:fldCharType="separate"/>
      </w:r>
      <w:r>
        <w:rPr>
          <w:noProof/>
        </w:rPr>
        <w:t>116</w:t>
      </w:r>
      <w:r>
        <w:rPr>
          <w:noProof/>
        </w:rPr>
        <w:fldChar w:fldCharType="end"/>
      </w:r>
    </w:p>
    <w:p w14:paraId="00D44908" w14:textId="77777777" w:rsidR="00F822CE" w:rsidRPr="00F822CE" w:rsidRDefault="00F822C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F822CE">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_Toc500767925 \h </w:instrText>
      </w:r>
      <w:r>
        <w:rPr>
          <w:noProof/>
        </w:rPr>
      </w:r>
      <w:r>
        <w:rPr>
          <w:noProof/>
        </w:rPr>
        <w:fldChar w:fldCharType="separate"/>
      </w:r>
      <w:r>
        <w:rPr>
          <w:noProof/>
        </w:rPr>
        <w:t>117</w:t>
      </w:r>
      <w:r>
        <w:rPr>
          <w:noProof/>
        </w:rPr>
        <w:fldChar w:fldCharType="end"/>
      </w:r>
    </w:p>
    <w:p w14:paraId="6B0273C6" w14:textId="77777777" w:rsidR="00F822CE" w:rsidRPr="00F822CE" w:rsidRDefault="00F822C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F822CE">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_Toc500767926 \h </w:instrText>
      </w:r>
      <w:r>
        <w:rPr>
          <w:noProof/>
        </w:rPr>
      </w:r>
      <w:r>
        <w:rPr>
          <w:noProof/>
        </w:rPr>
        <w:fldChar w:fldCharType="separate"/>
      </w:r>
      <w:r>
        <w:rPr>
          <w:noProof/>
        </w:rPr>
        <w:t>118</w:t>
      </w:r>
      <w:r>
        <w:rPr>
          <w:noProof/>
        </w:rPr>
        <w:fldChar w:fldCharType="end"/>
      </w:r>
    </w:p>
    <w:p w14:paraId="582051CA" w14:textId="77777777" w:rsidR="00F822CE" w:rsidRPr="00F822CE" w:rsidRDefault="00F822C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F822CE">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_Toc500767927 \h </w:instrText>
      </w:r>
      <w:r>
        <w:rPr>
          <w:noProof/>
        </w:rPr>
      </w:r>
      <w:r>
        <w:rPr>
          <w:noProof/>
        </w:rPr>
        <w:fldChar w:fldCharType="separate"/>
      </w:r>
      <w:r>
        <w:rPr>
          <w:noProof/>
        </w:rPr>
        <w:t>119</w:t>
      </w:r>
      <w:r>
        <w:rPr>
          <w:noProof/>
        </w:rPr>
        <w:fldChar w:fldCharType="end"/>
      </w:r>
    </w:p>
    <w:p w14:paraId="6AEE961C" w14:textId="77777777" w:rsidR="00F822CE" w:rsidRPr="00F822CE" w:rsidRDefault="00F822CE">
      <w:pPr>
        <w:pStyle w:val="TM2"/>
        <w:rPr>
          <w:rFonts w:asciiTheme="minorHAnsi" w:eastAsiaTheme="minorEastAsia" w:hAnsiTheme="minorHAnsi" w:cstheme="minorBidi"/>
          <w:smallCaps w:val="0"/>
          <w:noProof/>
          <w:sz w:val="24"/>
          <w:szCs w:val="24"/>
          <w:lang w:eastAsia="fr-FR"/>
        </w:rPr>
      </w:pPr>
      <w:r w:rsidRPr="00C36334">
        <w:rPr>
          <w:noProof/>
        </w:rPr>
        <w:t>5.6</w:t>
      </w:r>
      <w:r w:rsidRPr="00F822CE">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_Toc500767928 \h </w:instrText>
      </w:r>
      <w:r>
        <w:rPr>
          <w:noProof/>
        </w:rPr>
      </w:r>
      <w:r>
        <w:rPr>
          <w:noProof/>
        </w:rPr>
        <w:fldChar w:fldCharType="separate"/>
      </w:r>
      <w:r>
        <w:rPr>
          <w:noProof/>
        </w:rPr>
        <w:t>121</w:t>
      </w:r>
      <w:r>
        <w:rPr>
          <w:noProof/>
        </w:rPr>
        <w:fldChar w:fldCharType="end"/>
      </w:r>
    </w:p>
    <w:p w14:paraId="5E01A74E" w14:textId="77777777" w:rsidR="00F822CE" w:rsidRPr="00F822CE" w:rsidRDefault="00F822C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F822CE">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_Toc500767929 \h </w:instrText>
      </w:r>
      <w:r>
        <w:rPr>
          <w:noProof/>
        </w:rPr>
      </w:r>
      <w:r>
        <w:rPr>
          <w:noProof/>
        </w:rPr>
        <w:fldChar w:fldCharType="separate"/>
      </w:r>
      <w:r>
        <w:rPr>
          <w:noProof/>
        </w:rPr>
        <w:t>121</w:t>
      </w:r>
      <w:r>
        <w:rPr>
          <w:noProof/>
        </w:rPr>
        <w:fldChar w:fldCharType="end"/>
      </w:r>
    </w:p>
    <w:p w14:paraId="007C5459" w14:textId="77777777" w:rsidR="00F822CE" w:rsidRPr="00F822CE" w:rsidRDefault="00F822C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F822CE">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_Toc500767930 \h </w:instrText>
      </w:r>
      <w:r>
        <w:rPr>
          <w:noProof/>
        </w:rPr>
      </w:r>
      <w:r>
        <w:rPr>
          <w:noProof/>
        </w:rPr>
        <w:fldChar w:fldCharType="separate"/>
      </w:r>
      <w:r>
        <w:rPr>
          <w:noProof/>
        </w:rPr>
        <w:t>123</w:t>
      </w:r>
      <w:r>
        <w:rPr>
          <w:noProof/>
        </w:rPr>
        <w:fldChar w:fldCharType="end"/>
      </w:r>
    </w:p>
    <w:p w14:paraId="3CBC9B38" w14:textId="77777777" w:rsidR="00F822CE" w:rsidRPr="00F822CE" w:rsidRDefault="00F822CE">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F822CE">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_Toc500767931 \h </w:instrText>
      </w:r>
      <w:r>
        <w:rPr>
          <w:noProof/>
        </w:rPr>
      </w:r>
      <w:r>
        <w:rPr>
          <w:noProof/>
        </w:rPr>
        <w:fldChar w:fldCharType="separate"/>
      </w:r>
      <w:r>
        <w:rPr>
          <w:noProof/>
        </w:rPr>
        <w:t>127</w:t>
      </w:r>
      <w:r>
        <w:rPr>
          <w:noProof/>
        </w:rPr>
        <w:fldChar w:fldCharType="end"/>
      </w:r>
    </w:p>
    <w:p w14:paraId="2A9B98B9" w14:textId="77777777" w:rsidR="00F822CE" w:rsidRPr="00F822CE" w:rsidRDefault="00F822CE">
      <w:pPr>
        <w:pStyle w:val="TM2"/>
        <w:rPr>
          <w:rFonts w:asciiTheme="minorHAnsi" w:eastAsiaTheme="minorEastAsia" w:hAnsiTheme="minorHAnsi" w:cstheme="minorBidi"/>
          <w:smallCaps w:val="0"/>
          <w:noProof/>
          <w:sz w:val="24"/>
          <w:szCs w:val="24"/>
          <w:lang w:eastAsia="fr-FR"/>
        </w:rPr>
      </w:pPr>
      <w:r w:rsidRPr="00C36334">
        <w:rPr>
          <w:noProof/>
        </w:rPr>
        <w:lastRenderedPageBreak/>
        <w:t>5.7</w:t>
      </w:r>
      <w:r w:rsidRPr="00F822CE">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_Toc500767932 \h </w:instrText>
      </w:r>
      <w:r>
        <w:rPr>
          <w:noProof/>
        </w:rPr>
      </w:r>
      <w:r>
        <w:rPr>
          <w:noProof/>
        </w:rPr>
        <w:fldChar w:fldCharType="separate"/>
      </w:r>
      <w:r>
        <w:rPr>
          <w:noProof/>
        </w:rPr>
        <w:t>130</w:t>
      </w:r>
      <w:r>
        <w:rPr>
          <w:noProof/>
        </w:rPr>
        <w:fldChar w:fldCharType="end"/>
      </w:r>
    </w:p>
    <w:p w14:paraId="2E3ECD4C" w14:textId="77777777" w:rsidR="00F822CE" w:rsidRPr="00F822CE" w:rsidRDefault="00F822CE" w:rsidP="00F822CE">
      <w:pPr>
        <w:pStyle w:val="TM1"/>
        <w:rPr>
          <w:rFonts w:asciiTheme="minorHAnsi" w:eastAsiaTheme="minorEastAsia" w:hAnsiTheme="minorHAnsi" w:cstheme="minorBidi"/>
          <w:sz w:val="24"/>
          <w:szCs w:val="24"/>
          <w:lang w:eastAsia="fr-FR"/>
        </w:rPr>
      </w:pPr>
      <w:r>
        <w:t>Chapter 6</w:t>
      </w:r>
      <w:r w:rsidRPr="00C36334">
        <w:rPr>
          <w:i/>
        </w:rPr>
        <w:t xml:space="preserve"> Conclusion</w:t>
      </w:r>
      <w:r>
        <w:tab/>
      </w:r>
      <w:r>
        <w:fldChar w:fldCharType="begin"/>
      </w:r>
      <w:r>
        <w:instrText xml:space="preserve"> PAGEREF _Toc500767933 \h </w:instrText>
      </w:r>
      <w:r>
        <w:fldChar w:fldCharType="separate"/>
      </w:r>
      <w:r>
        <w:t>135</w:t>
      </w:r>
      <w:r>
        <w:fldChar w:fldCharType="end"/>
      </w:r>
    </w:p>
    <w:p w14:paraId="3A569927" w14:textId="77777777" w:rsidR="00F822CE" w:rsidRPr="00F822CE" w:rsidRDefault="00F822CE">
      <w:pPr>
        <w:pStyle w:val="TM2"/>
        <w:rPr>
          <w:rFonts w:asciiTheme="minorHAnsi" w:eastAsiaTheme="minorEastAsia" w:hAnsiTheme="minorHAnsi" w:cstheme="minorBidi"/>
          <w:smallCaps w:val="0"/>
          <w:noProof/>
          <w:sz w:val="24"/>
          <w:szCs w:val="24"/>
          <w:lang w:eastAsia="fr-FR"/>
        </w:rPr>
      </w:pPr>
      <w:r w:rsidRPr="00C36334">
        <w:rPr>
          <w:noProof/>
        </w:rPr>
        <w:t>6.1</w:t>
      </w:r>
      <w:r w:rsidRPr="00F822CE">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_Toc500767934 \h </w:instrText>
      </w:r>
      <w:r>
        <w:rPr>
          <w:noProof/>
        </w:rPr>
      </w:r>
      <w:r>
        <w:rPr>
          <w:noProof/>
        </w:rPr>
        <w:fldChar w:fldCharType="separate"/>
      </w:r>
      <w:r>
        <w:rPr>
          <w:noProof/>
        </w:rPr>
        <w:t>135</w:t>
      </w:r>
      <w:r>
        <w:rPr>
          <w:noProof/>
        </w:rPr>
        <w:fldChar w:fldCharType="end"/>
      </w:r>
    </w:p>
    <w:p w14:paraId="273E3E04" w14:textId="77777777" w:rsidR="00F822CE" w:rsidRPr="00F822CE" w:rsidRDefault="00F822CE">
      <w:pPr>
        <w:pStyle w:val="TM2"/>
        <w:rPr>
          <w:rFonts w:asciiTheme="minorHAnsi" w:eastAsiaTheme="minorEastAsia" w:hAnsiTheme="minorHAnsi" w:cstheme="minorBidi"/>
          <w:smallCaps w:val="0"/>
          <w:noProof/>
          <w:sz w:val="24"/>
          <w:szCs w:val="24"/>
          <w:lang w:eastAsia="fr-FR"/>
        </w:rPr>
      </w:pPr>
      <w:r w:rsidRPr="00C36334">
        <w:rPr>
          <w:noProof/>
        </w:rPr>
        <w:t>6.2</w:t>
      </w:r>
      <w:r w:rsidRPr="00F822CE">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_Toc500767935 \h </w:instrText>
      </w:r>
      <w:r>
        <w:rPr>
          <w:noProof/>
        </w:rPr>
      </w:r>
      <w:r>
        <w:rPr>
          <w:noProof/>
        </w:rPr>
        <w:fldChar w:fldCharType="separate"/>
      </w:r>
      <w:r>
        <w:rPr>
          <w:noProof/>
        </w:rPr>
        <w:t>138</w:t>
      </w:r>
      <w:r>
        <w:rPr>
          <w:noProof/>
        </w:rPr>
        <w:fldChar w:fldCharType="end"/>
      </w:r>
    </w:p>
    <w:p w14:paraId="19DDF8EC" w14:textId="77777777" w:rsidR="00F822CE" w:rsidRPr="00F822CE" w:rsidRDefault="00F822CE" w:rsidP="00F822CE">
      <w:pPr>
        <w:pStyle w:val="TM1"/>
        <w:rPr>
          <w:rFonts w:asciiTheme="minorHAnsi" w:eastAsiaTheme="minorEastAsia" w:hAnsiTheme="minorHAnsi" w:cstheme="minorBidi"/>
          <w:sz w:val="24"/>
          <w:szCs w:val="24"/>
          <w:lang w:eastAsia="fr-FR"/>
        </w:rPr>
      </w:pPr>
      <w:r>
        <w:t>Bibliography</w:t>
      </w:r>
      <w:r>
        <w:tab/>
      </w:r>
      <w:r>
        <w:fldChar w:fldCharType="begin"/>
      </w:r>
      <w:r>
        <w:instrText xml:space="preserve"> PAGEREF _Toc500767936 \h </w:instrText>
      </w:r>
      <w:r>
        <w:fldChar w:fldCharType="separate"/>
      </w:r>
      <w:r>
        <w:t>141</w:t>
      </w:r>
      <w:r>
        <w:fldChar w:fldCharType="end"/>
      </w:r>
    </w:p>
    <w:p w14:paraId="130ECC42" w14:textId="77777777" w:rsidR="00351B51" w:rsidRDefault="0015286B" w:rsidP="00351B51">
      <w:r>
        <w:fldChar w:fldCharType="end"/>
      </w:r>
      <w:r w:rsidR="00351B51">
        <w:br w:type="page"/>
      </w:r>
    </w:p>
    <w:p w14:paraId="39BEC609" w14:textId="77777777" w:rsidR="0015286B" w:rsidRDefault="00351B51" w:rsidP="008224C0">
      <w:pPr>
        <w:pStyle w:val="H1Non-Chapters"/>
      </w:pPr>
      <w:bookmarkStart w:id="2" w:name="_Toc500767865"/>
      <w:r>
        <w:lastRenderedPageBreak/>
        <w:t>List of Figures</w:t>
      </w:r>
      <w:bookmarkEnd w:id="2"/>
    </w:p>
    <w:p w14:paraId="5CCBDFDA" w14:textId="77777777" w:rsidR="00F822CE" w:rsidRPr="00F822CE"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F822CE">
        <w:rPr>
          <w:noProof/>
        </w:rPr>
        <w:t>Figure 2</w:t>
      </w:r>
      <w:r w:rsidR="00F822CE">
        <w:rPr>
          <w:noProof/>
        </w:rPr>
        <w:noBreakHyphen/>
        <w:t>1. Simplified pulse sequence diagrams of two T</w:t>
      </w:r>
      <w:r w:rsidR="00F822CE" w:rsidRPr="00823A40">
        <w:rPr>
          <w:noProof/>
          <w:vertAlign w:val="subscript"/>
        </w:rPr>
        <w:t>1</w:t>
      </w:r>
      <w:r w:rsidR="00F822CE">
        <w:rPr>
          <w:noProof/>
        </w:rPr>
        <w:t xml:space="preserve"> mapping techniques: Inversion Recovery (IR) and Variable Flip Angle (VFA). TR: repetition time, TI: inversion time, α: excitation flip angle, IMG: image acquisition (k-space readout), SPOIL: spoiler gradient.</w:t>
      </w:r>
      <w:r w:rsidR="00F822CE">
        <w:rPr>
          <w:noProof/>
        </w:rPr>
        <w:tab/>
      </w:r>
      <w:r w:rsidR="00F822CE">
        <w:rPr>
          <w:noProof/>
        </w:rPr>
        <w:fldChar w:fldCharType="begin"/>
      </w:r>
      <w:r w:rsidR="00F822CE">
        <w:rPr>
          <w:noProof/>
        </w:rPr>
        <w:instrText xml:space="preserve"> PAGEREF _Toc500767937 \h </w:instrText>
      </w:r>
      <w:r w:rsidR="00F822CE">
        <w:rPr>
          <w:noProof/>
        </w:rPr>
      </w:r>
      <w:r w:rsidR="00F822CE">
        <w:rPr>
          <w:noProof/>
        </w:rPr>
        <w:fldChar w:fldCharType="separate"/>
      </w:r>
      <w:r w:rsidR="00F822CE">
        <w:rPr>
          <w:noProof/>
        </w:rPr>
        <w:t>32</w:t>
      </w:r>
      <w:r w:rsidR="00F822CE">
        <w:rPr>
          <w:noProof/>
        </w:rPr>
        <w:fldChar w:fldCharType="end"/>
      </w:r>
    </w:p>
    <w:p w14:paraId="1457A290" w14:textId="77777777" w:rsidR="00F822CE" w:rsidRPr="00F822CE" w:rsidRDefault="00F822CE">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Simplified pulse sequence diagrams for three widely used B</w:t>
      </w:r>
      <w:r w:rsidRPr="00823A40">
        <w:rPr>
          <w:noProof/>
          <w:vertAlign w:val="subscript"/>
        </w:rPr>
        <w:t>1</w:t>
      </w:r>
      <w:r>
        <w:rPr>
          <w:noProof/>
        </w:rPr>
        <w:t xml:space="preserve"> mapping methods: Double Angle (DA), Actual Flip angle Imaging (AFI), and Bloch-Siegert shift (BS). TR: repetition time, α: excitation flip angle, Δ: off-resonance frequency, IMG: image acquisition (k-space readout), SPOIL: spoiler gradient.</w:t>
      </w:r>
      <w:r>
        <w:rPr>
          <w:noProof/>
        </w:rPr>
        <w:tab/>
      </w:r>
      <w:r>
        <w:rPr>
          <w:noProof/>
        </w:rPr>
        <w:fldChar w:fldCharType="begin"/>
      </w:r>
      <w:r>
        <w:rPr>
          <w:noProof/>
        </w:rPr>
        <w:instrText xml:space="preserve"> PAGEREF _Toc500767938 \h </w:instrText>
      </w:r>
      <w:r>
        <w:rPr>
          <w:noProof/>
        </w:rPr>
      </w:r>
      <w:r>
        <w:rPr>
          <w:noProof/>
        </w:rPr>
        <w:fldChar w:fldCharType="separate"/>
      </w:r>
      <w:r>
        <w:rPr>
          <w:noProof/>
        </w:rPr>
        <w:t>36</w:t>
      </w:r>
      <w:r>
        <w:rPr>
          <w:noProof/>
        </w:rPr>
        <w:fldChar w:fldCharType="end"/>
      </w:r>
    </w:p>
    <w:p w14:paraId="0104252A" w14:textId="77777777" w:rsidR="00F822CE" w:rsidRPr="00F822CE" w:rsidRDefault="00F822CE">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 xml:space="preserve">3. Two-pool model of the magnetization transfer effect. a – example relative spectral lineshapes for “free pool” hydrogen (e.g. in water) and “restricted pool” hydrogen (e.g. macromolecules in myelin). b – evolution of the magnetization of the two pools during the exchange process. </w:t>
      </w:r>
      <w:r w:rsidRPr="00823A40">
        <w:rPr>
          <w:i/>
          <w:noProof/>
        </w:rPr>
        <w:t>M</w:t>
      </w:r>
      <w:r w:rsidRPr="00823A40">
        <w:rPr>
          <w:i/>
          <w:noProof/>
          <w:vertAlign w:val="subscript"/>
        </w:rPr>
        <w:t>0,f</w:t>
      </w:r>
      <w:r>
        <w:rPr>
          <w:noProof/>
        </w:rPr>
        <w:t xml:space="preserve">: equilibrium magnetization of the free pool, </w:t>
      </w:r>
      <w:r w:rsidRPr="00823A40">
        <w:rPr>
          <w:i/>
          <w:noProof/>
        </w:rPr>
        <w:t>M</w:t>
      </w:r>
      <w:r w:rsidRPr="00823A40">
        <w:rPr>
          <w:i/>
          <w:noProof/>
          <w:vertAlign w:val="subscript"/>
        </w:rPr>
        <w:t>z,f</w:t>
      </w:r>
      <w:r>
        <w:rPr>
          <w:noProof/>
        </w:rPr>
        <w:t xml:space="preserve">: longitudinal magnetization of the free pool, </w:t>
      </w:r>
      <w:r w:rsidRPr="00823A40">
        <w:rPr>
          <w:i/>
          <w:noProof/>
        </w:rPr>
        <w:t>M</w:t>
      </w:r>
      <w:r w:rsidRPr="00823A40">
        <w:rPr>
          <w:i/>
          <w:noProof/>
          <w:vertAlign w:val="subscript"/>
        </w:rPr>
        <w:t>0,r</w:t>
      </w:r>
      <w:r>
        <w:rPr>
          <w:noProof/>
        </w:rPr>
        <w:t xml:space="preserve">: equilibrium magnetization of the restricted, </w:t>
      </w:r>
      <w:r w:rsidRPr="00823A40">
        <w:rPr>
          <w:i/>
          <w:noProof/>
        </w:rPr>
        <w:t>M</w:t>
      </w:r>
      <w:r w:rsidRPr="00823A40">
        <w:rPr>
          <w:i/>
          <w:noProof/>
          <w:vertAlign w:val="subscript"/>
        </w:rPr>
        <w:t>z,r</w:t>
      </w:r>
      <w:r>
        <w:rPr>
          <w:noProof/>
        </w:rPr>
        <w:t xml:space="preserve">: longitudinal magnetization of the restricted pool, </w:t>
      </w:r>
      <w:r w:rsidRPr="00823A40">
        <w:rPr>
          <w:i/>
          <w:noProof/>
        </w:rPr>
        <w:t>k</w:t>
      </w:r>
      <w:r w:rsidRPr="00823A40">
        <w:rPr>
          <w:i/>
          <w:noProof/>
          <w:vertAlign w:val="subscript"/>
        </w:rPr>
        <w:t>f</w:t>
      </w:r>
      <w:r>
        <w:rPr>
          <w:noProof/>
        </w:rPr>
        <w:t xml:space="preserve">: magnetization transfer exchange rate from the free pool to the restricted pool, </w:t>
      </w:r>
      <w:r w:rsidRPr="00823A40">
        <w:rPr>
          <w:i/>
          <w:noProof/>
        </w:rPr>
        <w:t>k</w:t>
      </w:r>
      <w:r w:rsidRPr="00823A40">
        <w:rPr>
          <w:i/>
          <w:noProof/>
          <w:vertAlign w:val="subscript"/>
        </w:rPr>
        <w:t>r</w:t>
      </w:r>
      <w:r>
        <w:rPr>
          <w:noProof/>
        </w:rPr>
        <w:t xml:space="preserve">: magnetization transfer exchange rate from the restricted pool to the free pool, </w:t>
      </w:r>
      <w:r w:rsidRPr="00823A40">
        <w:rPr>
          <w:i/>
          <w:noProof/>
        </w:rPr>
        <w:t>R</w:t>
      </w:r>
      <w:r w:rsidRPr="00823A40">
        <w:rPr>
          <w:i/>
          <w:noProof/>
          <w:vertAlign w:val="subscript"/>
        </w:rPr>
        <w:t>1,f</w:t>
      </w:r>
      <w:r>
        <w:rPr>
          <w:noProof/>
        </w:rPr>
        <w:t xml:space="preserve">: longitudinal relaxation rate of the free pool, </w:t>
      </w:r>
      <w:r w:rsidRPr="00823A40">
        <w:rPr>
          <w:i/>
          <w:noProof/>
        </w:rPr>
        <w:t>R</w:t>
      </w:r>
      <w:r w:rsidRPr="00823A40">
        <w:rPr>
          <w:i/>
          <w:noProof/>
          <w:vertAlign w:val="subscript"/>
        </w:rPr>
        <w:t>1,r</w:t>
      </w:r>
      <w:r>
        <w:rPr>
          <w:noProof/>
        </w:rPr>
        <w:t>: longitudinal relaxation rate of the restricted pool.</w:t>
      </w:r>
      <w:r>
        <w:rPr>
          <w:noProof/>
        </w:rPr>
        <w:tab/>
      </w:r>
      <w:r>
        <w:rPr>
          <w:noProof/>
        </w:rPr>
        <w:fldChar w:fldCharType="begin"/>
      </w:r>
      <w:r>
        <w:rPr>
          <w:noProof/>
        </w:rPr>
        <w:instrText xml:space="preserve"> PAGEREF _Toc500767939 \h </w:instrText>
      </w:r>
      <w:r>
        <w:rPr>
          <w:noProof/>
        </w:rPr>
      </w:r>
      <w:r>
        <w:rPr>
          <w:noProof/>
        </w:rPr>
        <w:fldChar w:fldCharType="separate"/>
      </w:r>
      <w:r>
        <w:rPr>
          <w:noProof/>
        </w:rPr>
        <w:t>41</w:t>
      </w:r>
      <w:r>
        <w:rPr>
          <w:noProof/>
        </w:rPr>
        <w:fldChar w:fldCharType="end"/>
      </w:r>
    </w:p>
    <w:p w14:paraId="17126E3D" w14:textId="77777777" w:rsidR="00F822CE" w:rsidRPr="00F822CE" w:rsidRDefault="00F822CE">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thermal equilibrium, b) after an off-resonance pulse that pumps energy into the restricted pool, and c) after cross-relaxation/MT-exchange, which distributes excess spin energy from the restricted pool amongst both spin populations through dipole coupling (spin remain in the same pool) or chemical exchange (spin switch pools).</w:t>
      </w:r>
      <w:r>
        <w:rPr>
          <w:noProof/>
        </w:rPr>
        <w:tab/>
      </w:r>
      <w:r>
        <w:rPr>
          <w:noProof/>
        </w:rPr>
        <w:fldChar w:fldCharType="begin"/>
      </w:r>
      <w:r>
        <w:rPr>
          <w:noProof/>
        </w:rPr>
        <w:instrText xml:space="preserve"> PAGEREF _Toc500767940 \h </w:instrText>
      </w:r>
      <w:r>
        <w:rPr>
          <w:noProof/>
        </w:rPr>
      </w:r>
      <w:r>
        <w:rPr>
          <w:noProof/>
        </w:rPr>
        <w:fldChar w:fldCharType="separate"/>
      </w:r>
      <w:r>
        <w:rPr>
          <w:noProof/>
        </w:rPr>
        <w:t>42</w:t>
      </w:r>
      <w:r>
        <w:rPr>
          <w:noProof/>
        </w:rPr>
        <w:fldChar w:fldCharType="end"/>
      </w:r>
    </w:p>
    <w:p w14:paraId="391BD38F" w14:textId="77777777" w:rsidR="00F822CE" w:rsidRPr="00F822CE" w:rsidRDefault="00F822CE">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 sequence diagram for a pulsed MT-weighted spoiled gradient echo (SPGR) pulse sequence with a Gaussian MT pulse shape. RF: radiofrequency pulse, SS: slice-selecting gradient, PE: phase-encoding gradient, RO: readout gradient, AQ: data acquisition.</w:t>
      </w:r>
      <w:r>
        <w:rPr>
          <w:noProof/>
        </w:rPr>
        <w:tab/>
      </w:r>
      <w:r>
        <w:rPr>
          <w:noProof/>
        </w:rPr>
        <w:fldChar w:fldCharType="begin"/>
      </w:r>
      <w:r>
        <w:rPr>
          <w:noProof/>
        </w:rPr>
        <w:instrText xml:space="preserve"> PAGEREF _Toc500767941 \h </w:instrText>
      </w:r>
      <w:r>
        <w:rPr>
          <w:noProof/>
        </w:rPr>
      </w:r>
      <w:r>
        <w:rPr>
          <w:noProof/>
        </w:rPr>
        <w:fldChar w:fldCharType="separate"/>
      </w:r>
      <w:r>
        <w:rPr>
          <w:noProof/>
        </w:rPr>
        <w:t>44</w:t>
      </w:r>
      <w:r>
        <w:rPr>
          <w:noProof/>
        </w:rPr>
        <w:fldChar w:fldCharType="end"/>
      </w:r>
    </w:p>
    <w:p w14:paraId="7B8FD92B" w14:textId="77777777" w:rsidR="00F822CE" w:rsidRPr="00F822CE" w:rsidRDefault="00F822CE">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Sled and Pike qMT model for a pulsed MT-weighted spoiled gradient echo (SPGR) pulse sequence experiment.</w:t>
      </w:r>
      <w:r>
        <w:rPr>
          <w:noProof/>
        </w:rPr>
        <w:tab/>
      </w:r>
      <w:r>
        <w:rPr>
          <w:noProof/>
        </w:rPr>
        <w:fldChar w:fldCharType="begin"/>
      </w:r>
      <w:r>
        <w:rPr>
          <w:noProof/>
        </w:rPr>
        <w:instrText xml:space="preserve"> PAGEREF _Toc500767942 \h </w:instrText>
      </w:r>
      <w:r>
        <w:rPr>
          <w:noProof/>
        </w:rPr>
      </w:r>
      <w:r>
        <w:rPr>
          <w:noProof/>
        </w:rPr>
        <w:fldChar w:fldCharType="separate"/>
      </w:r>
      <w:r>
        <w:rPr>
          <w:noProof/>
        </w:rPr>
        <w:t>50</w:t>
      </w:r>
      <w:r>
        <w:rPr>
          <w:noProof/>
        </w:rPr>
        <w:fldChar w:fldCharType="end"/>
      </w:r>
    </w:p>
    <w:p w14:paraId="588B4267" w14:textId="77777777" w:rsidR="00F822CE" w:rsidRPr="00F822CE" w:rsidRDefault="00F822CE">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3</w:t>
      </w:r>
      <w:r>
        <w:rPr>
          <w:noProof/>
        </w:rPr>
        <w:noBreakHyphen/>
        <w:t>1.Tissue classification maps (black = 0%, gray = 100%) of a healthy subject calculated from INSECT [169] using MP-RAGE T</w:t>
      </w:r>
      <w:r w:rsidRPr="00823A40">
        <w:rPr>
          <w:noProof/>
          <w:vertAlign w:val="subscript"/>
        </w:rPr>
        <w:t>1w</w:t>
      </w:r>
      <w:r>
        <w:rPr>
          <w:noProof/>
        </w:rPr>
        <w:t xml:space="preserve"> data (1 × 1 × 1mm</w:t>
      </w:r>
      <w:r w:rsidRPr="00823A40">
        <w:rPr>
          <w:noProof/>
          <w:vertAlign w:val="superscript"/>
        </w:rPr>
        <w:t>3</w:t>
      </w:r>
      <w:r>
        <w:rPr>
          <w:noProof/>
        </w:rPr>
        <w:t>) and resampled to 2 × 2 × 5mm</w:t>
      </w:r>
      <w:r w:rsidRPr="00823A40">
        <w:rPr>
          <w:noProof/>
          <w:vertAlign w:val="superscript"/>
        </w:rPr>
        <w:t>3</w:t>
      </w:r>
      <w:r>
        <w:rPr>
          <w:noProof/>
        </w:rPr>
        <w:t>. Tissue percentages were estimated by calculating the ratio of INSECT tissue-classified voxels (1mm</w:t>
      </w:r>
      <w:r w:rsidRPr="00823A40">
        <w:rPr>
          <w:noProof/>
          <w:vertAlign w:val="superscript"/>
        </w:rPr>
        <w:t>3</w:t>
      </w:r>
      <w:r>
        <w:rPr>
          <w:noProof/>
        </w:rPr>
        <w:t>) for a given tissue type (WM, GM, CSF) that were located inside the corresponding low-resolution voxels (2 × 2 × 5mm</w:t>
      </w:r>
      <w:r w:rsidRPr="00823A40">
        <w:rPr>
          <w:noProof/>
          <w:vertAlign w:val="superscript"/>
        </w:rPr>
        <w:t>3</w:t>
      </w:r>
      <w:r>
        <w:rPr>
          <w:noProof/>
        </w:rPr>
        <w:t>), for which the quantitative maps (B</w:t>
      </w:r>
      <w:r w:rsidRPr="00823A40">
        <w:rPr>
          <w:noProof/>
          <w:vertAlign w:val="subscript"/>
        </w:rPr>
        <w:t>1</w:t>
      </w:r>
      <w:r>
        <w:rPr>
          <w:noProof/>
        </w:rPr>
        <w:t>, T</w:t>
      </w:r>
      <w:r w:rsidRPr="00823A40">
        <w:rPr>
          <w:noProof/>
          <w:vertAlign w:val="subscript"/>
        </w:rPr>
        <w:t>1</w:t>
      </w:r>
      <w:r>
        <w:rPr>
          <w:noProof/>
        </w:rPr>
        <w:t>) were acquired.</w:t>
      </w:r>
      <w:r>
        <w:rPr>
          <w:noProof/>
        </w:rPr>
        <w:tab/>
      </w:r>
      <w:r>
        <w:rPr>
          <w:noProof/>
        </w:rPr>
        <w:fldChar w:fldCharType="begin"/>
      </w:r>
      <w:r>
        <w:rPr>
          <w:noProof/>
        </w:rPr>
        <w:instrText xml:space="preserve"> PAGEREF _Toc500767943 \h </w:instrText>
      </w:r>
      <w:r>
        <w:rPr>
          <w:noProof/>
        </w:rPr>
      </w:r>
      <w:r>
        <w:rPr>
          <w:noProof/>
        </w:rPr>
        <w:fldChar w:fldCharType="separate"/>
      </w:r>
      <w:r>
        <w:rPr>
          <w:noProof/>
        </w:rPr>
        <w:t>62</w:t>
      </w:r>
      <w:r>
        <w:rPr>
          <w:noProof/>
        </w:rPr>
        <w:fldChar w:fldCharType="end"/>
      </w:r>
    </w:p>
    <w:p w14:paraId="717F45F4" w14:textId="77777777" w:rsidR="00F822CE" w:rsidRPr="00F822CE" w:rsidRDefault="00F822CE">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2. Normalized histograms of single-slice unfiltered B</w:t>
      </w:r>
      <w:r w:rsidRPr="00823A40">
        <w:rPr>
          <w:noProof/>
          <w:vertAlign w:val="subscript"/>
        </w:rPr>
        <w:t>1</w:t>
      </w:r>
      <w:r>
        <w:rPr>
          <w:noProof/>
        </w:rPr>
        <w:t xml:space="preserve"> (a) and T</w:t>
      </w:r>
      <w:r w:rsidRPr="00823A40">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_Toc500767944 \h </w:instrText>
      </w:r>
      <w:r>
        <w:rPr>
          <w:noProof/>
        </w:rPr>
      </w:r>
      <w:r>
        <w:rPr>
          <w:noProof/>
        </w:rPr>
        <w:fldChar w:fldCharType="separate"/>
      </w:r>
      <w:r>
        <w:rPr>
          <w:noProof/>
        </w:rPr>
        <w:t>68</w:t>
      </w:r>
      <w:r>
        <w:rPr>
          <w:noProof/>
        </w:rPr>
        <w:fldChar w:fldCharType="end"/>
      </w:r>
    </w:p>
    <w:p w14:paraId="3AAB87FE" w14:textId="77777777" w:rsidR="00F822CE" w:rsidRPr="00F822CE" w:rsidRDefault="00F822CE">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823A40">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823A40">
        <w:rPr>
          <w:noProof/>
          <w:vertAlign w:val="subscript"/>
        </w:rPr>
        <w:t>1</w:t>
      </w:r>
      <w:r>
        <w:rPr>
          <w:noProof/>
        </w:rPr>
        <w:t xml:space="preserve"> maps, and corresponding WM-masked VFA T</w:t>
      </w:r>
      <w:r w:rsidRPr="00823A40">
        <w:rPr>
          <w:noProof/>
          <w:vertAlign w:val="subscript"/>
        </w:rPr>
        <w:t>1</w:t>
      </w:r>
      <w:r>
        <w:rPr>
          <w:noProof/>
        </w:rPr>
        <w:t xml:space="preserve"> maps fitted using flip-angles scaled voxelwise using each B</w:t>
      </w:r>
      <w:r w:rsidRPr="00823A40">
        <w:rPr>
          <w:noProof/>
          <w:vertAlign w:val="subscript"/>
        </w:rPr>
        <w:t>1</w:t>
      </w:r>
      <w:r>
        <w:rPr>
          <w:noProof/>
        </w:rPr>
        <w:t xml:space="preserve"> map. The “Nominal” column represents VFA T</w:t>
      </w:r>
      <w:r w:rsidRPr="00823A40">
        <w:rPr>
          <w:noProof/>
          <w:vertAlign w:val="subscript"/>
        </w:rPr>
        <w:t>1</w:t>
      </w:r>
      <w:r>
        <w:rPr>
          <w:noProof/>
        </w:rPr>
        <w:t xml:space="preserve"> fitting using no B</w:t>
      </w:r>
      <w:r w:rsidRPr="00823A40">
        <w:rPr>
          <w:noProof/>
          <w:vertAlign w:val="subscript"/>
        </w:rPr>
        <w:t>1</w:t>
      </w:r>
      <w:r>
        <w:rPr>
          <w:noProof/>
        </w:rPr>
        <w:t xml:space="preserve"> correction (B</w:t>
      </w:r>
      <w:r w:rsidRPr="00823A40">
        <w:rPr>
          <w:noProof/>
          <w:vertAlign w:val="subscript"/>
        </w:rPr>
        <w:t>1</w:t>
      </w:r>
      <w:r>
        <w:rPr>
          <w:noProof/>
        </w:rPr>
        <w:t xml:space="preserve"> = 1 n.u.).</w:t>
      </w:r>
      <w:r>
        <w:rPr>
          <w:noProof/>
        </w:rPr>
        <w:tab/>
      </w:r>
      <w:r>
        <w:rPr>
          <w:noProof/>
        </w:rPr>
        <w:fldChar w:fldCharType="begin"/>
      </w:r>
      <w:r>
        <w:rPr>
          <w:noProof/>
        </w:rPr>
        <w:instrText xml:space="preserve"> PAGEREF _Toc500767945 \h </w:instrText>
      </w:r>
      <w:r>
        <w:rPr>
          <w:noProof/>
        </w:rPr>
      </w:r>
      <w:r>
        <w:rPr>
          <w:noProof/>
        </w:rPr>
        <w:fldChar w:fldCharType="separate"/>
      </w:r>
      <w:r>
        <w:rPr>
          <w:noProof/>
        </w:rPr>
        <w:t>68</w:t>
      </w:r>
      <w:r>
        <w:rPr>
          <w:noProof/>
        </w:rPr>
        <w:fldChar w:fldCharType="end"/>
      </w:r>
    </w:p>
    <w:p w14:paraId="618CF9E8" w14:textId="77777777" w:rsidR="00F822CE" w:rsidRPr="00F822CE" w:rsidRDefault="00F822CE">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823A40">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_Toc500767946 \h </w:instrText>
      </w:r>
      <w:r>
        <w:rPr>
          <w:noProof/>
        </w:rPr>
      </w:r>
      <w:r>
        <w:rPr>
          <w:noProof/>
        </w:rPr>
        <w:fldChar w:fldCharType="separate"/>
      </w:r>
      <w:r>
        <w:rPr>
          <w:noProof/>
        </w:rPr>
        <w:t>71</w:t>
      </w:r>
      <w:r>
        <w:rPr>
          <w:noProof/>
        </w:rPr>
        <w:fldChar w:fldCharType="end"/>
      </w:r>
    </w:p>
    <w:p w14:paraId="785C22ED" w14:textId="77777777" w:rsidR="00F822CE" w:rsidRPr="00F822CE" w:rsidRDefault="00F822CE">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823A40">
        <w:rPr>
          <w:noProof/>
          <w:vertAlign w:val="subscript"/>
        </w:rPr>
        <w:t>1w</w:t>
      </w:r>
      <w:r>
        <w:rPr>
          <w:noProof/>
        </w:rPr>
        <w:t xml:space="preserve"> slices, unfiltered AFI B</w:t>
      </w:r>
      <w:r w:rsidRPr="00823A40">
        <w:rPr>
          <w:noProof/>
          <w:vertAlign w:val="subscript"/>
        </w:rPr>
        <w:t>1</w:t>
      </w:r>
      <w:r>
        <w:rPr>
          <w:noProof/>
        </w:rPr>
        <w:t xml:space="preserve"> maps, and unfiltered EPI-DA B</w:t>
      </w:r>
      <w:r w:rsidRPr="00823A40">
        <w:rPr>
          <w:noProof/>
          <w:vertAlign w:val="subscript"/>
        </w:rPr>
        <w:t>1</w:t>
      </w:r>
      <w:r>
        <w:rPr>
          <w:noProof/>
        </w:rPr>
        <w:t xml:space="preserve"> maps in one subject.</w:t>
      </w:r>
      <w:r>
        <w:rPr>
          <w:noProof/>
        </w:rPr>
        <w:tab/>
      </w:r>
      <w:r>
        <w:rPr>
          <w:noProof/>
        </w:rPr>
        <w:fldChar w:fldCharType="begin"/>
      </w:r>
      <w:r>
        <w:rPr>
          <w:noProof/>
        </w:rPr>
        <w:instrText xml:space="preserve"> PAGEREF _Toc500767947 \h </w:instrText>
      </w:r>
      <w:r>
        <w:rPr>
          <w:noProof/>
        </w:rPr>
      </w:r>
      <w:r>
        <w:rPr>
          <w:noProof/>
        </w:rPr>
        <w:fldChar w:fldCharType="separate"/>
      </w:r>
      <w:r>
        <w:rPr>
          <w:noProof/>
        </w:rPr>
        <w:t>72</w:t>
      </w:r>
      <w:r>
        <w:rPr>
          <w:noProof/>
        </w:rPr>
        <w:fldChar w:fldCharType="end"/>
      </w:r>
    </w:p>
    <w:p w14:paraId="01B4E2A6" w14:textId="77777777" w:rsidR="00F822CE" w:rsidRPr="004C747B" w:rsidRDefault="00F822CE">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823A40">
        <w:rPr>
          <w:noProof/>
          <w:vertAlign w:val="subscript"/>
        </w:rPr>
        <w:t>1</w:t>
      </w:r>
      <w:r>
        <w:rPr>
          <w:noProof/>
        </w:rPr>
        <w:t xml:space="preserve"> map. B</w:t>
      </w:r>
      <w:r w:rsidRPr="00823A40">
        <w:rPr>
          <w:noProof/>
          <w:vertAlign w:val="subscript"/>
        </w:rPr>
        <w:t>1,Flat</w:t>
      </w:r>
      <w:r>
        <w:rPr>
          <w:noProof/>
        </w:rPr>
        <w:t xml:space="preserve"> maps are generated using a single value in all voxels. Variable flip angle (VFA) is a T</w:t>
      </w:r>
      <w:r w:rsidRPr="00823A40">
        <w:rPr>
          <w:noProof/>
          <w:vertAlign w:val="subscript"/>
        </w:rPr>
        <w:t>1</w:t>
      </w:r>
      <w:r>
        <w:rPr>
          <w:noProof/>
        </w:rPr>
        <w:t xml:space="preserve"> mapping methods that also requires B</w:t>
      </w:r>
      <w:r w:rsidRPr="00823A40">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_Toc500767948 \h </w:instrText>
      </w:r>
      <w:r>
        <w:rPr>
          <w:noProof/>
        </w:rPr>
      </w:r>
      <w:r>
        <w:rPr>
          <w:noProof/>
        </w:rPr>
        <w:fldChar w:fldCharType="separate"/>
      </w:r>
      <w:r>
        <w:rPr>
          <w:noProof/>
        </w:rPr>
        <w:t>90</w:t>
      </w:r>
      <w:r>
        <w:rPr>
          <w:noProof/>
        </w:rPr>
        <w:fldChar w:fldCharType="end"/>
      </w:r>
    </w:p>
    <w:p w14:paraId="1367BA39" w14:textId="77777777" w:rsidR="00F822CE" w:rsidRPr="004C747B" w:rsidRDefault="00F822CE">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823A40">
        <w:rPr>
          <w:noProof/>
          <w:vertAlign w:val="subscript"/>
        </w:rPr>
        <w:t>1</w:t>
      </w:r>
      <w:r>
        <w:rPr>
          <w:noProof/>
        </w:rPr>
        <w:t xml:space="preserve"> and T</w:t>
      </w:r>
      <w:r w:rsidRPr="00823A40">
        <w:rPr>
          <w:noProof/>
          <w:vertAlign w:val="subscript"/>
        </w:rPr>
        <w:t>1</w:t>
      </w:r>
      <w:r>
        <w:rPr>
          <w:noProof/>
        </w:rPr>
        <w:t xml:space="preserve"> errors (B</w:t>
      </w:r>
      <w:r w:rsidRPr="00823A40">
        <w:rPr>
          <w:noProof/>
          <w:vertAlign w:val="subscript"/>
        </w:rPr>
        <w:t>1,true</w:t>
      </w:r>
      <w:r>
        <w:rPr>
          <w:noProof/>
        </w:rPr>
        <w:t xml:space="preserve"> = 1 n.u., T</w:t>
      </w:r>
      <w:r w:rsidRPr="00823A40">
        <w:rPr>
          <w:noProof/>
          <w:vertAlign w:val="subscript"/>
        </w:rPr>
        <w:t>1,true</w:t>
      </w:r>
      <w:r>
        <w:rPr>
          <w:noProof/>
        </w:rPr>
        <w:t xml:space="preserve"> = 0.9 s). The superimposed lines plot the T1 distribution for a B</w:t>
      </w:r>
      <w:r w:rsidRPr="00823A40">
        <w:rPr>
          <w:noProof/>
          <w:vertAlign w:val="subscript"/>
        </w:rPr>
        <w:t>1</w:t>
      </w:r>
      <w:r>
        <w:rPr>
          <w:noProof/>
        </w:rPr>
        <w:t>-independent T</w:t>
      </w:r>
      <w:r w:rsidRPr="00823A40">
        <w:rPr>
          <w:noProof/>
          <w:vertAlign w:val="subscript"/>
        </w:rPr>
        <w:t>1</w:t>
      </w:r>
      <w:r>
        <w:rPr>
          <w:noProof/>
        </w:rPr>
        <w:t xml:space="preserve"> mapping method (inversion recovery [IR], solid line, and variable flip angle [VFA], dashed line). n.u. = normalized units.</w:t>
      </w:r>
      <w:r>
        <w:rPr>
          <w:noProof/>
        </w:rPr>
        <w:tab/>
      </w:r>
      <w:r>
        <w:rPr>
          <w:noProof/>
        </w:rPr>
        <w:fldChar w:fldCharType="begin"/>
      </w:r>
      <w:r>
        <w:rPr>
          <w:noProof/>
        </w:rPr>
        <w:instrText xml:space="preserve"> PAGEREF _Toc500767949 \h </w:instrText>
      </w:r>
      <w:r>
        <w:rPr>
          <w:noProof/>
        </w:rPr>
      </w:r>
      <w:r>
        <w:rPr>
          <w:noProof/>
        </w:rPr>
        <w:fldChar w:fldCharType="separate"/>
      </w:r>
      <w:r>
        <w:rPr>
          <w:noProof/>
        </w:rPr>
        <w:t>93</w:t>
      </w:r>
      <w:r>
        <w:rPr>
          <w:noProof/>
        </w:rPr>
        <w:fldChar w:fldCharType="end"/>
      </w:r>
    </w:p>
    <w:p w14:paraId="0D5FCDDE" w14:textId="77777777" w:rsidR="00F822CE" w:rsidRPr="004C747B" w:rsidRDefault="00F822CE">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3. Simulated errors (%) in fitted quantitative magnetization transfer (qMT) parameters for ±30% B</w:t>
      </w:r>
      <w:r w:rsidRPr="00823A40">
        <w:rPr>
          <w:noProof/>
          <w:vertAlign w:val="subscript"/>
        </w:rPr>
        <w:t>1</w:t>
      </w:r>
      <w:r>
        <w:rPr>
          <w:noProof/>
        </w:rPr>
        <w:t xml:space="preserve"> errors (a: pool size ratio [F], b: magnetization exchange rate [k</w:t>
      </w:r>
      <w:r w:rsidRPr="00823A40">
        <w:rPr>
          <w:noProof/>
          <w:vertAlign w:val="subscript"/>
        </w:rPr>
        <w:t>f</w:t>
      </w:r>
      <w:r>
        <w:rPr>
          <w:noProof/>
        </w:rPr>
        <w:t>], c: free pool T</w:t>
      </w:r>
      <w:r w:rsidRPr="00823A40">
        <w:rPr>
          <w:noProof/>
          <w:vertAlign w:val="subscript"/>
        </w:rPr>
        <w:t>2</w:t>
      </w:r>
      <w:r>
        <w:rPr>
          <w:noProof/>
        </w:rPr>
        <w:t xml:space="preserve"> [T</w:t>
      </w:r>
      <w:r w:rsidRPr="00823A40">
        <w:rPr>
          <w:noProof/>
          <w:vertAlign w:val="subscript"/>
        </w:rPr>
        <w:t>2,f</w:t>
      </w:r>
      <w:r>
        <w:rPr>
          <w:noProof/>
        </w:rPr>
        <w:t>], d: restricted pool T</w:t>
      </w:r>
      <w:r w:rsidRPr="00823A40">
        <w:rPr>
          <w:noProof/>
          <w:vertAlign w:val="subscript"/>
        </w:rPr>
        <w:t>2</w:t>
      </w:r>
      <w:r>
        <w:rPr>
          <w:noProof/>
        </w:rPr>
        <w:t xml:space="preserve"> [T</w:t>
      </w:r>
      <w:r w:rsidRPr="00823A40">
        <w:rPr>
          <w:noProof/>
          <w:vertAlign w:val="subscript"/>
        </w:rPr>
        <w:t>2,r</w:t>
      </w:r>
      <w:r>
        <w:rPr>
          <w:noProof/>
        </w:rPr>
        <w:t>]). Fits using a B</w:t>
      </w:r>
      <w:r w:rsidRPr="00823A40">
        <w:rPr>
          <w:noProof/>
          <w:vertAlign w:val="subscript"/>
        </w:rPr>
        <w:t>1</w:t>
      </w:r>
      <w:r>
        <w:rPr>
          <w:noProof/>
        </w:rPr>
        <w:t>-independent T</w:t>
      </w:r>
      <w:r w:rsidRPr="00823A40">
        <w:rPr>
          <w:noProof/>
          <w:vertAlign w:val="subscript"/>
        </w:rPr>
        <w:t>1</w:t>
      </w:r>
      <w:r>
        <w:rPr>
          <w:noProof/>
        </w:rPr>
        <w:t xml:space="preserve"> measure (inversion recovery [IR]) are shown in red, and those using variable flip angle (VFA) T</w:t>
      </w:r>
      <w:r w:rsidRPr="00823A40">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823A40">
        <w:rPr>
          <w:noProof/>
          <w:vertAlign w:val="subscript"/>
        </w:rPr>
        <w:t>1</w:t>
      </w:r>
      <w:r>
        <w:rPr>
          <w:noProof/>
        </w:rPr>
        <w:t xml:space="preserve"> on B</w:t>
      </w:r>
      <w:r w:rsidRPr="00823A40">
        <w:rPr>
          <w:noProof/>
          <w:vertAlign w:val="subscript"/>
        </w:rPr>
        <w:t>1</w:t>
      </w:r>
      <w:r>
        <w:rPr>
          <w:noProof/>
        </w:rPr>
        <w:t>. n.u. = normalized units.</w:t>
      </w:r>
      <w:r>
        <w:rPr>
          <w:noProof/>
        </w:rPr>
        <w:tab/>
      </w:r>
      <w:r>
        <w:rPr>
          <w:noProof/>
        </w:rPr>
        <w:fldChar w:fldCharType="begin"/>
      </w:r>
      <w:r>
        <w:rPr>
          <w:noProof/>
        </w:rPr>
        <w:instrText xml:space="preserve"> PAGEREF _Toc500767950 \h </w:instrText>
      </w:r>
      <w:r>
        <w:rPr>
          <w:noProof/>
        </w:rPr>
      </w:r>
      <w:r>
        <w:rPr>
          <w:noProof/>
        </w:rPr>
        <w:fldChar w:fldCharType="separate"/>
      </w:r>
      <w:r>
        <w:rPr>
          <w:noProof/>
        </w:rPr>
        <w:t>94</w:t>
      </w:r>
      <w:r>
        <w:rPr>
          <w:noProof/>
        </w:rPr>
        <w:fldChar w:fldCharType="end"/>
      </w:r>
    </w:p>
    <w:p w14:paraId="2F6967C2" w14:textId="77777777" w:rsidR="00F822CE" w:rsidRPr="004C747B" w:rsidRDefault="00F822CE">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823A40">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_Toc500767951 \h </w:instrText>
      </w:r>
      <w:r>
        <w:rPr>
          <w:noProof/>
        </w:rPr>
      </w:r>
      <w:r>
        <w:rPr>
          <w:noProof/>
        </w:rPr>
        <w:fldChar w:fldCharType="separate"/>
      </w:r>
      <w:r>
        <w:rPr>
          <w:noProof/>
        </w:rPr>
        <w:t>96</w:t>
      </w:r>
      <w:r>
        <w:rPr>
          <w:noProof/>
        </w:rPr>
        <w:fldChar w:fldCharType="end"/>
      </w:r>
    </w:p>
    <w:p w14:paraId="79BE5A76" w14:textId="77777777" w:rsidR="00F822CE" w:rsidRPr="004C747B" w:rsidRDefault="00F822CE">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823A40">
        <w:rPr>
          <w:noProof/>
          <w:vertAlign w:val="subscript"/>
        </w:rPr>
        <w:t>1,Flat</w:t>
      </w:r>
      <w:r>
        <w:rPr>
          <w:noProof/>
        </w:rPr>
        <w:t xml:space="preserve"> = 1 maps using (a) variable flip angle (VFA) T</w:t>
      </w:r>
      <w:r w:rsidRPr="00823A40">
        <w:rPr>
          <w:noProof/>
          <w:vertAlign w:val="subscript"/>
        </w:rPr>
        <w:t>1</w:t>
      </w:r>
      <w:r>
        <w:rPr>
          <w:noProof/>
        </w:rPr>
        <w:t xml:space="preserve"> maps corrected using the corresponding B</w:t>
      </w:r>
      <w:r w:rsidRPr="00823A40">
        <w:rPr>
          <w:noProof/>
          <w:vertAlign w:val="subscript"/>
        </w:rPr>
        <w:t>1</w:t>
      </w:r>
      <w:r>
        <w:rPr>
          <w:noProof/>
        </w:rPr>
        <w:t xml:space="preserve"> map, and (b) inversion recovery (IR) T</w:t>
      </w:r>
      <w:r w:rsidRPr="00823A40">
        <w:rPr>
          <w:noProof/>
          <w:vertAlign w:val="subscript"/>
        </w:rPr>
        <w:t>1</w:t>
      </w:r>
      <w:r>
        <w:rPr>
          <w:noProof/>
        </w:rPr>
        <w:t xml:space="preserve"> maps independent of B</w:t>
      </w:r>
      <w:r w:rsidRPr="00823A40">
        <w:rPr>
          <w:noProof/>
          <w:vertAlign w:val="subscript"/>
        </w:rPr>
        <w:t>1</w:t>
      </w:r>
      <w:r>
        <w:rPr>
          <w:noProof/>
        </w:rPr>
        <w:t>.</w:t>
      </w:r>
      <w:r>
        <w:rPr>
          <w:noProof/>
        </w:rPr>
        <w:tab/>
      </w:r>
      <w:r>
        <w:rPr>
          <w:noProof/>
        </w:rPr>
        <w:fldChar w:fldCharType="begin"/>
      </w:r>
      <w:r>
        <w:rPr>
          <w:noProof/>
        </w:rPr>
        <w:instrText xml:space="preserve"> PAGEREF _Toc500767952 \h </w:instrText>
      </w:r>
      <w:r>
        <w:rPr>
          <w:noProof/>
        </w:rPr>
      </w:r>
      <w:r>
        <w:rPr>
          <w:noProof/>
        </w:rPr>
        <w:fldChar w:fldCharType="separate"/>
      </w:r>
      <w:r>
        <w:rPr>
          <w:noProof/>
        </w:rPr>
        <w:t>98</w:t>
      </w:r>
      <w:r>
        <w:rPr>
          <w:noProof/>
        </w:rPr>
        <w:fldChar w:fldCharType="end"/>
      </w:r>
    </w:p>
    <w:p w14:paraId="16A14AAB" w14:textId="77777777" w:rsidR="00F822CE" w:rsidRPr="004C747B" w:rsidRDefault="00F822CE">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823A40">
        <w:rPr>
          <w:noProof/>
          <w:vertAlign w:val="subscript"/>
        </w:rPr>
        <w:t>1</w:t>
      </w:r>
      <w:r>
        <w:rPr>
          <w:noProof/>
        </w:rPr>
        <w:t xml:space="preserve"> maps and generated B</w:t>
      </w:r>
      <w:r w:rsidRPr="00823A40">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_Toc500767953 \h </w:instrText>
      </w:r>
      <w:r>
        <w:rPr>
          <w:noProof/>
        </w:rPr>
      </w:r>
      <w:r>
        <w:rPr>
          <w:noProof/>
        </w:rPr>
        <w:fldChar w:fldCharType="separate"/>
      </w:r>
      <w:r>
        <w:rPr>
          <w:noProof/>
        </w:rPr>
        <w:t>99</w:t>
      </w:r>
      <w:r>
        <w:rPr>
          <w:noProof/>
        </w:rPr>
        <w:fldChar w:fldCharType="end"/>
      </w:r>
    </w:p>
    <w:p w14:paraId="44BA47E1" w14:textId="77777777" w:rsidR="00F822CE" w:rsidRPr="004C747B" w:rsidRDefault="00F822CE">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823A40">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_Toc500767954 \h </w:instrText>
      </w:r>
      <w:r>
        <w:rPr>
          <w:noProof/>
        </w:rPr>
      </w:r>
      <w:r>
        <w:rPr>
          <w:noProof/>
        </w:rPr>
        <w:fldChar w:fldCharType="separate"/>
      </w:r>
      <w:r>
        <w:rPr>
          <w:noProof/>
        </w:rPr>
        <w:t>100</w:t>
      </w:r>
      <w:r>
        <w:rPr>
          <w:noProof/>
        </w:rPr>
        <w:fldChar w:fldCharType="end"/>
      </w:r>
    </w:p>
    <w:p w14:paraId="396460B3" w14:textId="77777777" w:rsidR="00F822CE" w:rsidRPr="004C747B" w:rsidRDefault="00F822CE">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8. Single-subject white matter pool-size ratio (F) (a, b) and magnetization transfer (MT) exchange coefficient (k</w:t>
      </w:r>
      <w:r w:rsidRPr="00823A40">
        <w:rPr>
          <w:noProof/>
          <w:vertAlign w:val="subscript"/>
        </w:rPr>
        <w:t>f</w:t>
      </w:r>
      <w:r>
        <w:rPr>
          <w:noProof/>
        </w:rPr>
        <w:t>) (c, d) distributions for three B</w:t>
      </w:r>
      <w:r w:rsidRPr="00823A40">
        <w:rPr>
          <w:noProof/>
          <w:vertAlign w:val="subscript"/>
        </w:rPr>
        <w:t>1</w:t>
      </w:r>
      <w:r>
        <w:rPr>
          <w:noProof/>
        </w:rPr>
        <w:t xml:space="preserve"> mapping methods, using inversion recovery (IR) T</w:t>
      </w:r>
      <w:r w:rsidRPr="00823A40">
        <w:rPr>
          <w:noProof/>
          <w:vertAlign w:val="subscript"/>
        </w:rPr>
        <w:t>1</w:t>
      </w:r>
      <w:r>
        <w:rPr>
          <w:noProof/>
        </w:rPr>
        <w:t xml:space="preserve"> mapping (a, c) or variable flip angle (VFA) T</w:t>
      </w:r>
      <w:r w:rsidRPr="00823A40">
        <w:rPr>
          <w:noProof/>
          <w:vertAlign w:val="subscript"/>
        </w:rPr>
        <w:t>1</w:t>
      </w:r>
      <w:r>
        <w:rPr>
          <w:noProof/>
        </w:rPr>
        <w:t xml:space="preserve"> mapping (b, d). </w:t>
      </w:r>
      <w:r w:rsidRPr="00823A40">
        <w:rPr>
          <w:i/>
          <w:noProof/>
        </w:rPr>
        <w:t>χ</w:t>
      </w:r>
      <w:r w:rsidRPr="00823A40">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_Toc500767955 \h </w:instrText>
      </w:r>
      <w:r>
        <w:rPr>
          <w:noProof/>
        </w:rPr>
      </w:r>
      <w:r>
        <w:rPr>
          <w:noProof/>
        </w:rPr>
        <w:fldChar w:fldCharType="separate"/>
      </w:r>
      <w:r>
        <w:rPr>
          <w:noProof/>
        </w:rPr>
        <w:t>101</w:t>
      </w:r>
      <w:r>
        <w:rPr>
          <w:noProof/>
        </w:rPr>
        <w:fldChar w:fldCharType="end"/>
      </w:r>
    </w:p>
    <w:p w14:paraId="5ADE8453" w14:textId="77777777" w:rsidR="00F822CE" w:rsidRPr="004C747B" w:rsidRDefault="00F822CE">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823A40">
        <w:rPr>
          <w:noProof/>
          <w:vertAlign w:val="subscript"/>
        </w:rPr>
        <w:t>1</w:t>
      </w:r>
      <w:r>
        <w:rPr>
          <w:noProof/>
        </w:rPr>
        <w:t>-inaccuracies (-30% &lt; ΔB</w:t>
      </w:r>
      <w:r w:rsidRPr="00823A40">
        <w:rPr>
          <w:noProof/>
          <w:vertAlign w:val="subscript"/>
        </w:rPr>
        <w:t>1</w:t>
      </w:r>
      <w:r>
        <w:rPr>
          <w:noProof/>
        </w:rPr>
        <w:t xml:space="preserve"> &lt; 30%) considering a B</w:t>
      </w:r>
      <w:r w:rsidRPr="00823A40">
        <w:rPr>
          <w:noProof/>
          <w:vertAlign w:val="subscript"/>
        </w:rPr>
        <w:t>1</w:t>
      </w:r>
      <w:r>
        <w:rPr>
          <w:noProof/>
        </w:rPr>
        <w:t>-independent T</w:t>
      </w:r>
      <w:r w:rsidRPr="00823A40">
        <w:rPr>
          <w:noProof/>
          <w:vertAlign w:val="subscript"/>
        </w:rPr>
        <w:t xml:space="preserve">1 </w:t>
      </w:r>
      <w:r>
        <w:rPr>
          <w:noProof/>
        </w:rPr>
        <w:t>measurement (red: IR – inversion recovery) and a B</w:t>
      </w:r>
      <w:r w:rsidRPr="00823A40">
        <w:rPr>
          <w:noProof/>
          <w:vertAlign w:val="subscript"/>
        </w:rPr>
        <w:t>1</w:t>
      </w:r>
      <w:r>
        <w:rPr>
          <w:noProof/>
        </w:rPr>
        <w:t>-dependent T</w:t>
      </w:r>
      <w:r w:rsidRPr="00823A40">
        <w:rPr>
          <w:noProof/>
          <w:vertAlign w:val="subscript"/>
        </w:rPr>
        <w:t>1</w:t>
      </w:r>
      <w:r>
        <w:rPr>
          <w:noProof/>
        </w:rPr>
        <w:t xml:space="preserve">-measurement (blue: VFA – variable flip angle). Solid lines are parameter errors calculated from minimizing Eq. (5-2) (first-order approximation of the Taylor expansion), </w:t>
      </w:r>
      <w:r>
        <w:rPr>
          <w:noProof/>
        </w:rPr>
        <w:lastRenderedPageBreak/>
        <w:t>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_Toc500767956 \h </w:instrText>
      </w:r>
      <w:r>
        <w:rPr>
          <w:noProof/>
        </w:rPr>
      </w:r>
      <w:r>
        <w:rPr>
          <w:noProof/>
        </w:rPr>
        <w:fldChar w:fldCharType="separate"/>
      </w:r>
      <w:r>
        <w:rPr>
          <w:noProof/>
        </w:rPr>
        <w:t>121</w:t>
      </w:r>
      <w:r>
        <w:rPr>
          <w:noProof/>
        </w:rPr>
        <w:fldChar w:fldCharType="end"/>
      </w:r>
    </w:p>
    <w:p w14:paraId="25874111" w14:textId="77777777" w:rsidR="00F822CE" w:rsidRPr="004C747B" w:rsidRDefault="00F822CE">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823A40">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_Toc500767957 \h </w:instrText>
      </w:r>
      <w:r>
        <w:rPr>
          <w:noProof/>
        </w:rPr>
      </w:r>
      <w:r>
        <w:rPr>
          <w:noProof/>
        </w:rPr>
        <w:fldChar w:fldCharType="separate"/>
      </w:r>
      <w:r>
        <w:rPr>
          <w:noProof/>
        </w:rPr>
        <w:t>123</w:t>
      </w:r>
      <w:r>
        <w:rPr>
          <w:noProof/>
        </w:rPr>
        <w:fldChar w:fldCharType="end"/>
      </w:r>
    </w:p>
    <w:p w14:paraId="50D7E5A4" w14:textId="77777777" w:rsidR="00F822CE" w:rsidRPr="004C747B" w:rsidRDefault="00F822CE">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823A40">
        <w:rPr>
          <w:noProof/>
          <w:vertAlign w:val="subscript"/>
        </w:rPr>
        <w:t>f</w:t>
      </w:r>
      <w:r>
        <w:rPr>
          <w:noProof/>
        </w:rPr>
        <w:t>, T</w:t>
      </w:r>
      <w:r w:rsidRPr="00823A40">
        <w:rPr>
          <w:noProof/>
          <w:vertAlign w:val="subscript"/>
        </w:rPr>
        <w:t>2,f</w:t>
      </w:r>
      <w:r>
        <w:rPr>
          <w:noProof/>
        </w:rPr>
        <w:t>, T</w:t>
      </w:r>
      <w:r w:rsidRPr="00823A40">
        <w:rPr>
          <w:noProof/>
          <w:vertAlign w:val="subscript"/>
        </w:rPr>
        <w:t>2,r</w:t>
      </w:r>
      <w:r>
        <w:rPr>
          <w:noProof/>
        </w:rPr>
        <w:t>) and B</w:t>
      </w:r>
      <w:r w:rsidRPr="00823A40">
        <w:rPr>
          <w:noProof/>
          <w:vertAlign w:val="subscript"/>
        </w:rPr>
        <w:t>1</w:t>
      </w:r>
      <w:r>
        <w:rPr>
          <w:noProof/>
        </w:rPr>
        <w:t xml:space="preserve"> measurement values considering a B</w:t>
      </w:r>
      <w:r w:rsidRPr="00823A40">
        <w:rPr>
          <w:noProof/>
          <w:vertAlign w:val="subscript"/>
        </w:rPr>
        <w:t>1</w:t>
      </w:r>
      <w:r>
        <w:rPr>
          <w:noProof/>
        </w:rPr>
        <w:t>-independent T</w:t>
      </w:r>
      <w:r w:rsidRPr="00823A40">
        <w:rPr>
          <w:noProof/>
          <w:vertAlign w:val="subscript"/>
        </w:rPr>
        <w:t>1</w:t>
      </w:r>
      <w:r>
        <w:rPr>
          <w:noProof/>
        </w:rPr>
        <w:t xml:space="preserve"> measure (IR – inversion recovery) and a B</w:t>
      </w:r>
      <w:r w:rsidRPr="00823A40">
        <w:rPr>
          <w:noProof/>
          <w:vertAlign w:val="subscript"/>
        </w:rPr>
        <w:t>1</w:t>
      </w:r>
      <w:r>
        <w:rPr>
          <w:noProof/>
        </w:rPr>
        <w:t>-dependent T</w:t>
      </w:r>
      <w:r w:rsidRPr="00823A40">
        <w:rPr>
          <w:noProof/>
          <w:vertAlign w:val="subscript"/>
        </w:rPr>
        <w:t>1</w:t>
      </w:r>
      <w:r>
        <w:rPr>
          <w:noProof/>
        </w:rPr>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Pr="00823A40">
        <w:rPr>
          <w:i/>
          <w:noProof/>
          <w:vertAlign w:val="subscript"/>
        </w:rPr>
        <w:t>p</w:t>
      </w:r>
      <w:r>
        <w:rPr>
          <w:noProof/>
        </w:rPr>
        <w:t xml:space="preserve"> in Eqs. (5-2) and (5-5)).</w:t>
      </w:r>
      <w:r>
        <w:rPr>
          <w:noProof/>
        </w:rPr>
        <w:tab/>
      </w:r>
      <w:r>
        <w:rPr>
          <w:noProof/>
        </w:rPr>
        <w:fldChar w:fldCharType="begin"/>
      </w:r>
      <w:r>
        <w:rPr>
          <w:noProof/>
        </w:rPr>
        <w:instrText xml:space="preserve"> PAGEREF _Toc500767958 \h </w:instrText>
      </w:r>
      <w:r>
        <w:rPr>
          <w:noProof/>
        </w:rPr>
      </w:r>
      <w:r>
        <w:rPr>
          <w:noProof/>
        </w:rPr>
        <w:fldChar w:fldCharType="separate"/>
      </w:r>
      <w:r>
        <w:rPr>
          <w:noProof/>
        </w:rPr>
        <w:t>124</w:t>
      </w:r>
      <w:r>
        <w:rPr>
          <w:noProof/>
        </w:rPr>
        <w:fldChar w:fldCharType="end"/>
      </w:r>
    </w:p>
    <w:p w14:paraId="0591B4D3" w14:textId="77777777" w:rsidR="00F822CE" w:rsidRPr="004C747B" w:rsidRDefault="00F822CE">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823A40">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823A40">
        <w:rPr>
          <w:noProof/>
          <w:vertAlign w:val="superscript"/>
        </w:rPr>
        <w:t>-1/2</w:t>
      </w:r>
      <w:r>
        <w:rPr>
          <w:noProof/>
        </w:rPr>
        <w:t>, where the variance is interpreted to be the parameter-normalized Cramer-Rao Lower Bound (</w:t>
      </w:r>
      <w:r w:rsidRPr="00823A40">
        <w:rPr>
          <w:i/>
          <w:noProof/>
        </w:rPr>
        <w:t>V</w:t>
      </w:r>
      <w:r>
        <w:rPr>
          <w:noProof/>
        </w:rPr>
        <w:t>, Eq. (5-3)).</w:t>
      </w:r>
      <w:r>
        <w:rPr>
          <w:noProof/>
        </w:rPr>
        <w:tab/>
      </w:r>
      <w:r>
        <w:rPr>
          <w:noProof/>
        </w:rPr>
        <w:fldChar w:fldCharType="begin"/>
      </w:r>
      <w:r>
        <w:rPr>
          <w:noProof/>
        </w:rPr>
        <w:instrText xml:space="preserve"> PAGEREF _Toc500767959 \h </w:instrText>
      </w:r>
      <w:r>
        <w:rPr>
          <w:noProof/>
        </w:rPr>
      </w:r>
      <w:r>
        <w:rPr>
          <w:noProof/>
        </w:rPr>
        <w:fldChar w:fldCharType="separate"/>
      </w:r>
      <w:r>
        <w:rPr>
          <w:noProof/>
        </w:rPr>
        <w:t>126</w:t>
      </w:r>
      <w:r>
        <w:rPr>
          <w:noProof/>
        </w:rPr>
        <w:fldChar w:fldCharType="end"/>
      </w:r>
    </w:p>
    <w:p w14:paraId="41D2B9E0" w14:textId="77777777" w:rsidR="00F822CE" w:rsidRPr="004C747B" w:rsidRDefault="00F822CE">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823A40">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_Toc500767960 \h </w:instrText>
      </w:r>
      <w:r>
        <w:rPr>
          <w:noProof/>
        </w:rPr>
      </w:r>
      <w:r>
        <w:rPr>
          <w:noProof/>
        </w:rPr>
        <w:fldChar w:fldCharType="separate"/>
      </w:r>
      <w:r>
        <w:rPr>
          <w:noProof/>
        </w:rPr>
        <w:t>127</w:t>
      </w:r>
      <w:r>
        <w:rPr>
          <w:noProof/>
        </w:rPr>
        <w:fldChar w:fldCharType="end"/>
      </w:r>
    </w:p>
    <w:p w14:paraId="4C319B32" w14:textId="77777777" w:rsidR="00F822CE" w:rsidRPr="004C747B" w:rsidRDefault="00F822CE">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823A40">
        <w:rPr>
          <w:noProof/>
          <w:vertAlign w:val="subscript"/>
        </w:rPr>
        <w:t>1</w:t>
      </w:r>
      <w:r>
        <w:rPr>
          <w:noProof/>
        </w:rPr>
        <w:t xml:space="preserve"> errors (ΔB</w:t>
      </w:r>
      <w:r w:rsidRPr="00823A40">
        <w:rPr>
          <w:noProof/>
          <w:vertAlign w:val="subscript"/>
        </w:rPr>
        <w:t>1</w:t>
      </w:r>
      <w:r>
        <w:rPr>
          <w:noProof/>
        </w:rPr>
        <w:t xml:space="preserve"> = ±30%, B</w:t>
      </w:r>
      <w:r w:rsidRPr="00823A40">
        <w:rPr>
          <w:noProof/>
          <w:vertAlign w:val="subscript"/>
        </w:rPr>
        <w:t>1</w:t>
      </w:r>
      <w:r>
        <w:rPr>
          <w:noProof/>
        </w:rPr>
        <w:t xml:space="preserve"> = 1 n.u.) and for two sets of qMT parameters (white matter – a,c; grey matter – b, d). Mean F values (% error) shown here were compared relative to the accurate B</w:t>
      </w:r>
      <w:r w:rsidRPr="00823A40">
        <w:rPr>
          <w:noProof/>
          <w:vertAlign w:val="subscript"/>
        </w:rPr>
        <w:t>1</w:t>
      </w:r>
      <w:r>
        <w:rPr>
          <w:noProof/>
        </w:rPr>
        <w:t xml:space="preserve"> value case (ΔB</w:t>
      </w:r>
      <w:r w:rsidRPr="00823A40">
        <w:rPr>
          <w:noProof/>
          <w:vertAlign w:val="subscript"/>
        </w:rPr>
        <w:t>1</w:t>
      </w:r>
      <w:r>
        <w:rPr>
          <w:noProof/>
        </w:rPr>
        <w:t xml:space="preserve"> = 0), and the grey region represents the region of ±1% relative error. Simulated signal values were generated and fitted for three different 10-point qMT protocols: </w:t>
      </w:r>
      <w:r>
        <w:rPr>
          <w:noProof/>
        </w:rPr>
        <w:lastRenderedPageBreak/>
        <w:t>Uniform (blue) – two-FA protocol with logarithmically-uniform off-resonance frequency values, CRLB (red) – protocol optimized by iteratively minimizing the increase in the parameter-normalized Cramer-Rao Lower-Bound of the system, and CRLB</w:t>
      </w:r>
      <w:r w:rsidRPr="00823A40">
        <w:rPr>
          <w:noProof/>
          <w:vertAlign w:val="subscript"/>
        </w:rPr>
        <w:t>λ=0.5</w:t>
      </w:r>
      <w:r>
        <w:rPr>
          <w:noProof/>
        </w:rPr>
        <w:t xml:space="preserve"> (yellow) – protocol optimized similar to CRLB, regularized by the estimated error of F (ΔF) in the presence of a B</w:t>
      </w:r>
      <w:r w:rsidRPr="00823A40">
        <w:rPr>
          <w:noProof/>
          <w:vertAlign w:val="subscript"/>
        </w:rPr>
        <w:t>1</w:t>
      </w:r>
      <w:r>
        <w:rPr>
          <w:noProof/>
        </w:rPr>
        <w:t xml:space="preserve"> error (Eq. (5-5)).</w:t>
      </w:r>
      <w:r>
        <w:rPr>
          <w:noProof/>
        </w:rPr>
        <w:tab/>
      </w:r>
      <w:r>
        <w:rPr>
          <w:noProof/>
        </w:rPr>
        <w:fldChar w:fldCharType="begin"/>
      </w:r>
      <w:r>
        <w:rPr>
          <w:noProof/>
        </w:rPr>
        <w:instrText xml:space="preserve"> PAGEREF _Toc500767961 \h </w:instrText>
      </w:r>
      <w:r>
        <w:rPr>
          <w:noProof/>
        </w:rPr>
      </w:r>
      <w:r>
        <w:rPr>
          <w:noProof/>
        </w:rPr>
        <w:fldChar w:fldCharType="separate"/>
      </w:r>
      <w:r>
        <w:rPr>
          <w:noProof/>
        </w:rPr>
        <w:t>128</w:t>
      </w:r>
      <w:r>
        <w:rPr>
          <w:noProof/>
        </w:rPr>
        <w:fldChar w:fldCharType="end"/>
      </w:r>
    </w:p>
    <w:p w14:paraId="261B9852" w14:textId="77777777" w:rsidR="00F822CE" w:rsidRDefault="00F822CE">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823A40">
        <w:rPr>
          <w:noProof/>
          <w:vertAlign w:val="subscript"/>
        </w:rPr>
        <w:t>1</w:t>
      </w:r>
      <w:r>
        <w:rPr>
          <w:noProof/>
        </w:rPr>
        <w:t xml:space="preserve"> values (B</w:t>
      </w:r>
      <w:r w:rsidRPr="00823A40">
        <w:rPr>
          <w:noProof/>
          <w:vertAlign w:val="subscript"/>
        </w:rPr>
        <w:t>1</w:t>
      </w:r>
      <w:r>
        <w:rPr>
          <w:noProof/>
        </w:rPr>
        <w:t xml:space="preserve"> = 1 n.u., solid lines) and a 15% overestimation in B</w:t>
      </w:r>
      <w:r w:rsidRPr="00823A40">
        <w:rPr>
          <w:noProof/>
          <w:vertAlign w:val="subscript"/>
        </w:rPr>
        <w:t>1</w:t>
      </w:r>
      <w:r>
        <w:rPr>
          <w:noProof/>
        </w:rPr>
        <w:t xml:space="preserve"> (B</w:t>
      </w:r>
      <w:r w:rsidRPr="00823A40">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823A40">
        <w:rPr>
          <w:noProof/>
          <w:vertAlign w:val="subscript"/>
        </w:rPr>
        <w:t>λ=0.5</w:t>
      </w:r>
      <w:r>
        <w:rPr>
          <w:noProof/>
        </w:rPr>
        <w:t xml:space="preserve"> (yellow) – protocol optimized similar to CRLB, regularized by the estimated error of F (ΔF) in the presence of a B</w:t>
      </w:r>
      <w:r w:rsidRPr="00823A40">
        <w:rPr>
          <w:noProof/>
          <w:vertAlign w:val="subscript"/>
        </w:rPr>
        <w:t>1</w:t>
      </w:r>
      <w:r>
        <w:rPr>
          <w:noProof/>
        </w:rPr>
        <w:t xml:space="preserve"> error (Eq. (5-5)).</w:t>
      </w:r>
      <w:r>
        <w:rPr>
          <w:noProof/>
        </w:rPr>
        <w:tab/>
      </w:r>
      <w:r>
        <w:rPr>
          <w:noProof/>
        </w:rPr>
        <w:fldChar w:fldCharType="begin"/>
      </w:r>
      <w:r>
        <w:rPr>
          <w:noProof/>
        </w:rPr>
        <w:instrText xml:space="preserve"> PAGEREF _Toc500767962 \h </w:instrText>
      </w:r>
      <w:r>
        <w:rPr>
          <w:noProof/>
        </w:rPr>
      </w:r>
      <w:r>
        <w:rPr>
          <w:noProof/>
        </w:rPr>
        <w:fldChar w:fldCharType="separate"/>
      </w:r>
      <w:r>
        <w:rPr>
          <w:noProof/>
        </w:rPr>
        <w:t>129</w:t>
      </w:r>
      <w:r>
        <w:rPr>
          <w:noProof/>
        </w:rPr>
        <w:fldChar w:fldCharType="end"/>
      </w:r>
    </w:p>
    <w:p w14:paraId="46C9C487" w14:textId="77777777" w:rsidR="00351B51" w:rsidRDefault="00CA049B" w:rsidP="00CA049B">
      <w:r>
        <w:fldChar w:fldCharType="end"/>
      </w:r>
      <w:r w:rsidR="00351B51">
        <w:br w:type="page"/>
      </w:r>
    </w:p>
    <w:p w14:paraId="45855445" w14:textId="77777777" w:rsidR="00351B51" w:rsidRDefault="00351B51" w:rsidP="008224C0">
      <w:pPr>
        <w:pStyle w:val="H1Non-Chapters"/>
      </w:pPr>
      <w:bookmarkStart w:id="3" w:name="_Toc500767866"/>
      <w:r>
        <w:lastRenderedPageBreak/>
        <w:t>List of Tables</w:t>
      </w:r>
      <w:bookmarkEnd w:id="3"/>
    </w:p>
    <w:p w14:paraId="59BF621E" w14:textId="77777777" w:rsidR="00F822CE" w:rsidRPr="00F822CE"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F822CE">
        <w:rPr>
          <w:noProof/>
        </w:rPr>
        <w:t>Table 3</w:t>
      </w:r>
      <w:r w:rsidR="00F822CE">
        <w:rPr>
          <w:noProof/>
        </w:rPr>
        <w:noBreakHyphen/>
        <w:t>1. Linear Regression Analysis of the Pooled WM-Masked B</w:t>
      </w:r>
      <w:r w:rsidR="00F822CE" w:rsidRPr="00652165">
        <w:rPr>
          <w:noProof/>
          <w:vertAlign w:val="subscript"/>
        </w:rPr>
        <w:t>1</w:t>
      </w:r>
      <w:r w:rsidR="00F822CE">
        <w:rPr>
          <w:noProof/>
        </w:rPr>
        <w:t xml:space="preserve"> and T</w:t>
      </w:r>
      <w:r w:rsidR="00F822CE" w:rsidRPr="00652165">
        <w:rPr>
          <w:noProof/>
          <w:vertAlign w:val="subscript"/>
        </w:rPr>
        <w:t>1</w:t>
      </w:r>
      <w:r w:rsidR="00F822CE">
        <w:rPr>
          <w:noProof/>
        </w:rPr>
        <w:t xml:space="preserve"> Values (Six Subjects) for Each Rapid B</w:t>
      </w:r>
      <w:r w:rsidR="00F822CE" w:rsidRPr="00652165">
        <w:rPr>
          <w:noProof/>
          <w:vertAlign w:val="subscript"/>
        </w:rPr>
        <w:t>1</w:t>
      </w:r>
      <w:r w:rsidR="00F822CE">
        <w:rPr>
          <w:noProof/>
        </w:rPr>
        <w:t xml:space="preserve"> Method Relative to the Ref. DA Method</w:t>
      </w:r>
      <w:r w:rsidR="00F822CE">
        <w:rPr>
          <w:noProof/>
        </w:rPr>
        <w:tab/>
      </w:r>
      <w:r w:rsidR="00F822CE">
        <w:rPr>
          <w:noProof/>
        </w:rPr>
        <w:fldChar w:fldCharType="begin"/>
      </w:r>
      <w:r w:rsidR="00F822CE">
        <w:rPr>
          <w:noProof/>
        </w:rPr>
        <w:instrText xml:space="preserve"> PAGEREF _Toc500767963 \h </w:instrText>
      </w:r>
      <w:r w:rsidR="00F822CE">
        <w:rPr>
          <w:noProof/>
        </w:rPr>
      </w:r>
      <w:r w:rsidR="00F822CE">
        <w:rPr>
          <w:noProof/>
        </w:rPr>
        <w:fldChar w:fldCharType="separate"/>
      </w:r>
      <w:r w:rsidR="00F822CE">
        <w:rPr>
          <w:noProof/>
        </w:rPr>
        <w:t>69</w:t>
      </w:r>
      <w:r w:rsidR="00F822CE">
        <w:rPr>
          <w:noProof/>
        </w:rPr>
        <w:fldChar w:fldCharType="end"/>
      </w:r>
    </w:p>
    <w:p w14:paraId="1E23F8BC" w14:textId="77777777" w:rsidR="00F822CE" w:rsidRPr="00F822CE" w:rsidRDefault="00F822CE">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652165">
        <w:rPr>
          <w:noProof/>
          <w:vertAlign w:val="subscript"/>
        </w:rPr>
        <w:t>1</w:t>
      </w:r>
      <w:r>
        <w:rPr>
          <w:noProof/>
        </w:rPr>
        <w:t xml:space="preserve"> and T</w:t>
      </w:r>
      <w:r w:rsidRPr="00652165">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_Toc500767964 \h </w:instrText>
      </w:r>
      <w:r>
        <w:rPr>
          <w:noProof/>
        </w:rPr>
      </w:r>
      <w:r>
        <w:rPr>
          <w:noProof/>
        </w:rPr>
        <w:fldChar w:fldCharType="separate"/>
      </w:r>
      <w:r>
        <w:rPr>
          <w:noProof/>
        </w:rPr>
        <w:t>70</w:t>
      </w:r>
      <w:r>
        <w:rPr>
          <w:noProof/>
        </w:rPr>
        <w:fldChar w:fldCharType="end"/>
      </w:r>
    </w:p>
    <w:p w14:paraId="650A03FC" w14:textId="77777777" w:rsidR="00F822CE" w:rsidRPr="00F822CE" w:rsidRDefault="00F822CE">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652165">
        <w:rPr>
          <w:noProof/>
          <w:vertAlign w:val="subscript"/>
        </w:rPr>
        <w:t>1</w:t>
      </w:r>
      <w:r>
        <w:rPr>
          <w:noProof/>
        </w:rPr>
        <w:t xml:space="preserve"> (Accounting for the B</w:t>
      </w:r>
      <w:r w:rsidRPr="00652165">
        <w:rPr>
          <w:noProof/>
          <w:vertAlign w:val="subscript"/>
        </w:rPr>
        <w:t>1</w:t>
      </w:r>
      <w:r>
        <w:rPr>
          <w:noProof/>
        </w:rPr>
        <w:t>-Sensitivity of Each T</w:t>
      </w:r>
      <w:r w:rsidRPr="00652165">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_Toc500767965 \h </w:instrText>
      </w:r>
      <w:r>
        <w:rPr>
          <w:noProof/>
        </w:rPr>
      </w:r>
      <w:r>
        <w:rPr>
          <w:noProof/>
        </w:rPr>
        <w:fldChar w:fldCharType="separate"/>
      </w:r>
      <w:r>
        <w:rPr>
          <w:noProof/>
        </w:rPr>
        <w:t>95</w:t>
      </w:r>
      <w:r>
        <w:rPr>
          <w:noProof/>
        </w:rPr>
        <w:fldChar w:fldCharType="end"/>
      </w:r>
    </w:p>
    <w:p w14:paraId="4C47C385" w14:textId="77777777" w:rsidR="00F822CE" w:rsidRPr="00F822CE" w:rsidRDefault="00F822CE">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652165">
        <w:rPr>
          <w:noProof/>
          <w:vertAlign w:val="subscript"/>
        </w:rPr>
        <w:t>1</w:t>
      </w:r>
      <w:r>
        <w:rPr>
          <w:noProof/>
        </w:rPr>
        <w:t xml:space="preserve"> Maps and Fictitious B</w:t>
      </w:r>
      <w:r w:rsidRPr="00652165">
        <w:rPr>
          <w:noProof/>
          <w:vertAlign w:val="subscript"/>
        </w:rPr>
        <w:t>1,Flat</w:t>
      </w:r>
      <w:r>
        <w:rPr>
          <w:noProof/>
        </w:rPr>
        <w:t xml:space="preserve"> = 1 Maps</w:t>
      </w:r>
      <w:r w:rsidRPr="00652165">
        <w:rPr>
          <w:noProof/>
          <w:vertAlign w:val="superscript"/>
        </w:rPr>
        <w:t>a</w:t>
      </w:r>
      <w:r>
        <w:rPr>
          <w:noProof/>
        </w:rPr>
        <w:tab/>
      </w:r>
      <w:r>
        <w:rPr>
          <w:noProof/>
        </w:rPr>
        <w:fldChar w:fldCharType="begin"/>
      </w:r>
      <w:r>
        <w:rPr>
          <w:noProof/>
        </w:rPr>
        <w:instrText xml:space="preserve"> PAGEREF _Toc500767966 \h </w:instrText>
      </w:r>
      <w:r>
        <w:rPr>
          <w:noProof/>
        </w:rPr>
      </w:r>
      <w:r>
        <w:rPr>
          <w:noProof/>
        </w:rPr>
        <w:fldChar w:fldCharType="separate"/>
      </w:r>
      <w:r>
        <w:rPr>
          <w:noProof/>
        </w:rPr>
        <w:t>98</w:t>
      </w:r>
      <w:r>
        <w:rPr>
          <w:noProof/>
        </w:rPr>
        <w:fldChar w:fldCharType="end"/>
      </w:r>
    </w:p>
    <w:p w14:paraId="7824B182" w14:textId="77777777" w:rsidR="00F822CE" w:rsidRPr="00F822CE" w:rsidRDefault="00F822CE">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652165">
        <w:rPr>
          <w:noProof/>
          <w:vertAlign w:val="subscript"/>
        </w:rPr>
        <w:t xml:space="preserve">f </w:t>
      </w:r>
      <w:r>
        <w:rPr>
          <w:noProof/>
        </w:rPr>
        <w:t xml:space="preserve"> – exchange rate constant, T</w:t>
      </w:r>
      <w:r w:rsidRPr="00652165">
        <w:rPr>
          <w:noProof/>
          <w:vertAlign w:val="subscript"/>
        </w:rPr>
        <w:t>1,f</w:t>
      </w:r>
      <w:r>
        <w:rPr>
          <w:noProof/>
        </w:rPr>
        <w:t xml:space="preserve"> – longitudinal relaxation time of the free pool, T</w:t>
      </w:r>
      <w:r w:rsidRPr="00652165">
        <w:rPr>
          <w:noProof/>
          <w:vertAlign w:val="subscript"/>
        </w:rPr>
        <w:t>1,r</w:t>
      </w:r>
      <w:r>
        <w:rPr>
          <w:noProof/>
        </w:rPr>
        <w:t xml:space="preserve"> – longitudinal relaxation time of the restricted pool, T</w:t>
      </w:r>
      <w:r w:rsidRPr="00652165">
        <w:rPr>
          <w:noProof/>
          <w:vertAlign w:val="subscript"/>
        </w:rPr>
        <w:t>2,f</w:t>
      </w:r>
      <w:r>
        <w:rPr>
          <w:noProof/>
        </w:rPr>
        <w:t xml:space="preserve"> – transverse relaxation time of the free pool, T</w:t>
      </w:r>
      <w:r w:rsidRPr="00652165">
        <w:rPr>
          <w:noProof/>
          <w:vertAlign w:val="subscript"/>
        </w:rPr>
        <w:t>2,r</w:t>
      </w:r>
      <w:r>
        <w:rPr>
          <w:noProof/>
        </w:rPr>
        <w:t xml:space="preserve"> – transverse relaxation time of the restricted pool. The fitting parameters for qMT are F, k</w:t>
      </w:r>
      <w:r w:rsidRPr="00652165">
        <w:rPr>
          <w:noProof/>
          <w:vertAlign w:val="subscript"/>
        </w:rPr>
        <w:t>f</w:t>
      </w:r>
      <w:r>
        <w:rPr>
          <w:noProof/>
        </w:rPr>
        <w:t>, T</w:t>
      </w:r>
      <w:r w:rsidRPr="00652165">
        <w:rPr>
          <w:noProof/>
          <w:vertAlign w:val="subscript"/>
        </w:rPr>
        <w:t>2,f</w:t>
      </w:r>
      <w:r>
        <w:rPr>
          <w:noProof/>
        </w:rPr>
        <w:t>, and T</w:t>
      </w:r>
      <w:r w:rsidRPr="00652165">
        <w:rPr>
          <w:noProof/>
          <w:vertAlign w:val="subscript"/>
        </w:rPr>
        <w:t>2,r</w:t>
      </w:r>
      <w:r>
        <w:rPr>
          <w:noProof/>
        </w:rPr>
        <w:t>; T</w:t>
      </w:r>
      <w:r w:rsidRPr="00652165">
        <w:rPr>
          <w:noProof/>
          <w:vertAlign w:val="subscript"/>
        </w:rPr>
        <w:t>1,f</w:t>
      </w:r>
      <w:r>
        <w:rPr>
          <w:noProof/>
        </w:rPr>
        <w:t xml:space="preserve"> is calculated from the observed T</w:t>
      </w:r>
      <w:r w:rsidRPr="00652165">
        <w:rPr>
          <w:noProof/>
          <w:vertAlign w:val="subscript"/>
        </w:rPr>
        <w:t>1</w:t>
      </w:r>
      <w:r>
        <w:rPr>
          <w:noProof/>
        </w:rPr>
        <w:t xml:space="preserve"> and the fitting parameters, and T</w:t>
      </w:r>
      <w:r w:rsidRPr="00652165">
        <w:rPr>
          <w:noProof/>
          <w:vertAlign w:val="subscript"/>
        </w:rPr>
        <w:t>1,r</w:t>
      </w:r>
      <w:r>
        <w:rPr>
          <w:noProof/>
        </w:rPr>
        <w:t xml:space="preserve"> is conventionally fixed to 1 s.</w:t>
      </w:r>
      <w:r>
        <w:rPr>
          <w:noProof/>
        </w:rPr>
        <w:tab/>
      </w:r>
      <w:r>
        <w:rPr>
          <w:noProof/>
        </w:rPr>
        <w:fldChar w:fldCharType="begin"/>
      </w:r>
      <w:r>
        <w:rPr>
          <w:noProof/>
        </w:rPr>
        <w:instrText xml:space="preserve"> PAGEREF _Toc500767967 \h </w:instrText>
      </w:r>
      <w:r>
        <w:rPr>
          <w:noProof/>
        </w:rPr>
      </w:r>
      <w:r>
        <w:rPr>
          <w:noProof/>
        </w:rPr>
        <w:fldChar w:fldCharType="separate"/>
      </w:r>
      <w:r>
        <w:rPr>
          <w:noProof/>
        </w:rPr>
        <w:t>120</w:t>
      </w:r>
      <w:r>
        <w:rPr>
          <w:noProof/>
        </w:rPr>
        <w:fldChar w:fldCharType="end"/>
      </w:r>
    </w:p>
    <w:p w14:paraId="32BAD385" w14:textId="77777777" w:rsidR="00F822CE" w:rsidRPr="00F822CE" w:rsidRDefault="00F822CE">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652165">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_Toc500767968 \h </w:instrText>
      </w:r>
      <w:r>
        <w:rPr>
          <w:noProof/>
        </w:rPr>
      </w:r>
      <w:r>
        <w:rPr>
          <w:noProof/>
        </w:rPr>
        <w:fldChar w:fldCharType="separate"/>
      </w:r>
      <w:r>
        <w:rPr>
          <w:noProof/>
        </w:rPr>
        <w:t>120</w:t>
      </w:r>
      <w:r>
        <w:rPr>
          <w:noProof/>
        </w:rPr>
        <w:fldChar w:fldCharType="end"/>
      </w:r>
    </w:p>
    <w:p w14:paraId="51F1FC26" w14:textId="77777777" w:rsidR="00351B51" w:rsidRDefault="00825BAA" w:rsidP="00825BAA">
      <w:r>
        <w:fldChar w:fldCharType="end"/>
      </w:r>
      <w:r w:rsidR="00351B51">
        <w:br w:type="page"/>
      </w:r>
    </w:p>
    <w:p w14:paraId="4B630C08" w14:textId="77777777" w:rsidR="007870F1" w:rsidRDefault="007870F1" w:rsidP="00EF797F">
      <w:pPr>
        <w:pStyle w:val="H1Non-Chapters"/>
      </w:pPr>
      <w:bookmarkStart w:id="4" w:name="_Toc500767867"/>
      <w:r>
        <w:lastRenderedPageBreak/>
        <w:t>Acknowledgements</w:t>
      </w:r>
      <w:bookmarkEnd w:id="4"/>
    </w:p>
    <w:p w14:paraId="31D15AA9" w14:textId="77777777" w:rsidR="003A4B29" w:rsidRDefault="00A661B0" w:rsidP="003A4B29">
      <w:r>
        <w:t xml:space="preserve">First and foremost, I would like to </w:t>
      </w:r>
      <w:r w:rsidR="00AC6F3E">
        <w:t>express</w:t>
      </w:r>
      <w:r w:rsidR="00C6350E">
        <w:t xml:space="preserve"> my sincerest </w:t>
      </w:r>
      <w:r w:rsidR="00AB61A6">
        <w:t xml:space="preserve">gratitude to my PhD advisor, Professor Bruce Pike, for all his guidance and support </w:t>
      </w:r>
      <w:r w:rsidR="00BE6361">
        <w:t xml:space="preserve">over </w:t>
      </w:r>
      <w:r w:rsidR="00AB61A6">
        <w:t>the course of this degree. The mentorship you offered me was an invaluable experience that I will carry with me throughout my career. Thank you</w:t>
      </w:r>
      <w:r w:rsidR="00BE6361">
        <w:t xml:space="preserve"> for</w:t>
      </w:r>
      <w:r w:rsidR="00AB61A6">
        <w:t xml:space="preserve"> </w:t>
      </w:r>
      <w:r w:rsidR="008664FB">
        <w:t>letting me be increasingly autonomous</w:t>
      </w:r>
      <w:r w:rsidR="00AB61A6">
        <w:t xml:space="preserve"> </w:t>
      </w:r>
      <w:r w:rsidR="008664FB">
        <w:t>as this project progressed</w:t>
      </w:r>
      <w:r w:rsidR="00AB61A6">
        <w:t xml:space="preserve">, and for guiding in the right direction when I sometimes </w:t>
      </w:r>
      <w:r w:rsidR="00BD438B">
        <w:t>veered</w:t>
      </w:r>
      <w:r w:rsidR="00AB61A6">
        <w:t xml:space="preserve"> off track.</w:t>
      </w:r>
      <w:r w:rsidR="008664FB">
        <w:t xml:space="preserve"> I’d like to also thank the other members of my PhD committee, Dr. Douglas Arnold and Professor Robert Funnell, for your guidance and advice </w:t>
      </w:r>
      <w:r w:rsidR="00BD438B">
        <w:t>at every stage</w:t>
      </w:r>
      <w:r w:rsidR="008664FB">
        <w:t xml:space="preserve"> of this thesis work.</w:t>
      </w:r>
    </w:p>
    <w:p w14:paraId="478FD15F" w14:textId="77777777" w:rsidR="008664FB" w:rsidRDefault="004A4BFA" w:rsidP="003A4B29">
      <w:r>
        <w:t xml:space="preserve">I am </w:t>
      </w:r>
      <w:r w:rsidR="00BD438B">
        <w:t>indebted</w:t>
      </w:r>
      <w:r>
        <w:t xml:space="preserve"> to all the staff who </w:t>
      </w:r>
      <w:r w:rsidR="00D4010F">
        <w:t>I’ve leaned on during a variety of circumstances throughout these ye</w:t>
      </w:r>
      <w:r w:rsidR="00BD438B">
        <w:t>ars. Thank you</w:t>
      </w:r>
      <w:r w:rsidR="00D4010F">
        <w:t xml:space="preserve"> to Prof. Pike’s administration coordinators</w:t>
      </w:r>
      <w:r w:rsidR="00BD438B">
        <w:t xml:space="preserve"> (</w:t>
      </w:r>
      <w:r w:rsidR="00D4010F">
        <w:t>Naomi Takeda, Jennifer Chew, and Christa Collie</w:t>
      </w:r>
      <w:r w:rsidR="00BD438B">
        <w:t>)</w:t>
      </w:r>
      <w:r w:rsidR="00D4010F">
        <w:t xml:space="preserve"> for all the hard work and rapid problem-solving you’ve done for me, whether I was aware of it or not at the time. Thank</w:t>
      </w:r>
      <w:r w:rsidR="00BD438B">
        <w:t xml:space="preserve"> you to</w:t>
      </w:r>
      <w:r w:rsidR="00D4010F">
        <w:t xml:space="preserve"> </w:t>
      </w:r>
      <w:r w:rsidR="00836010">
        <w:t>the</w:t>
      </w:r>
      <w:r w:rsidR="00D4010F">
        <w:t xml:space="preserve"> staff </w:t>
      </w:r>
      <w:r w:rsidR="00E7780B">
        <w:t>of</w:t>
      </w:r>
      <w:r w:rsidR="00D4010F">
        <w:t xml:space="preserve"> McGill’s Department of Biomedical Engineering, particularly Pina Sorrini, Daniel Caron, and Nancy Abate.</w:t>
      </w:r>
      <w:r w:rsidR="00836010">
        <w:t xml:space="preserve"> </w:t>
      </w:r>
      <w:r w:rsidR="00D7446F">
        <w:t xml:space="preserve">Thank you to the McConnell Brain Imaging Center’s research assistants, Ilana Leppert and Michael Ferreira, for all the technical support you provided me throughout the years, and most importantly for the assistance you gave me during my initial </w:t>
      </w:r>
      <w:r w:rsidR="00E7780B">
        <w:t>transition into the</w:t>
      </w:r>
      <w:r w:rsidR="00D7446F">
        <w:t xml:space="preserve"> lab.</w:t>
      </w:r>
    </w:p>
    <w:p w14:paraId="73600A64" w14:textId="77777777" w:rsidR="00D36423" w:rsidRDefault="00C51689" w:rsidP="003A4B29">
      <w:r>
        <w:t xml:space="preserve">Thank you to all the past and present members of our research group, for creating a rich </w:t>
      </w:r>
      <w:r w:rsidR="00E7780B">
        <w:t xml:space="preserve">learning </w:t>
      </w:r>
      <w:r>
        <w:t>environment full of fruitful ideas</w:t>
      </w:r>
      <w:r w:rsidR="00E7780B">
        <w:t>,</w:t>
      </w:r>
      <w:r>
        <w:t xml:space="preserve"> and who were always open to sharing their expertise and insights: Eva Alonso-Ortiz, </w:t>
      </w:r>
      <w:r w:rsidR="00D21F7D">
        <w:t>Silvain Beriault,</w:t>
      </w:r>
      <w:r w:rsidR="00D21F7D" w:rsidRPr="00D21F7D">
        <w:t xml:space="preserve"> </w:t>
      </w:r>
      <w:r w:rsidR="00D21F7D">
        <w:t xml:space="preserve">Avery Berman, Jennifer Campbell, Halleh Ghaderi, Ye Gu, Ives Levesque, </w:t>
      </w:r>
      <w:r w:rsidR="00B41507" w:rsidRPr="00D21F7D">
        <w:t>Yuhan Ma,</w:t>
      </w:r>
      <w:r w:rsidR="00B41507">
        <w:t xml:space="preserve"> Ethan MacDonald, </w:t>
      </w:r>
      <w:r w:rsidR="00D21F7D">
        <w:t xml:space="preserve">Clarisse Mark, </w:t>
      </w:r>
      <w:r w:rsidR="00D21F7D" w:rsidRPr="00D21F7D">
        <w:t>Erin Mazerolle</w:t>
      </w:r>
      <w:r w:rsidR="00D21F7D">
        <w:t>,</w:t>
      </w:r>
      <w:r w:rsidR="00B41507">
        <w:t xml:space="preserve"> Melany Mclean,</w:t>
      </w:r>
      <w:r w:rsidR="00D21F7D">
        <w:t xml:space="preserve"> Nikola Stikov, </w:t>
      </w:r>
      <w:r w:rsidR="00D21F7D" w:rsidRPr="00D21F7D">
        <w:t>Christine Tardif</w:t>
      </w:r>
      <w:r w:rsidR="00D21F7D">
        <w:t>, and Marika Wallenburg.</w:t>
      </w:r>
      <w:r w:rsidR="00B41507">
        <w:t xml:space="preserve"> Special thanks to my deskmate, Yuhan Ma, for your patience while entertaining all my questions, debugging session, general </w:t>
      </w:r>
      <w:r w:rsidR="00B41507">
        <w:lastRenderedPageBreak/>
        <w:t>comments, and ideas.</w:t>
      </w:r>
      <w:r w:rsidR="00582FDC">
        <w:t xml:space="preserve"> Sincere thanks to Prof. Nikola Stikov, a close collaborator on several projects within </w:t>
      </w:r>
      <w:r w:rsidR="00E7780B">
        <w:t>(</w:t>
      </w:r>
      <w:r w:rsidR="00582FDC">
        <w:t>and beyond</w:t>
      </w:r>
      <w:r w:rsidR="00E7780B">
        <w:t>)</w:t>
      </w:r>
      <w:r w:rsidR="00582FDC">
        <w:t xml:space="preserve"> this thesis work, for all your great insights, your contagious enthusiasm for collaboration, and your strong encouragement </w:t>
      </w:r>
      <w:r w:rsidR="00ED1A99">
        <w:t>to</w:t>
      </w:r>
      <w:r w:rsidR="00582FDC">
        <w:t xml:space="preserve"> contribut</w:t>
      </w:r>
      <w:r w:rsidR="00ED1A99">
        <w:t>e</w:t>
      </w:r>
      <w:r w:rsidR="00582FDC">
        <w:t xml:space="preserve"> to the world of open science.</w:t>
      </w:r>
      <w:r w:rsidR="007D0FAA">
        <w:t xml:space="preserve"> Lastly, thank you to Marika Wallenburg, a close colleague and friend, who passed away while also pursuing her PhD in our lab.</w:t>
      </w:r>
    </w:p>
    <w:p w14:paraId="467B9936" w14:textId="77777777" w:rsidR="004364D3" w:rsidRPr="00D21F7D" w:rsidRDefault="004364D3" w:rsidP="003A4B29">
      <w:r>
        <w:t xml:space="preserve">This work could not have </w:t>
      </w:r>
      <w:r w:rsidR="0067274D">
        <w:t xml:space="preserve">been possible without the following </w:t>
      </w:r>
      <w:r w:rsidR="00B67B2A">
        <w:t>sources of funding</w:t>
      </w:r>
      <w:r w:rsidR="0067274D">
        <w:t>: the Natural Sciences and Engineering Research Council of Canada (NSERC) Alexander Graham Bell Canada Graduate Scholarship</w:t>
      </w:r>
      <w:r w:rsidR="00ED1A99">
        <w:t xml:space="preserve"> (CGS-D3)</w:t>
      </w:r>
      <w:r w:rsidR="0067274D">
        <w:t>,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the endMS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0EB18243" w14:textId="77777777" w:rsidR="00A04B6F" w:rsidRDefault="00A04B6F" w:rsidP="005C395A">
      <w:pPr>
        <w:spacing w:after="120"/>
      </w:pPr>
      <w:r>
        <w:t xml:space="preserve">Last but not least, thank you to all my family and friends who supported me throughout this journey. </w:t>
      </w:r>
      <w:r w:rsidR="005F7E2E">
        <w:t>I am immensely grateful to my wife, Gabrielle Lapointe, for your patience</w:t>
      </w:r>
      <w:r w:rsidR="002D799C">
        <w:t xml:space="preserve">, support, and encouragement all these years. </w:t>
      </w:r>
      <w:r w:rsidR="00ED1A99">
        <w:t>To my</w:t>
      </w:r>
      <w:r w:rsidR="002D799C">
        <w:t xml:space="preserve"> father</w:t>
      </w:r>
      <w:r w:rsidR="00ED1A99">
        <w:t>,</w:t>
      </w:r>
      <w:r w:rsidR="002D799C">
        <w:t xml:space="preserve"> for igniting my passion of exper</w:t>
      </w:r>
      <w:r w:rsidR="00683126">
        <w:t>imental science at an early age, by sha</w:t>
      </w:r>
      <w:r w:rsidR="00A87577">
        <w:t xml:space="preserve">ring your skills </w:t>
      </w:r>
      <w:r w:rsidR="00ED1A99">
        <w:t xml:space="preserve">and time </w:t>
      </w:r>
      <w:r w:rsidR="00A87577">
        <w:t>with me when I participated</w:t>
      </w:r>
      <w:r w:rsidR="00C40392">
        <w:t xml:space="preserve"> in science expos as a kid. And </w:t>
      </w:r>
      <w:r w:rsidR="00ED1A99">
        <w:t xml:space="preserve">to </w:t>
      </w:r>
      <w:r w:rsidR="00C40392">
        <w:t xml:space="preserve">my mother, </w:t>
      </w:r>
      <w:r w:rsidR="00A87577">
        <w:t>for noticing and</w:t>
      </w:r>
      <w:r w:rsidR="00C3358A">
        <w:t xml:space="preserve"> nouris</w:t>
      </w:r>
      <w:r w:rsidR="00A87577">
        <w:t xml:space="preserve">hing my interest in mathematics and physics, </w:t>
      </w:r>
      <w:r w:rsidR="000D1B22">
        <w:t>purchasing</w:t>
      </w:r>
      <w:r w:rsidR="00A87577">
        <w:t xml:space="preserve"> </w:t>
      </w:r>
      <w:r w:rsidR="005C395A">
        <w:t xml:space="preserve">several </w:t>
      </w:r>
      <w:r w:rsidR="00A87577">
        <w:t xml:space="preserve">math and logic exercise books </w:t>
      </w:r>
      <w:r w:rsidR="005C395A">
        <w:t xml:space="preserve">for me </w:t>
      </w:r>
      <w:r w:rsidR="000D1B22">
        <w:t xml:space="preserve">when we would visit bookstores, and for getting me a career day visit to </w:t>
      </w:r>
      <w:r w:rsidR="00A87577">
        <w:t>the Physics and Astronomy Department of l’Université de Moncton</w:t>
      </w:r>
      <w:r w:rsidR="000D1B22">
        <w:t xml:space="preserve"> while in high school</w:t>
      </w:r>
      <w:r w:rsidR="00A87577">
        <w:t>.</w:t>
      </w:r>
    </w:p>
    <w:p w14:paraId="4ADF0F6B" w14:textId="77777777" w:rsidR="00132183" w:rsidRDefault="00132183" w:rsidP="005C395A">
      <w:pPr>
        <w:spacing w:after="0" w:line="360" w:lineRule="auto"/>
        <w:jc w:val="right"/>
      </w:pPr>
      <w:r>
        <w:t>Mathieu Boudreau</w:t>
      </w:r>
    </w:p>
    <w:p w14:paraId="6A5F55DC" w14:textId="77777777" w:rsidR="007870F1" w:rsidRDefault="00D255CE" w:rsidP="005C395A">
      <w:pPr>
        <w:spacing w:after="0" w:line="360" w:lineRule="auto"/>
        <w:jc w:val="right"/>
      </w:pPr>
      <w:r>
        <w:t>December 15</w:t>
      </w:r>
      <w:r w:rsidRPr="00D255CE">
        <w:rPr>
          <w:vertAlign w:val="superscript"/>
        </w:rPr>
        <w:t>th</w:t>
      </w:r>
      <w:r w:rsidR="00132183">
        <w:t>, 2017</w:t>
      </w:r>
      <w:r w:rsidR="007870F1">
        <w:br w:type="page"/>
      </w:r>
    </w:p>
    <w:p w14:paraId="666DB887" w14:textId="77777777" w:rsidR="007870F1" w:rsidRDefault="007870F1" w:rsidP="008224C0">
      <w:pPr>
        <w:pStyle w:val="H1Non-Chapters"/>
      </w:pPr>
      <w:bookmarkStart w:id="5" w:name="_Toc500767868"/>
      <w:r>
        <w:lastRenderedPageBreak/>
        <w:t>Preface</w:t>
      </w:r>
      <w:bookmarkEnd w:id="5"/>
    </w:p>
    <w:p w14:paraId="1A4D0A8E" w14:textId="7777777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189AB890" w14:textId="77777777" w:rsidR="00F03700" w:rsidRP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xml:space="preserve">”, Journal of Magnetic Resonance Imaging, </w:t>
      </w:r>
      <w:r w:rsidR="005C395A">
        <w:t>46:1673-1682</w:t>
      </w:r>
      <w:r w:rsidRPr="00F03700">
        <w:t xml:space="preserve"> (2017)</w:t>
      </w:r>
    </w:p>
    <w:p w14:paraId="02A73107" w14:textId="77777777" w:rsidR="00F03700" w:rsidRP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63107C4F" w14:textId="77777777" w:rsid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0A7DC755" w14:textId="77777777"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w:t>
      </w:r>
      <w:r w:rsidR="005C395A">
        <w:t>b</w:t>
      </w:r>
      <w:r w:rsidR="00C1264E">
        <w:t>ackground chapter</w:t>
      </w:r>
      <w:r w:rsidR="00D255CE">
        <w:t xml:space="preserve"> (Chapter 2)</w:t>
      </w:r>
      <w:r w:rsidR="00C1264E">
        <w:t>.</w:t>
      </w:r>
    </w:p>
    <w:p w14:paraId="1654D030" w14:textId="77777777" w:rsidR="007870F1" w:rsidRDefault="007870F1">
      <w:pPr>
        <w:spacing w:line="240" w:lineRule="auto"/>
      </w:pPr>
      <w:r>
        <w:br w:type="page"/>
      </w:r>
    </w:p>
    <w:p w14:paraId="4EC37FC7" w14:textId="77777777" w:rsidR="007870F1" w:rsidRDefault="007870F1" w:rsidP="008224C0">
      <w:pPr>
        <w:pStyle w:val="H1Non-Chapters"/>
      </w:pPr>
      <w:bookmarkStart w:id="6" w:name="_Toc500767869"/>
      <w:r>
        <w:lastRenderedPageBreak/>
        <w:t>Contribution of Authors</w:t>
      </w:r>
      <w:bookmarkEnd w:id="6"/>
    </w:p>
    <w:p w14:paraId="3D09D3EE" w14:textId="77777777"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w:t>
      </w:r>
      <w:r w:rsidR="009F51A6">
        <w:t>the</w:t>
      </w:r>
      <w:r w:rsidR="008E6E58">
        <w:t xml:space="preserve"> co-authors of these articles are listed below.</w:t>
      </w:r>
    </w:p>
    <w:p w14:paraId="3D1414BF" w14:textId="77777777"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w:t>
      </w:r>
      <w:r w:rsidR="00983161">
        <w:t xml:space="preserve">quantitative imaging </w:t>
      </w:r>
      <w:r w:rsidR="008E6E58">
        <w:t>pulse sequence</w:t>
      </w:r>
      <w:r w:rsidR="00983161">
        <w:t xml:space="preserve">s </w:t>
      </w:r>
      <w:r w:rsidR="008E6E58">
        <w:t>used (Actual Flip angle Imaging</w:t>
      </w:r>
      <w:r w:rsidR="00B87456">
        <w:t xml:space="preserve"> and spoiled Variable Flip Angle</w:t>
      </w:r>
      <w:r w:rsidR="008E6E58">
        <w:t>)</w:t>
      </w:r>
      <w:r w:rsidR="00B87456">
        <w:t xml:space="preserve"> as well as some</w:t>
      </w:r>
      <w:r w:rsidR="004A63B9">
        <w:t xml:space="preserve"> data</w:t>
      </w:r>
      <w:r w:rsidR="00B87456">
        <w:t xml:space="preserve"> analysis code (</w:t>
      </w:r>
      <w:r w:rsidR="00983161">
        <w:t xml:space="preserve">for the </w:t>
      </w:r>
      <w:r w:rsidR="00B87456">
        <w:t>Bloch-Siegert shift</w:t>
      </w:r>
      <w:r w:rsidR="00983161">
        <w:t xml:space="preserve"> technique</w:t>
      </w:r>
      <w:r w:rsidR="00B87456">
        <w: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466CC192" w14:textId="77777777"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throughout </w:t>
      </w:r>
      <w:r w:rsidR="00983161">
        <w:t xml:space="preserve">the studies (Chapters 3 and 4), and </w:t>
      </w:r>
      <w:r w:rsidR="006D7780">
        <w:t xml:space="preserve">some data analysis code (Variable Flip Angle and Actual Flip angle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554AE43E" w14:textId="77777777"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w:t>
      </w:r>
      <w:r w:rsidR="00983161">
        <w:t xml:space="preserve"> double angle</w:t>
      </w:r>
      <w:r w:rsidR="004D1B45">
        <w:t xml:space="preserve">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3522EF13" w14:textId="77777777"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 xml:space="preserve">Assisted in the implementation of the echo-planar imaging </w:t>
      </w:r>
      <w:r w:rsidR="00983161">
        <w:t xml:space="preserve">double angle </w:t>
      </w:r>
      <w:r w:rsidR="004D1B45">
        <w:t>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183A697F" w14:textId="77777777" w:rsidR="007870F1" w:rsidRPr="00983161" w:rsidRDefault="00FC1903" w:rsidP="00983161">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 xml:space="preserve">throughout </w:t>
      </w:r>
      <w:r w:rsidR="00983161">
        <w:t>each stage</w:t>
      </w:r>
      <w:r w:rsidR="004C2F78">
        <w:t xml:space="preserve"> of </w:t>
      </w:r>
      <w:r w:rsidR="00983161">
        <w:t>all three</w:t>
      </w:r>
      <w:r w:rsidR="004C2F78">
        <w:t xml:space="preserv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983161">
        <w:t xml:space="preserve">as a whole </w:t>
      </w:r>
      <w:r w:rsidR="008E6E58" w:rsidRPr="008E6E58">
        <w:t>prior to submission.</w:t>
      </w:r>
      <w:r w:rsidR="007870F1">
        <w:br w:type="page"/>
      </w:r>
    </w:p>
    <w:p w14:paraId="13EDEC74" w14:textId="77777777" w:rsidR="007870F1" w:rsidRDefault="007870F1" w:rsidP="008224C0">
      <w:pPr>
        <w:pStyle w:val="H1Non-Chapters"/>
      </w:pPr>
      <w:bookmarkStart w:id="7" w:name="_Toc500767870"/>
      <w:r>
        <w:lastRenderedPageBreak/>
        <w:t>Other Publications</w:t>
      </w:r>
      <w:bookmarkEnd w:id="7"/>
    </w:p>
    <w:p w14:paraId="2994E446" w14:textId="77777777" w:rsidR="00004770" w:rsidRDefault="00004770" w:rsidP="007870F1">
      <w:r>
        <w:t xml:space="preserve">The following list of peer-reviewed articles </w:t>
      </w:r>
      <w:r w:rsidR="00700487">
        <w:t xml:space="preserve">and conference presentations </w:t>
      </w:r>
      <w:r>
        <w:t>were also produced over the course of this PhD degree, but are not included in the thesis</w:t>
      </w:r>
      <w:r w:rsidR="000144A8">
        <w:t xml:space="preserve">. In addition to the three first-authored manuscripts included this thesis, these other publications total five co-authored </w:t>
      </w:r>
      <w:r w:rsidR="00937D36">
        <w:t xml:space="preserve">peer-reviewed </w:t>
      </w:r>
      <w:r w:rsidR="000144A8">
        <w:t xml:space="preserve">journal articles, five first-authored </w:t>
      </w:r>
      <w:r w:rsidR="00937D36">
        <w:t xml:space="preserve">peer-reviewed </w:t>
      </w:r>
      <w:r w:rsidR="000144A8">
        <w:t xml:space="preserve">conference presentations, and three </w:t>
      </w:r>
      <w:r w:rsidR="00937D36">
        <w:t xml:space="preserve">peer-reviewed </w:t>
      </w:r>
      <w:r w:rsidR="000144A8">
        <w:t>co-authored conference presentations.</w:t>
      </w:r>
    </w:p>
    <w:p w14:paraId="50062BDE" w14:textId="77777777" w:rsidR="00004770" w:rsidRDefault="00700487" w:rsidP="002B2290">
      <w:pPr>
        <w:pStyle w:val="Pardeliste"/>
        <w:numPr>
          <w:ilvl w:val="0"/>
          <w:numId w:val="23"/>
        </w:numPr>
        <w:spacing w:line="360" w:lineRule="auto"/>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w:t>
      </w:r>
      <w:r w:rsidR="00E27F79">
        <w:t>I</w:t>
      </w:r>
      <w:r w:rsidRPr="00700487">
        <w:t>mage</w:t>
      </w:r>
      <w:r w:rsidR="00954B25">
        <w:t xml:space="preserve">, </w:t>
      </w:r>
      <w:r w:rsidR="00954B25" w:rsidRPr="00954B25">
        <w:t>doi:10.1016/j.neuroimage.2017.08.038</w:t>
      </w:r>
      <w:r w:rsidRPr="00700487">
        <w:t xml:space="preserve"> (2017)</w:t>
      </w:r>
      <w:r w:rsidR="00954B25">
        <w:t>.</w:t>
      </w:r>
    </w:p>
    <w:p w14:paraId="17CDC6B5" w14:textId="77777777" w:rsidR="00700487" w:rsidRDefault="00700487" w:rsidP="002B2290">
      <w:pPr>
        <w:pStyle w:val="Pardeliste"/>
        <w:numPr>
          <w:ilvl w:val="0"/>
          <w:numId w:val="23"/>
        </w:numPr>
        <w:spacing w:line="360" w:lineRule="auto"/>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4C4CC62D" w14:textId="77777777" w:rsidR="00700487" w:rsidRDefault="00700487" w:rsidP="002B2290">
      <w:pPr>
        <w:pStyle w:val="Pardeliste"/>
        <w:numPr>
          <w:ilvl w:val="0"/>
          <w:numId w:val="23"/>
        </w:numPr>
        <w:spacing w:line="360" w:lineRule="auto"/>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385B7D92" w14:textId="77777777" w:rsidR="00700487" w:rsidRDefault="00700487" w:rsidP="002B2290">
      <w:pPr>
        <w:pStyle w:val="Pardeliste"/>
        <w:numPr>
          <w:ilvl w:val="0"/>
          <w:numId w:val="23"/>
        </w:numPr>
        <w:spacing w:line="360" w:lineRule="auto"/>
      </w:pPr>
      <w:r w:rsidRPr="00700487">
        <w:t xml:space="preserve">J.-F. Cabana, Y. Gu, </w:t>
      </w:r>
      <w:r w:rsidRPr="00700487">
        <w:rPr>
          <w:b/>
        </w:rPr>
        <w:t>M. Boudreau</w:t>
      </w:r>
      <w:r w:rsidRPr="00700487">
        <w:t xml:space="preserve">, I.R. Levesque, Y. Atchia, J.G. Sled, S. Narayanan, D.L. Arnold, G.B. Pike, J. Cohen-Adad, N. Stikov, </w:t>
      </w:r>
      <w:r w:rsidRPr="00700487">
        <w:rPr>
          <w:i/>
        </w:rPr>
        <w:t>“Quantitative Magnetization Transfer Imaging Made Easy with qMTLab: a Software for Data Simulation, Analysis and Visualisation”</w:t>
      </w:r>
      <w:r w:rsidRPr="00700487">
        <w:t>, Concepts in Magnetic Resonance Part A, 44A: 263–277 (2016)</w:t>
      </w:r>
      <w:r w:rsidR="00954B25">
        <w:t>.</w:t>
      </w:r>
    </w:p>
    <w:p w14:paraId="28ED1FFC" w14:textId="77777777" w:rsidR="00700487" w:rsidRDefault="00700487" w:rsidP="002B2290">
      <w:pPr>
        <w:pStyle w:val="Pardeliste"/>
        <w:numPr>
          <w:ilvl w:val="0"/>
          <w:numId w:val="23"/>
        </w:numPr>
        <w:spacing w:line="360" w:lineRule="auto"/>
      </w:pPr>
      <w:r w:rsidRPr="00700487">
        <w:t xml:space="preserve">N. Stikov, J.S.W. Campbell, T. Stroh, M. Lavalée, S. Frey, J. Novek, S. Nuara, M.-K. Ho, B.J. Bedell, R.F. Dougherty, I.R. Leppert, </w:t>
      </w:r>
      <w:r w:rsidRPr="00700487">
        <w:rPr>
          <w:b/>
        </w:rPr>
        <w:t>M. Boudreau</w:t>
      </w:r>
      <w:r w:rsidRPr="00700487">
        <w:t xml:space="preserve">, S. Narayanan, T. Duval, J. 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2BF0C723" w14:textId="77777777" w:rsidR="00700487" w:rsidRDefault="00700487" w:rsidP="002B2290">
      <w:pPr>
        <w:pStyle w:val="Pardeliste"/>
        <w:numPr>
          <w:ilvl w:val="0"/>
          <w:numId w:val="23"/>
        </w:numPr>
        <w:spacing w:line="360" w:lineRule="auto"/>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 xml:space="preserve">“Quantitative analysis of the </w:t>
      </w:r>
      <w:r w:rsidRPr="00700487">
        <w:rPr>
          <w:i/>
        </w:rPr>
        <w:lastRenderedPageBreak/>
        <w:t>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4F145338" w14:textId="77777777" w:rsidR="00700487" w:rsidRDefault="00700487" w:rsidP="002B2290">
      <w:pPr>
        <w:pStyle w:val="Pardeliste"/>
        <w:numPr>
          <w:ilvl w:val="0"/>
          <w:numId w:val="23"/>
        </w:numPr>
        <w:spacing w:line="360" w:lineRule="auto"/>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59C96C73" w14:textId="77777777" w:rsidR="00954B25" w:rsidRPr="00954B25" w:rsidRDefault="00954B25" w:rsidP="002B2290">
      <w:pPr>
        <w:pStyle w:val="Pardeliste"/>
        <w:numPr>
          <w:ilvl w:val="0"/>
          <w:numId w:val="23"/>
        </w:numPr>
        <w:spacing w:line="360" w:lineRule="auto"/>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1F526134" w14:textId="77777777" w:rsidR="00700487" w:rsidRPr="00954B25" w:rsidRDefault="00700487" w:rsidP="002B2290">
      <w:pPr>
        <w:pStyle w:val="Pardeliste"/>
        <w:numPr>
          <w:ilvl w:val="0"/>
          <w:numId w:val="23"/>
        </w:numPr>
        <w:spacing w:line="360" w:lineRule="auto"/>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xml:space="preserve">, Poster, </w:t>
      </w:r>
      <w:r w:rsidR="00E27F79">
        <w:rPr>
          <w:iCs/>
        </w:rPr>
        <w:t>Organization for Human Brain Mapping</w:t>
      </w:r>
      <w:r w:rsidRPr="00700487">
        <w:rPr>
          <w:iCs/>
        </w:rPr>
        <w:t xml:space="preserve"> Annual Meeting (2014)</w:t>
      </w:r>
      <w:r w:rsidR="00954B25">
        <w:rPr>
          <w:iCs/>
        </w:rPr>
        <w:t>.</w:t>
      </w:r>
    </w:p>
    <w:p w14:paraId="3667D12C"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7D05130"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w:t>
      </w:r>
      <w:r w:rsidR="00E27F79">
        <w:rPr>
          <w:iCs/>
        </w:rPr>
        <w:t xml:space="preserve">lectronic </w:t>
      </w:r>
      <w:r w:rsidRPr="00954B25">
        <w:rPr>
          <w:iCs/>
        </w:rPr>
        <w:t>Poster, International Society for Magnetic Resonance in Medicine Meeting (2014).</w:t>
      </w:r>
    </w:p>
    <w:p w14:paraId="1DC76DDD"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06CE7F72" w14:textId="77777777" w:rsidR="00954B25" w:rsidRPr="00954B25" w:rsidRDefault="00954B25" w:rsidP="002B2290">
      <w:pPr>
        <w:pStyle w:val="Pardeliste"/>
        <w:numPr>
          <w:ilvl w:val="0"/>
          <w:numId w:val="23"/>
        </w:numPr>
        <w:spacing w:line="360" w:lineRule="auto"/>
        <w:rPr>
          <w:iCs/>
        </w:rPr>
      </w:pPr>
      <w:r w:rsidRPr="00954B25">
        <w:rPr>
          <w:b/>
          <w:bCs/>
          <w:iCs/>
        </w:rPr>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To Disagree?”</w:t>
      </w:r>
      <w:r w:rsidRPr="00954B25">
        <w:rPr>
          <w:bCs/>
          <w:iCs/>
        </w:rPr>
        <w:t xml:space="preserve">, Poster, </w:t>
      </w:r>
      <w:r w:rsidRPr="00954B25">
        <w:rPr>
          <w:iCs/>
        </w:rPr>
        <w:t>International Society for Magnetic Resonance in Medicine (2013).</w:t>
      </w:r>
    </w:p>
    <w:p w14:paraId="3AFBE8D2" w14:textId="77777777" w:rsidR="007870F1" w:rsidRDefault="007870F1">
      <w:pPr>
        <w:spacing w:line="240" w:lineRule="auto"/>
      </w:pPr>
      <w:r>
        <w:br w:type="page"/>
      </w:r>
    </w:p>
    <w:p w14:paraId="6D1F80CD" w14:textId="77777777" w:rsidR="007870F1" w:rsidRDefault="007870F1" w:rsidP="008224C0">
      <w:pPr>
        <w:pStyle w:val="H1Non-Chapters"/>
      </w:pPr>
      <w:bookmarkStart w:id="8" w:name="_Toc500767871"/>
      <w:r>
        <w:lastRenderedPageBreak/>
        <w:t>Abstract</w:t>
      </w:r>
      <w:bookmarkEnd w:id="8"/>
    </w:p>
    <w:p w14:paraId="6C9D215F" w14:textId="1F3C9F3C" w:rsidR="00635FB9" w:rsidRDefault="0094558F" w:rsidP="00FE2802">
      <w:r>
        <w:t>Quantitative magnetization transfer (qM</w:t>
      </w:r>
      <w:r w:rsidR="00FE2802">
        <w:t>T) imaging is a magnetic resonance imaging (MRI)</w:t>
      </w:r>
      <w:r>
        <w:t xml:space="preserve"> technique that has demonstrated considerable promise for </w:t>
      </w:r>
      <w:r w:rsidR="00FE2802">
        <w:t>multiple sclerosis (</w:t>
      </w:r>
      <w:r>
        <w:t>MS</w:t>
      </w:r>
      <w:r w:rsidR="00FE2802">
        <w:t>)</w:t>
      </w:r>
      <w:r>
        <w:t xml:space="preserve"> research. qMT improves on conventional </w:t>
      </w:r>
      <w:r w:rsidR="00057CF1">
        <w:t>MRI</w:t>
      </w:r>
      <w:r>
        <w:t xml:space="preserve"> by probing the macromolecules present in myelin, providing a quantitative </w:t>
      </w:r>
      <w:r w:rsidR="005F6496">
        <w:t>estimate</w:t>
      </w:r>
      <w:r>
        <w:t xml:space="preserve"> </w:t>
      </w:r>
      <w:r w:rsidR="005F6496">
        <w:t>called</w:t>
      </w:r>
      <w:r>
        <w:t xml:space="preserve"> the pool-size ratio</w:t>
      </w:r>
      <w:r w:rsidR="00185CF2">
        <w:t>,</w:t>
      </w:r>
      <w:r>
        <w:t xml:space="preserve"> which correlate</w:t>
      </w:r>
      <w:r w:rsidR="00185CF2">
        <w:t>s</w:t>
      </w:r>
      <w:r>
        <w:t xml:space="preserve"> strongly with myelin density</w:t>
      </w:r>
      <w:r w:rsidR="00185CF2">
        <w:t xml:space="preserve"> in brain white matter</w:t>
      </w:r>
      <w:r>
        <w:t>. qMT</w:t>
      </w:r>
      <w:r w:rsidR="00E44EA1">
        <w:t xml:space="preserve"> </w:t>
      </w:r>
      <w:r w:rsidR="009550AF">
        <w:t>requires</w:t>
      </w:r>
      <w:r w:rsidR="00124DD3">
        <w:t xml:space="preserve"> </w:t>
      </w:r>
      <w:r w:rsidR="00E44EA1">
        <w:t xml:space="preserve">several other quantitative MRI </w:t>
      </w:r>
      <w:r w:rsidR="00790305">
        <w:t>maps</w:t>
      </w:r>
      <w:r w:rsidR="00124DD3">
        <w:t xml:space="preserve"> for calibration purposes</w:t>
      </w:r>
      <w:r w:rsidR="00E44EA1">
        <w:t>: the main magnetic field (B</w:t>
      </w:r>
      <w:r w:rsidR="00E44EA1">
        <w:rPr>
          <w:vertAlign w:val="subscript"/>
        </w:rPr>
        <w:t>0</w:t>
      </w:r>
      <w:r w:rsidR="00E44EA1">
        <w:t>), the radiofrequency amplitude (B</w:t>
      </w:r>
      <w:r w:rsidR="00E44EA1">
        <w:rPr>
          <w:vertAlign w:val="subscript"/>
        </w:rPr>
        <w:t>1</w:t>
      </w:r>
      <w:r w:rsidR="00E44EA1">
        <w:t>), and the longitudinal relaxation time (T</w:t>
      </w:r>
      <w:r w:rsidR="00E44EA1">
        <w:rPr>
          <w:vertAlign w:val="subscript"/>
        </w:rPr>
        <w:t>1</w:t>
      </w:r>
      <w:r w:rsidR="00E44EA1">
        <w:t xml:space="preserve">). </w:t>
      </w:r>
      <w:r w:rsidR="00FE2802">
        <w:t>These</w:t>
      </w:r>
      <w:r w:rsidR="00124DD3">
        <w:t xml:space="preserve"> maps can also depend on each other</w:t>
      </w:r>
      <w:r w:rsidR="00B75DFF">
        <w:t xml:space="preserve"> (e.g. some T</w:t>
      </w:r>
      <w:r w:rsidR="00B75DFF">
        <w:rPr>
          <w:vertAlign w:val="subscript"/>
        </w:rPr>
        <w:t>1</w:t>
      </w:r>
      <w:r w:rsidR="00B75DFF">
        <w:t xml:space="preserve"> mapping techniques require B</w:t>
      </w:r>
      <w:r w:rsidR="00B75DFF">
        <w:rPr>
          <w:vertAlign w:val="subscript"/>
        </w:rPr>
        <w:t>1</w:t>
      </w:r>
      <w:r w:rsidR="00B75DFF">
        <w:t>)</w:t>
      </w:r>
      <w:r w:rsidR="00124DD3">
        <w:t xml:space="preserve">, </w:t>
      </w:r>
      <w:r w:rsidR="005F6496">
        <w:t>meaning</w:t>
      </w:r>
      <w:r w:rsidR="00FE2802">
        <w:t xml:space="preserve"> that</w:t>
      </w:r>
      <w:r w:rsidR="00124DD3">
        <w:t xml:space="preserve"> </w:t>
      </w:r>
      <w:r w:rsidR="00FE2802">
        <w:t>the impact of</w:t>
      </w:r>
      <w:r w:rsidR="00124DD3">
        <w:t xml:space="preserve"> B</w:t>
      </w:r>
      <w:r w:rsidR="00124DD3">
        <w:rPr>
          <w:vertAlign w:val="subscript"/>
        </w:rPr>
        <w:t>1</w:t>
      </w:r>
      <w:r w:rsidR="00124DD3">
        <w:t>-inaccuracies on the</w:t>
      </w:r>
      <w:r w:rsidR="00FE2802">
        <w:t xml:space="preserve"> fitted</w:t>
      </w:r>
      <w:r w:rsidR="00124DD3">
        <w:t xml:space="preserve"> pool-size ratio </w:t>
      </w:r>
      <w:r w:rsidR="00FE2802">
        <w:t>may depend on the</w:t>
      </w:r>
      <w:r w:rsidR="00124DD3">
        <w:t xml:space="preserve"> choice of T</w:t>
      </w:r>
      <w:r w:rsidR="00124DD3">
        <w:rPr>
          <w:vertAlign w:val="subscript"/>
        </w:rPr>
        <w:t>1</w:t>
      </w:r>
      <w:r w:rsidR="00124DD3">
        <w:t xml:space="preserve"> mapping technique. </w:t>
      </w:r>
      <w:r w:rsidR="0022196C">
        <w:t xml:space="preserve">The focus of this thesis is to </w:t>
      </w:r>
      <w:r w:rsidR="005F027A">
        <w:t>characterize</w:t>
      </w:r>
      <w:r w:rsidR="00FE2802">
        <w:t xml:space="preserve"> and </w:t>
      </w:r>
      <w:commentRangeStart w:id="9"/>
      <w:r w:rsidR="00FE2802">
        <w:t>optimize</w:t>
      </w:r>
      <w:commentRangeEnd w:id="9"/>
      <w:r w:rsidR="00185CF2">
        <w:rPr>
          <w:rStyle w:val="Marquedecommentaire"/>
        </w:rPr>
        <w:commentReference w:id="9"/>
      </w:r>
      <w:r w:rsidR="005F027A">
        <w:t xml:space="preserve"> </w:t>
      </w:r>
      <w:r w:rsidR="0022196C">
        <w:t xml:space="preserve">the </w:t>
      </w:r>
      <w:r w:rsidR="005F027A">
        <w:t>B</w:t>
      </w:r>
      <w:r w:rsidR="005F027A">
        <w:rPr>
          <w:vertAlign w:val="subscript"/>
        </w:rPr>
        <w:t>1</w:t>
      </w:r>
      <w:r w:rsidR="005F027A">
        <w:t>-</w:t>
      </w:r>
      <w:r w:rsidR="00FE2802">
        <w:t>sensitivity of qMT</w:t>
      </w:r>
      <w:r w:rsidR="0022196C">
        <w:t>.</w:t>
      </w:r>
    </w:p>
    <w:p w14:paraId="63161EBD" w14:textId="2EA535E2" w:rsidR="0022196C" w:rsidRPr="00B24087" w:rsidRDefault="005F027A" w:rsidP="00FE2802">
      <w:r>
        <w:t>The first aim of this thesis was t</w:t>
      </w:r>
      <w:r w:rsidR="00BA5EE3">
        <w:t>o compare several whole-brain B</w:t>
      </w:r>
      <w:r w:rsidR="00BA5EE3">
        <w:rPr>
          <w:vertAlign w:val="subscript"/>
        </w:rPr>
        <w:t>1</w:t>
      </w:r>
      <w:r w:rsidR="00BA5EE3">
        <w:t xml:space="preserve"> mapping techniques, their potential </w:t>
      </w:r>
      <w:r w:rsidR="00A6743D">
        <w:t>sources of inaccuracies</w:t>
      </w:r>
      <w:r w:rsidR="00BA5EE3">
        <w:t xml:space="preserve">, and their impact on a </w:t>
      </w:r>
      <w:r w:rsidR="003E3F47">
        <w:t xml:space="preserve">widely used, </w:t>
      </w:r>
      <w:r w:rsidR="00BA5EE3">
        <w:t>B</w:t>
      </w:r>
      <w:r w:rsidR="00BA5EE3">
        <w:rPr>
          <w:vertAlign w:val="subscript"/>
        </w:rPr>
        <w:t>1</w:t>
      </w:r>
      <w:r w:rsidR="00BA5EE3">
        <w:t>-sensitive</w:t>
      </w:r>
      <w:r w:rsidR="003E3F47">
        <w:t>,</w:t>
      </w:r>
      <w:r w:rsidR="00BA5EE3">
        <w:t xml:space="preser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w:t>
      </w:r>
      <w:r w:rsidR="005F6496">
        <w:t xml:space="preserve">a </w:t>
      </w:r>
      <w:r w:rsidR="00BA5EE3">
        <w:t>standard MRI pulse sequence</w:t>
      </w:r>
      <w:r w:rsidR="002B198C">
        <w:t xml:space="preserve"> and comparing it</w:t>
      </w:r>
      <w:r w:rsidR="00BA5EE3">
        <w:t xml:space="preserve"> against two other advanced </w:t>
      </w:r>
      <w:r w:rsidR="003E3F47">
        <w:t>B</w:t>
      </w:r>
      <w:r w:rsidR="003E3F47" w:rsidRPr="004E0E7C">
        <w:rPr>
          <w:vertAlign w:val="subscript"/>
        </w:rPr>
        <w:t>1</w:t>
      </w:r>
      <w:r w:rsidR="003E3F47">
        <w:t xml:space="preserve">-mapping </w:t>
      </w:r>
      <w:r w:rsidR="00BA5EE3">
        <w:t>techniques.</w:t>
      </w:r>
      <w:r w:rsidR="004D507D">
        <w:t xml:space="preserve"> The second aim was to characterize the B</w:t>
      </w:r>
      <w:r w:rsidR="004D507D">
        <w:rPr>
          <w:vertAlign w:val="subscript"/>
        </w:rPr>
        <w:t>1</w:t>
      </w:r>
      <w:r w:rsidR="004D507D">
        <w:t>-sensitivity of qMT</w:t>
      </w:r>
      <w:r w:rsidR="00B24087">
        <w:t xml:space="preserve"> </w:t>
      </w:r>
      <w:r w:rsidR="004D507D">
        <w:t>for two different T</w:t>
      </w:r>
      <w:r w:rsidR="004D507D">
        <w:rPr>
          <w:vertAlign w:val="subscript"/>
        </w:rPr>
        <w:t>1</w:t>
      </w:r>
      <w:r w:rsidR="004D507D">
        <w:t xml:space="preserve"> mapping techniques: B</w:t>
      </w:r>
      <w:r w:rsidR="004D507D">
        <w:rPr>
          <w:vertAlign w:val="subscript"/>
        </w:rPr>
        <w:t>1</w:t>
      </w:r>
      <w:r w:rsidR="004D507D">
        <w:t>-dependent (VFA) and B</w:t>
      </w:r>
      <w:r w:rsidR="004D507D">
        <w:rPr>
          <w:vertAlign w:val="subscript"/>
        </w:rPr>
        <w:t>1</w:t>
      </w:r>
      <w:r w:rsidR="004D507D">
        <w:t>-independent (inversion recovery</w:t>
      </w:r>
      <w:r w:rsidR="00A6743D">
        <w:t>– IR</w:t>
      </w:r>
      <w:r w:rsidR="004D507D">
        <w:t xml:space="preserve">). </w:t>
      </w:r>
      <w:r w:rsidR="0060541C">
        <w:t xml:space="preserve">qMT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DE172C">
        <w:t>-</w:t>
      </w:r>
      <w:r w:rsidR="0060541C">
        <w:t>inaccuracies</w:t>
      </w:r>
      <w:r w:rsidR="003E7EEE">
        <w:t xml:space="preserve">, and </w:t>
      </w:r>
      <w:r w:rsidR="00DE172C" w:rsidRPr="003E3F47">
        <w:rPr>
          <w:i/>
          <w:rPrChange w:id="10" w:author="G. Bruce Pike" w:date="2017-12-05T16:54:00Z">
            <w:rPr/>
          </w:rPrChange>
        </w:rPr>
        <w:t>in vivo</w:t>
      </w:r>
      <w:r w:rsidR="00DE172C">
        <w:t xml:space="preserve"> qMT</w:t>
      </w:r>
      <w:r w:rsidR="003E7EEE">
        <w:t xml:space="preserve"> </w:t>
      </w:r>
      <w:r w:rsidR="005F6496">
        <w:t xml:space="preserve">data </w:t>
      </w:r>
      <w:r w:rsidR="003E7EEE">
        <w:t>were acquired in healthy subjects using both VFA and IR T</w:t>
      </w:r>
      <w:r w:rsidR="003E7EEE">
        <w:rPr>
          <w:vertAlign w:val="subscript"/>
        </w:rPr>
        <w:t>1</w:t>
      </w:r>
      <w:r w:rsidR="003E7EEE">
        <w:t xml:space="preserve"> mapping</w:t>
      </w:r>
      <w:r w:rsidR="004E650B">
        <w:t>,</w:t>
      </w:r>
      <w:r w:rsidR="003E7EEE">
        <w:t xml:space="preserve"> </w:t>
      </w:r>
      <w:r w:rsidR="002B198C">
        <w:t>along with multiple</w:t>
      </w:r>
      <w:r w:rsidR="003E7EEE">
        <w:t xml:space="preserve"> B</w:t>
      </w:r>
      <w:r w:rsidR="003E7EEE">
        <w:rPr>
          <w:vertAlign w:val="subscript"/>
        </w:rPr>
        <w:t>1</w:t>
      </w:r>
      <w:r w:rsidR="003E7EEE">
        <w:t xml:space="preserve"> mapping techniques. T</w:t>
      </w:r>
      <w:bookmarkStart w:id="11" w:name="_GoBack"/>
      <w:bookmarkEnd w:id="11"/>
      <w:r w:rsidR="003E7EEE">
        <w:t>he final aim was to develop an optimization framework</w:t>
      </w:r>
      <w:r w:rsidR="00B24087">
        <w:t xml:space="preserve"> </w:t>
      </w:r>
      <w:r w:rsidR="005F6496">
        <w:t>for</w:t>
      </w:r>
      <w:r w:rsidR="00B24087">
        <w:t xml:space="preserve"> qMT </w:t>
      </w:r>
      <w:r w:rsidR="005F6496">
        <w:t xml:space="preserve">protocols </w:t>
      </w:r>
      <w:r w:rsidR="003E7EEE">
        <w:t xml:space="preserve">to further </w:t>
      </w:r>
      <w:r w:rsidR="005F6496">
        <w:t>improve</w:t>
      </w:r>
      <w:r w:rsidR="003E7EEE">
        <w:t xml:space="preserve"> the</w:t>
      </w:r>
      <w:r w:rsidR="005F6496">
        <w:t xml:space="preserve"> robustness against B</w:t>
      </w:r>
      <w:r w:rsidR="005F6496">
        <w:rPr>
          <w:vertAlign w:val="subscript"/>
        </w:rPr>
        <w:t>1</w:t>
      </w:r>
      <w:r w:rsidR="005F6496">
        <w:t>-inaccuacies</w:t>
      </w:r>
      <w:r w:rsidR="003E7EEE">
        <w:t xml:space="preserve">. A sensitivity-regularized Cramér-Rao lower bound expression was developed </w:t>
      </w:r>
      <w:r w:rsidR="002B198C">
        <w:t xml:space="preserve">theoretically </w:t>
      </w:r>
      <w:r w:rsidR="003E7EEE">
        <w:t xml:space="preserve">as an iterative optimization </w:t>
      </w:r>
      <w:r w:rsidR="003E7EEE">
        <w:lastRenderedPageBreak/>
        <w:t xml:space="preserve">condition, and </w:t>
      </w:r>
      <w:r w:rsidR="002B198C">
        <w:t xml:space="preserve">the iteratively optimized protocols </w:t>
      </w:r>
      <w:r w:rsidR="003E7EEE">
        <w:t>w</w:t>
      </w:r>
      <w:r w:rsidR="002B198C">
        <w:t>ere</w:t>
      </w:r>
      <w:r w:rsidR="003E7EEE">
        <w:t xml:space="preserve"> </w:t>
      </w:r>
      <w:r w:rsidR="002B198C">
        <w:t>tested</w:t>
      </w:r>
      <w:r w:rsidR="003E7EEE">
        <w:t xml:space="preserve"> </w:t>
      </w:r>
      <w:r w:rsidR="00833C30">
        <w:t>for a wide 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w:t>
      </w:r>
      <w:r w:rsidR="005F6496">
        <w:t>presents a characterization and optimization</w:t>
      </w:r>
      <w:r w:rsidR="00B24087">
        <w:t xml:space="preserve"> </w:t>
      </w:r>
      <w:r w:rsidR="005F6496">
        <w:t xml:space="preserve">of </w:t>
      </w:r>
      <w:r w:rsidR="00B24087">
        <w:t xml:space="preserve">the </w:t>
      </w:r>
      <w:r w:rsidR="005F6496">
        <w:t>robustness</w:t>
      </w:r>
      <w:r w:rsidR="00B24087">
        <w:t xml:space="preserve"> of qMT to B</w:t>
      </w:r>
      <w:r w:rsidR="00B24087">
        <w:rPr>
          <w:vertAlign w:val="subscript"/>
        </w:rPr>
        <w:t>1</w:t>
      </w:r>
      <w:r w:rsidR="00B24087">
        <w:t>-inaccuracies</w:t>
      </w:r>
      <w:r w:rsidR="005F6496">
        <w:t xml:space="preserve">, and </w:t>
      </w:r>
      <w:r w:rsidR="002B198C">
        <w:t>concludes</w:t>
      </w:r>
      <w:r w:rsidR="00B24087">
        <w:t xml:space="preserve"> that it may</w:t>
      </w:r>
      <w:r w:rsidR="005F6496">
        <w:t xml:space="preserve"> </w:t>
      </w:r>
      <w:r w:rsidR="00B24087">
        <w:t>be</w:t>
      </w:r>
      <w:r w:rsidR="002B198C">
        <w:t xml:space="preserve"> even</w:t>
      </w:r>
      <w:r w:rsidR="00B24087">
        <w:t xml:space="preserve"> </w:t>
      </w:r>
      <w:r w:rsidR="005F6496">
        <w:t>possible</w:t>
      </w:r>
      <w:r w:rsidR="00B24087">
        <w:t xml:space="preserve"> to develop a</w:t>
      </w:r>
      <w:r w:rsidR="005F6496">
        <w:t>n imaging protocol</w:t>
      </w:r>
      <w:r w:rsidR="00B24087">
        <w:t xml:space="preserve"> </w:t>
      </w:r>
      <w:r w:rsidR="005F6496">
        <w:t>that</w:t>
      </w:r>
      <w:r w:rsidR="00B24087">
        <w:t xml:space="preserve"> could omit B</w:t>
      </w:r>
      <w:r w:rsidR="00B24087">
        <w:rPr>
          <w:vertAlign w:val="subscript"/>
        </w:rPr>
        <w:t>1</w:t>
      </w:r>
      <w:r w:rsidR="00B24087">
        <w:t xml:space="preserve"> maps altogether without substantially impacting the </w:t>
      </w:r>
      <w:r w:rsidR="004E650B">
        <w:t xml:space="preserve">accuracy of the </w:t>
      </w:r>
      <w:r w:rsidR="00B24087">
        <w:t>pool-size ratio estimate</w:t>
      </w:r>
      <w:r w:rsidR="005F6496">
        <w:t>s</w:t>
      </w:r>
      <w:r w:rsidR="00B24087">
        <w:t>.</w:t>
      </w:r>
    </w:p>
    <w:p w14:paraId="62A621C8" w14:textId="77777777" w:rsidR="007870F1" w:rsidRDefault="007870F1">
      <w:pPr>
        <w:spacing w:line="240" w:lineRule="auto"/>
      </w:pPr>
      <w:r>
        <w:br w:type="page"/>
      </w:r>
    </w:p>
    <w:p w14:paraId="1A6AEFCB" w14:textId="77777777" w:rsidR="007870F1" w:rsidRDefault="007870F1" w:rsidP="008224C0">
      <w:pPr>
        <w:pStyle w:val="H1Non-Chapters"/>
      </w:pPr>
      <w:bookmarkStart w:id="12" w:name="_Toc500767872"/>
      <w:r>
        <w:lastRenderedPageBreak/>
        <w:t>Résumé</w:t>
      </w:r>
      <w:bookmarkEnd w:id="12"/>
    </w:p>
    <w:p w14:paraId="137DF512" w14:textId="77777777" w:rsidR="007870F1" w:rsidRDefault="00D82578" w:rsidP="00D82578">
      <w:pPr>
        <w:pStyle w:val="Pardeliste"/>
        <w:numPr>
          <w:ilvl w:val="0"/>
          <w:numId w:val="28"/>
        </w:numPr>
      </w:pPr>
      <w:r>
        <w:t>Traduction française.</w:t>
      </w:r>
      <w:r w:rsidR="00C72F4F">
        <w:t xml:space="preserve"> (To be translated only after the English abstract is finalized)</w:t>
      </w:r>
    </w:p>
    <w:p w14:paraId="622F8176" w14:textId="77777777" w:rsidR="007870F1" w:rsidRDefault="007870F1">
      <w:pPr>
        <w:spacing w:line="240" w:lineRule="auto"/>
      </w:pPr>
      <w:r>
        <w:br w:type="page"/>
      </w:r>
    </w:p>
    <w:p w14:paraId="53868879" w14:textId="77777777" w:rsidR="007870F1" w:rsidRDefault="007870F1" w:rsidP="008224C0">
      <w:pPr>
        <w:pStyle w:val="H1Non-Chapters"/>
      </w:pPr>
      <w:bookmarkStart w:id="13" w:name="_Toc500767873"/>
      <w:r>
        <w:lastRenderedPageBreak/>
        <w:t>Original Contributions</w:t>
      </w:r>
      <w:bookmarkEnd w:id="13"/>
    </w:p>
    <w:p w14:paraId="6B2E666B" w14:textId="77777777" w:rsidR="000144A8" w:rsidRPr="000144A8" w:rsidRDefault="000144A8" w:rsidP="000144A8">
      <w:r w:rsidRPr="000144A8">
        <w:t>The original contributions of the thesis are:</w:t>
      </w:r>
    </w:p>
    <w:p w14:paraId="6E1BF641" w14:textId="2855DE72"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w:t>
      </w:r>
      <w:r w:rsidR="00603209">
        <w:t xml:space="preserve">imaging </w:t>
      </w:r>
      <w:r w:rsidRPr="000144A8">
        <w:t>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w:t>
      </w:r>
      <w:r w:rsidR="00D80A8B">
        <w:t xml:space="preserve"> and of similar quality to</w:t>
      </w:r>
      <w:r w:rsidRPr="000144A8">
        <w:t xml:space="preserve"> </w:t>
      </w:r>
      <w:r w:rsidR="009F1BA7">
        <w:t xml:space="preserve">other </w:t>
      </w:r>
      <w:r w:rsidRPr="000144A8">
        <w:t>widely used</w:t>
      </w:r>
      <w:r w:rsidR="00D80A8B">
        <w:t xml:space="preserve"> </w:t>
      </w:r>
      <w:r w:rsidRPr="000144A8">
        <w:t>advanced B</w:t>
      </w:r>
      <w:r w:rsidRPr="000144A8">
        <w:rPr>
          <w:vertAlign w:val="subscript"/>
        </w:rPr>
        <w:t>1</w:t>
      </w:r>
      <w:r w:rsidRPr="000144A8">
        <w:t xml:space="preserve"> mapping methods that require </w:t>
      </w:r>
      <w:r w:rsidR="00603209">
        <w:t xml:space="preserve">advanced </w:t>
      </w:r>
      <w:r w:rsidRPr="000144A8">
        <w:t>pulse sequence programming</w:t>
      </w:r>
      <w:r w:rsidR="00603209">
        <w:t>.</w:t>
      </w:r>
    </w:p>
    <w:p w14:paraId="41C2FE4B" w14:textId="77777777"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70A265A0" w14:textId="77777777"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212197EC" w14:textId="77777777" w:rsidR="00403A11" w:rsidRDefault="000144A8" w:rsidP="00EF7B1A">
      <w:pPr>
        <w:numPr>
          <w:ilvl w:val="0"/>
          <w:numId w:val="29"/>
        </w:numPr>
      </w:pPr>
      <w:r w:rsidRPr="000144A8">
        <w:t xml:space="preserve">Development and validation of an iterative optimization strategy of qMT </w:t>
      </w:r>
      <w:r>
        <w:t>acquisition protocols</w:t>
      </w:r>
      <w:r w:rsidRPr="000144A8">
        <w:t xml:space="preserve"> </w:t>
      </w:r>
      <w:r w:rsidR="00EF7B1A">
        <w:t>to minimize the</w:t>
      </w:r>
      <w:r w:rsidRPr="000144A8">
        <w:t xml:space="preserve">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r w:rsidR="00403A11">
        <w:br w:type="page"/>
      </w:r>
    </w:p>
    <w:p w14:paraId="20CE08AF" w14:textId="77777777" w:rsidR="007870F1" w:rsidRPr="000005D7" w:rsidRDefault="000005D7" w:rsidP="000005D7">
      <w:pPr>
        <w:pStyle w:val="Titre1"/>
        <w:rPr>
          <w:i/>
        </w:rPr>
      </w:pPr>
      <w:r>
        <w:rPr>
          <w:i/>
        </w:rPr>
        <w:lastRenderedPageBreak/>
        <w:br/>
      </w:r>
      <w:bookmarkStart w:id="14" w:name="_Toc500767874"/>
      <w:r w:rsidR="008B662F" w:rsidRPr="008B662F">
        <w:rPr>
          <w:b w:val="0"/>
          <w:i/>
          <w:sz w:val="40"/>
          <w:szCs w:val="40"/>
        </w:rPr>
        <w:t>Introduction</w:t>
      </w:r>
      <w:bookmarkEnd w:id="14"/>
    </w:p>
    <w:p w14:paraId="1B2FF426" w14:textId="77777777" w:rsidR="008224C0" w:rsidRDefault="00D737BC" w:rsidP="008224C0">
      <w:pPr>
        <w:pStyle w:val="Titre2"/>
      </w:pPr>
      <w:bookmarkStart w:id="15" w:name="_Toc500767875"/>
      <w:r>
        <w:t>Motivation</w:t>
      </w:r>
      <w:bookmarkEnd w:id="15"/>
    </w:p>
    <w:p w14:paraId="19B60FBA" w14:textId="1196BA4C" w:rsidR="000A250E" w:rsidRDefault="00C40448" w:rsidP="000A250E">
      <w:r w:rsidRPr="00C40448">
        <w:t xml:space="preserve">Quantitative magnetic resonance imaging (MRI) is a subset of MRI techniques </w:t>
      </w:r>
      <w:r w:rsidR="000C795D">
        <w:t>that</w:t>
      </w:r>
      <w:r w:rsidR="00970C8B">
        <w:t xml:space="preserve"> measures specific </w:t>
      </w:r>
      <w:r w:rsidR="000A250E">
        <w:t>properties</w:t>
      </w:r>
      <w:r w:rsidR="00E73CF7">
        <w:t xml:space="preserve"> of tissues</w:t>
      </w:r>
      <w:r w:rsidR="000A250E">
        <w:t xml:space="preserve"> </w:t>
      </w:r>
      <w:r w:rsidR="00970C8B">
        <w:t>or physical quantities</w:t>
      </w:r>
      <w:r w:rsidR="000A250E">
        <w:t xml:space="preserve"> of the imaging environment. </w:t>
      </w:r>
      <w:r w:rsidR="00E73CF7">
        <w:t>Unlike qualitative MRI</w:t>
      </w:r>
      <w:r w:rsidR="00AC1341">
        <w:t xml:space="preserve"> techniques that are commonly used in </w:t>
      </w:r>
      <w:r w:rsidR="00882369">
        <w:t xml:space="preserve">clinical </w:t>
      </w:r>
      <w:r w:rsidR="00AC1341">
        <w:t>diagnostic radiology</w:t>
      </w:r>
      <w:r w:rsidR="00F12F2C">
        <w:t xml:space="preserve">, </w:t>
      </w:r>
      <w:r w:rsidR="00E73CF7">
        <w:t>in which</w:t>
      </w:r>
      <w:r w:rsidR="00F12F2C">
        <w:t xml:space="preserve"> the signal intensity of a pixel </w:t>
      </w:r>
      <w:r w:rsidR="00AC1341">
        <w:t>reflects</w:t>
      </w:r>
      <w:r w:rsidR="00F12F2C">
        <w:t xml:space="preserve"> a combination of several factors that aren’t all precisely known and likely vary between scanners or subjects, quantitative MRI promises more specificity, accuracy, and reproducibility for estimates of biological or system properties</w:t>
      </w:r>
      <w:r w:rsidR="00882369">
        <w:t xml:space="preserve">. These techniques are therefore of </w:t>
      </w:r>
      <w:r w:rsidR="00F12F2C">
        <w:t xml:space="preserve">particular interest in a research setting. If clinical MRI is </w:t>
      </w:r>
      <w:r w:rsidR="00E73CF7">
        <w:t>conceptualized</w:t>
      </w:r>
      <w:r w:rsidR="00F12F2C">
        <w:t xml:space="preserve"> to be a camera capable of </w:t>
      </w:r>
      <w:r w:rsidR="00F952F6">
        <w:t>non-</w:t>
      </w:r>
      <w:r w:rsidR="00B308A9">
        <w:t>invasively</w:t>
      </w:r>
      <w:r w:rsidR="00F952F6">
        <w:t xml:space="preserve"> </w:t>
      </w:r>
      <w:r w:rsidR="00F12F2C">
        <w:t xml:space="preserve">capturing pictures of </w:t>
      </w:r>
      <w:r w:rsidR="00E73CF7">
        <w:t>inside a</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788615B4" w14:textId="345B068B" w:rsidR="00F06D9B" w:rsidRDefault="00AE4905" w:rsidP="00A66480">
      <w:r>
        <w:t>Clinical</w:t>
      </w:r>
      <w:r w:rsidR="0047541C">
        <w:t xml:space="preserve"> MRI</w:t>
      </w:r>
      <w:r w:rsidR="00A66480">
        <w:t xml:space="preserve"> </w:t>
      </w:r>
      <w:r w:rsidR="0047541C">
        <w:t xml:space="preserve">is used </w:t>
      </w:r>
      <w:r w:rsidR="00A66480">
        <w:t>as a diagnostic tool</w:t>
      </w:r>
      <w:r>
        <w:t xml:space="preserve"> for numerous diseases that</w:t>
      </w:r>
      <w:r w:rsidR="00A66480">
        <w:t xml:space="preserve"> could benefit from quantitative MRI to study</w:t>
      </w:r>
      <w:r>
        <w:t xml:space="preserve"> </w:t>
      </w:r>
      <w:commentRangeStart w:id="16"/>
      <w:r w:rsidRPr="00882369">
        <w:rPr>
          <w:i/>
          <w:rPrChange w:id="17" w:author="G. Bruce Pike" w:date="2017-12-05T17:04:00Z">
            <w:rPr/>
          </w:rPrChange>
        </w:rPr>
        <w:t>in vivo</w:t>
      </w:r>
      <w:r w:rsidR="00A66480">
        <w:t xml:space="preserve"> </w:t>
      </w:r>
      <w:commentRangeEnd w:id="16"/>
      <w:r w:rsidR="00882369">
        <w:rPr>
          <w:rStyle w:val="Marquedecommentaire"/>
        </w:rPr>
        <w:commentReference w:id="16"/>
      </w:r>
      <w:r w:rsidR="00A66480">
        <w:t>their biological origin</w:t>
      </w:r>
      <w:r>
        <w:t>/properties</w:t>
      </w:r>
      <w:r w:rsidR="00A66480">
        <w:t xml:space="preserve">, progression, and treatments. </w:t>
      </w:r>
      <w:r w:rsidR="00AF2322">
        <w:t>In particular, one</w:t>
      </w:r>
      <w:r w:rsidR="00A66480">
        <w:t xml:space="preserve"> </w:t>
      </w:r>
      <w:r w:rsidR="00882369">
        <w:t xml:space="preserve">neurological </w:t>
      </w:r>
      <w:r w:rsidR="00A66480">
        <w:t xml:space="preserve">disease </w:t>
      </w:r>
      <w:r w:rsidR="00AF2322">
        <w:t>that</w:t>
      </w:r>
      <w:r w:rsidR="00A66480">
        <w:t xml:space="preserve"> has widely benefited from the </w:t>
      </w:r>
      <w:r w:rsidR="00AF2322">
        <w:t>advent</w:t>
      </w:r>
      <w:r w:rsidR="00A66480">
        <w:t xml:space="preserve"> of MRI is multiple sclerosis (MS), an autoimmune disease of the </w:t>
      </w:r>
      <w:r w:rsidR="00D23A95">
        <w:t>central nervous system that results</w:t>
      </w:r>
      <w:r w:rsidR="00A66480">
        <w:t xml:space="preserve"> in the destruction of myelin </w:t>
      </w:r>
      <w:r w:rsidR="00BD32F1">
        <w:t>surrounding</w:t>
      </w:r>
      <w:r w:rsidR="00D23A95">
        <w:t xml:space="preserve"> axons. This</w:t>
      </w:r>
      <w:r w:rsidR="006544FE">
        <w:t xml:space="preserve"> loss of</w:t>
      </w:r>
      <w:r w:rsidR="00D23A95">
        <w:t xml:space="preserve"> </w:t>
      </w:r>
      <w:r w:rsidR="00A66480">
        <w:t>myelin, which acts as an electrical insulator</w:t>
      </w:r>
      <w:r w:rsidR="00BD32F1">
        <w:t xml:space="preserve"> between the Nodes of Ranvier</w:t>
      </w:r>
      <w:r w:rsidR="00A66480">
        <w:t xml:space="preserve">, inhibits </w:t>
      </w:r>
      <w:r w:rsidR="00D42CCE">
        <w:t xml:space="preserve">efficient </w:t>
      </w:r>
      <w:r w:rsidR="00A66480">
        <w:t>signal transmissio</w:t>
      </w:r>
      <w:r w:rsidR="00AF2322">
        <w:t>n between neurons</w:t>
      </w:r>
      <w:r w:rsidR="00BD32F1">
        <w:t>,</w:t>
      </w:r>
      <w:r w:rsidR="00AF2322">
        <w:t xml:space="preserve"> resulting</w:t>
      </w:r>
      <w:r w:rsidR="00A66480">
        <w:t xml:space="preserve"> </w:t>
      </w:r>
      <w:r w:rsidR="00D42CCE">
        <w:t xml:space="preserve">in </w:t>
      </w:r>
      <w:r w:rsidR="00A66480">
        <w:t>physical and</w:t>
      </w:r>
      <w:r w:rsidR="00D42CCE">
        <w:t>/or</w:t>
      </w:r>
      <w:r w:rsidR="00A66480">
        <w:t xml:space="preserve"> cognitive impairments.</w:t>
      </w:r>
      <w:r w:rsidR="00CA45BE">
        <w:t xml:space="preserve"> </w:t>
      </w:r>
      <w:r w:rsidR="006544FE">
        <w:t xml:space="preserve">MS is a disease that has benefited </w:t>
      </w:r>
      <w:r w:rsidR="00BD32F1">
        <w:t>substantially</w:t>
      </w:r>
      <w:r w:rsidR="006544FE">
        <w:t xml:space="preserve"> from MRI, both for diagnostic purposes and to study the disease in research setting</w:t>
      </w:r>
      <w:r w:rsidR="00BD32F1">
        <w:t>s</w:t>
      </w:r>
      <w:r w:rsidR="006544FE">
        <w:t>.</w:t>
      </w:r>
      <w:r w:rsidR="00967EEA">
        <w:t xml:space="preserve"> However, clinical </w:t>
      </w:r>
      <w:r w:rsidR="00D42CCE">
        <w:t>MRI protocols for</w:t>
      </w:r>
      <w:r w:rsidR="00967EEA">
        <w:t xml:space="preserve"> MS are</w:t>
      </w:r>
      <w:r w:rsidR="006544FE">
        <w:t xml:space="preserve"> not specific </w:t>
      </w:r>
      <w:r w:rsidR="00967EEA">
        <w:t>to myelin loss</w:t>
      </w:r>
      <w:r w:rsidR="006544FE">
        <w:t xml:space="preserve"> and can have</w:t>
      </w:r>
      <w:r w:rsidR="00BD32F1">
        <w:t xml:space="preserve"> </w:t>
      </w:r>
      <w:r w:rsidR="006544FE">
        <w:t>confounding factors.</w:t>
      </w:r>
      <w:r w:rsidR="00BD32F1">
        <w:t xml:space="preserve"> Several q</w:t>
      </w:r>
      <w:r w:rsidR="00B87BE6">
        <w:t xml:space="preserve">uantitative MRI techniques have </w:t>
      </w:r>
      <w:r w:rsidR="00BD32F1">
        <w:t>been developed</w:t>
      </w:r>
      <w:r w:rsidR="00B87BE6">
        <w:t xml:space="preserve"> </w:t>
      </w:r>
      <w:r w:rsidR="00BD32F1">
        <w:t xml:space="preserve">in an effort to </w:t>
      </w:r>
      <w:r w:rsidR="00B87BE6">
        <w:t xml:space="preserve">provide better specificity and quantification of </w:t>
      </w:r>
      <w:r w:rsidR="00B87BE6">
        <w:lastRenderedPageBreak/>
        <w:t xml:space="preserve">myelin density, </w:t>
      </w:r>
      <w:r w:rsidR="00F06D9B">
        <w:t>one of which is called quantitative magnetization transfer (MT) imaging</w:t>
      </w:r>
      <w:r w:rsidR="00B87BE6">
        <w:t xml:space="preserve">. </w:t>
      </w:r>
      <w:r w:rsidR="00F06D9B">
        <w:t xml:space="preserve">Quantitative MT (qMT) improves on clinical MRI techniques by probing the </w:t>
      </w:r>
      <w:r w:rsidR="00D42CCE">
        <w:t xml:space="preserve">macromolecules of </w:t>
      </w:r>
      <w:r w:rsidR="00F06D9B">
        <w:t>myelin</w:t>
      </w:r>
      <w:r w:rsidR="00D42CCE">
        <w:t>,</w:t>
      </w:r>
      <w:r w:rsidR="00F06D9B">
        <w:t xml:space="preserve"> which is typically unobservable using conventional </w:t>
      </w:r>
      <w:r w:rsidR="00D42CCE">
        <w:t xml:space="preserve">clinical </w:t>
      </w:r>
      <w:r w:rsidR="00F06D9B">
        <w:t xml:space="preserve">imaging techniques </w:t>
      </w:r>
      <w:r w:rsidR="00BD32F1">
        <w:t>because of</w:t>
      </w:r>
      <w:r w:rsidR="00F06D9B">
        <w:t xml:space="preserve"> rapid signal decay. </w:t>
      </w:r>
      <w:r w:rsidR="00BD32F1">
        <w:t>One</w:t>
      </w:r>
      <w:r w:rsidR="00F06D9B">
        <w:t xml:space="preserve"> </w:t>
      </w:r>
      <w:r w:rsidR="00BD32F1">
        <w:t xml:space="preserve">fitted </w:t>
      </w:r>
      <w:r w:rsidR="00F06D9B">
        <w:t>qMT parameter</w:t>
      </w:r>
      <w:r w:rsidR="00BD32F1">
        <w:t>, called</w:t>
      </w:r>
      <w:r w:rsidR="00F06D9B">
        <w:t xml:space="preserve"> the pool-size ratio, has been shown to correlate strongly with myelin density in post-mortem histological studies</w:t>
      </w:r>
      <w:r w:rsidR="00BD32F1">
        <w:t xml:space="preserve"> of MS, and was shown to be significantly different between </w:t>
      </w:r>
      <w:r w:rsidR="0048266A">
        <w:t>healthy white matter in control subjects</w:t>
      </w:r>
      <w:r w:rsidR="00BD32F1">
        <w:t>, de/remyelin</w:t>
      </w:r>
      <w:r w:rsidR="0048266A">
        <w:t xml:space="preserve">ated </w:t>
      </w:r>
      <w:r w:rsidR="00BD32F1">
        <w:t>MS lesions, and normal appearing white matter</w:t>
      </w:r>
      <w:r w:rsidR="0048266A">
        <w:t xml:space="preserve"> in MS patients</w:t>
      </w:r>
      <w:r w:rsidR="00F06D9B">
        <w:t>.</w:t>
      </w:r>
    </w:p>
    <w:p w14:paraId="4AFB9100" w14:textId="3F39465A" w:rsidR="00A66480" w:rsidRDefault="004F29A1" w:rsidP="000A250E">
      <w:r>
        <w:t>Magnetization t</w:t>
      </w:r>
      <w:r w:rsidR="00B848CC">
        <w:t xml:space="preserve">ransfer is </w:t>
      </w:r>
      <w:r w:rsidR="00424FF1">
        <w:t>a</w:t>
      </w:r>
      <w:r>
        <w:t xml:space="preserve"> phenomenon wh</w:t>
      </w:r>
      <w:r w:rsidR="00B848CC">
        <w:t xml:space="preserve">ere energy that is selectively </w:t>
      </w:r>
      <w:r w:rsidR="00B97EE6">
        <w:t>transmitted</w:t>
      </w:r>
      <w:r w:rsidR="00086E37">
        <w:t xml:space="preserve"> </w:t>
      </w:r>
      <w:r w:rsidR="00B97EE6">
        <w:t>(</w:t>
      </w:r>
      <w:r w:rsidR="00086E37">
        <w:t>using radiofrequency (RF) pulses</w:t>
      </w:r>
      <w:r w:rsidR="00B97EE6">
        <w:t>)</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w:t>
      </w:r>
      <w:r w:rsidR="00650785">
        <w:t>coupling</w:t>
      </w:r>
      <w:r w:rsidR="00B848CC">
        <w:t xml:space="preserve"> </w:t>
      </w:r>
      <w:r w:rsidR="00CE36B7">
        <w:t>and/</w:t>
      </w:r>
      <w:r w:rsidR="00B848CC">
        <w:t>or chemical exchange</w:t>
      </w:r>
      <w:r w:rsidR="00086E37">
        <w:t xml:space="preserve">. </w:t>
      </w:r>
      <w:r w:rsidR="00947783">
        <w:t>Imag</w:t>
      </w:r>
      <w:r w:rsidR="00650785">
        <w:t>ing</w:t>
      </w:r>
      <w:r w:rsidR="00947783">
        <w:t xml:space="preserve"> </w:t>
      </w:r>
      <w:r w:rsidR="00650785">
        <w:t>regions</w:t>
      </w:r>
      <w:r w:rsidR="00947783">
        <w:t xml:space="preserve"> containing a high</w:t>
      </w:r>
      <w:r w:rsidR="00650785">
        <w:t>er</w:t>
      </w:r>
      <w:r w:rsidR="00947783">
        <w:t xml:space="preserve"> density of myelin (mostly composed of </w:t>
      </w:r>
      <w:r w:rsidR="00CE36B7">
        <w:t xml:space="preserve">lipid and protein </w:t>
      </w:r>
      <w:r w:rsidR="00947783">
        <w:t xml:space="preserve">macromolecules) will </w:t>
      </w:r>
      <w:r w:rsidR="00650785">
        <w:t>result in</w:t>
      </w:r>
      <w:r w:rsidR="00947783">
        <w:t xml:space="preserve"> greater signal loss in the presence of an MT effect. To estimate quantitative tissue values (e.g. pool-size ratio) from qMT data, several MT images must be acquired (typically 10 or more, varying in frequency and amplitude of the MT pulse) to fit the data for all the parameters in the mathematical model (</w:t>
      </w:r>
      <w:r w:rsidR="00650785">
        <w:t>typically four</w:t>
      </w:r>
      <w:r w:rsidR="00947783">
        <w:t xml:space="preserve">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t>
      </w:r>
      <w:r w:rsidR="00650785">
        <w:t>e.g. technique-dependent artifacts</w:t>
      </w:r>
      <w:r w:rsidR="00EF37DC">
        <w:t xml:space="preserve">), it </w:t>
      </w:r>
      <w:r w:rsidR="00CE36B7">
        <w:t>is</w:t>
      </w:r>
      <w:r w:rsidR="00EF37DC">
        <w:t xml:space="preserve"> desirable to reduce the sensitivity of the qMT</w:t>
      </w:r>
      <w:r w:rsidR="00650785">
        <w:t xml:space="preserve"> </w:t>
      </w:r>
      <w:r w:rsidR="00CE36B7">
        <w:t xml:space="preserve">to </w:t>
      </w:r>
      <w:r w:rsidR="00650785">
        <w:t xml:space="preserve">inaccuracies of the </w:t>
      </w:r>
      <w:r w:rsidR="00EF37DC">
        <w:t xml:space="preserve">calibration </w:t>
      </w:r>
      <w:r w:rsidR="00650785">
        <w:t>measurements</w:t>
      </w:r>
      <w:r w:rsidR="00EF37DC">
        <w:t xml:space="preserve"> (e.g. from noise or artifacts).</w:t>
      </w:r>
      <w:r w:rsidR="00317A5C">
        <w:t xml:space="preserve"> However, some of the calibration methods required for qMT </w:t>
      </w:r>
      <w:r w:rsidR="00B378F7">
        <w:t xml:space="preserve">can </w:t>
      </w:r>
      <w:r w:rsidR="00CE36B7">
        <w:lastRenderedPageBreak/>
        <w:t xml:space="preserve">themselves </w:t>
      </w:r>
      <w:r w:rsidR="00B378F7">
        <w:t>also require</w:t>
      </w:r>
      <w:r w:rsidR="00317A5C">
        <w:t xml:space="preserve"> calibration maps. For example, the widely used whole-brain T</w:t>
      </w:r>
      <w:r w:rsidR="00317A5C">
        <w:rPr>
          <w:vertAlign w:val="subscript"/>
        </w:rPr>
        <w:t>1</w:t>
      </w:r>
      <w:r w:rsidR="00317A5C">
        <w:t xml:space="preserve"> mapping technique </w:t>
      </w:r>
      <w:r w:rsidR="00650785">
        <w:t xml:space="preserve">called </w:t>
      </w:r>
      <w:r w:rsidR="00317A5C">
        <w:t xml:space="preserve">Variable Flip Angle (VFA) also </w:t>
      </w:r>
      <w:r w:rsidR="00CE36B7">
        <w:t>requires a</w:t>
      </w:r>
      <w:r w:rsidR="00317A5C">
        <w:t xml:space="preserve"> B</w:t>
      </w:r>
      <w:r w:rsidR="00317A5C">
        <w:rPr>
          <w:vertAlign w:val="subscript"/>
        </w:rPr>
        <w:t>1</w:t>
      </w:r>
      <w:r w:rsidR="00317A5C">
        <w:t xml:space="preserve"> map as a calibration measurement, unlike </w:t>
      </w:r>
      <w:r w:rsidR="00650785">
        <w:t xml:space="preserve">several </w:t>
      </w:r>
      <w:r w:rsidR="00B378F7">
        <w:t>other</w:t>
      </w:r>
      <w:r w:rsidR="00317A5C">
        <w:t xml:space="preserve"> T</w:t>
      </w:r>
      <w:r w:rsidR="00317A5C">
        <w:rPr>
          <w:vertAlign w:val="subscript"/>
        </w:rPr>
        <w:t>1</w:t>
      </w:r>
      <w:r w:rsidR="00317A5C">
        <w:t xml:space="preserve"> mapping</w:t>
      </w:r>
      <w:r w:rsidR="00B378F7">
        <w:t xml:space="preserve"> techniques </w:t>
      </w:r>
      <w:r w:rsidR="00650785">
        <w:t>that</w:t>
      </w:r>
      <w:r w:rsidR="00B378F7">
        <w:t xml:space="preserve"> are B</w:t>
      </w:r>
      <w:r w:rsidR="00B378F7">
        <w:rPr>
          <w:vertAlign w:val="subscript"/>
        </w:rPr>
        <w:t>1</w:t>
      </w:r>
      <w:r w:rsidR="00B378F7">
        <w:t>-independent</w:t>
      </w:r>
      <w:r w:rsidR="00650785">
        <w:t xml:space="preserve"> (e.g. </w:t>
      </w:r>
      <w:r w:rsidR="00317A5C">
        <w:t xml:space="preserve">inversion recovery </w:t>
      </w:r>
      <w:r w:rsidR="00650785">
        <w:t>–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qMT fitting parameters </w:t>
      </w:r>
      <w:r w:rsidR="00650785">
        <w:t xml:space="preserve">(in particular, the pool-size ratio) </w:t>
      </w:r>
      <w:r w:rsidR="00317A5C">
        <w:t>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2FF69B85" w14:textId="77777777" w:rsidR="00D737BC" w:rsidRDefault="00D737BC" w:rsidP="00D737BC">
      <w:pPr>
        <w:pStyle w:val="Titre2"/>
      </w:pPr>
      <w:bookmarkStart w:id="18" w:name="_Toc500767876"/>
      <w:r>
        <w:t>Objectives</w:t>
      </w:r>
      <w:bookmarkEnd w:id="18"/>
    </w:p>
    <w:p w14:paraId="22B91416" w14:textId="4804FD98"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improve the robustness of qMT</w:t>
      </w:r>
      <w:r>
        <w:rPr>
          <w:b/>
        </w:rPr>
        <w:t xml:space="preserve"> against potential inaccuracies in measured B</w:t>
      </w:r>
      <w:r>
        <w:rPr>
          <w:b/>
          <w:vertAlign w:val="subscript"/>
        </w:rPr>
        <w:t>1</w:t>
      </w:r>
      <w:r>
        <w:rPr>
          <w:b/>
        </w:rPr>
        <w:t>, the amplitude of transmitted radiofrequency electromagnetic field, to improve the estimates of the pool-size ratio, a promising biomarker for myelin density.</w:t>
      </w:r>
      <w:r>
        <w:t xml:space="preserve"> </w:t>
      </w:r>
      <w:r w:rsidR="002E30A0">
        <w:t>The rational</w:t>
      </w:r>
      <w:r w:rsidR="0002375D">
        <w:t>e</w:t>
      </w:r>
      <w:r w:rsidR="002E30A0">
        <w:t xml:space="preserve"> is that lower B</w:t>
      </w:r>
      <w:r w:rsidR="002E30A0">
        <w:rPr>
          <w:vertAlign w:val="subscript"/>
        </w:rPr>
        <w:t>1</w:t>
      </w:r>
      <w:r w:rsidR="002E30A0">
        <w:t xml:space="preserve">-sensitivity of the pool-size ratio </w:t>
      </w:r>
      <w:r w:rsidR="0062536C">
        <w:t>will improve estimates of the myelin density, since B</w:t>
      </w:r>
      <w:r w:rsidR="0062536C">
        <w:rPr>
          <w:vertAlign w:val="subscript"/>
        </w:rPr>
        <w:t>1</w:t>
      </w:r>
      <w:r w:rsidR="0062536C">
        <w:t xml:space="preserve"> maps can have regional inaccuracies </w:t>
      </w:r>
      <w:r w:rsidR="004E7232">
        <w:t>and</w:t>
      </w:r>
      <w:r w:rsidR="0062536C">
        <w:t xml:space="preserve"> artifacts, and could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 xml:space="preserve">-sensitivity of the pool-size ratio is sufficiently </w:t>
      </w:r>
      <w:r w:rsidR="004E7232">
        <w:t>decreased</w:t>
      </w:r>
      <w:r w:rsidR="0062536C">
        <w:t xml:space="preserve">, it </w:t>
      </w:r>
      <w:r w:rsidR="004E7232">
        <w:t xml:space="preserve">might </w:t>
      </w:r>
      <w:r w:rsidR="0062536C">
        <w:t>even be possible to develop a</w:t>
      </w:r>
      <w:r w:rsidR="0002375D">
        <w:t>n imaging</w:t>
      </w:r>
      <w:r w:rsidR="0062536C">
        <w:t xml:space="preserve"> protocol in which the B</w:t>
      </w:r>
      <w:r w:rsidR="0062536C">
        <w:rPr>
          <w:vertAlign w:val="subscript"/>
        </w:rPr>
        <w:t>1</w:t>
      </w:r>
      <w:r w:rsidR="0062536C">
        <w:t xml:space="preserve"> map could be entirely omitted, reducing the total acquisition time.</w:t>
      </w:r>
      <w:r w:rsidR="002E30A0">
        <w:t xml:space="preserve"> The three </w:t>
      </w:r>
      <w:r w:rsidR="004E7232">
        <w:t xml:space="preserve">specific aims of </w:t>
      </w:r>
      <w:r w:rsidR="002E30A0">
        <w:t>this thesis are:</w:t>
      </w:r>
    </w:p>
    <w:p w14:paraId="31445082" w14:textId="6C43729C"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02375D">
        <w:t xml:space="preserve"> (VFA)</w:t>
      </w:r>
      <w:r>
        <w:t>.</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02375D">
        <w:t xml:space="preserve">. The </w:t>
      </w:r>
      <w:r w:rsidR="00852699">
        <w:t xml:space="preserve">target audience </w:t>
      </w:r>
      <w:r w:rsidR="0002375D">
        <w:t xml:space="preserve">of this manuscript are </w:t>
      </w:r>
      <w:r w:rsidR="00852699">
        <w:t xml:space="preserve">researchers who </w:t>
      </w:r>
      <w:r w:rsidR="0002375D">
        <w:t>require</w:t>
      </w:r>
      <w:r w:rsidR="00852699">
        <w:t xml:space="preserve"> VFA </w:t>
      </w:r>
      <w:r w:rsidR="00852699">
        <w:lastRenderedPageBreak/>
        <w:t>T</w:t>
      </w:r>
      <w:r w:rsidR="00852699">
        <w:rPr>
          <w:vertAlign w:val="subscript"/>
        </w:rPr>
        <w:t>1</w:t>
      </w:r>
      <w:r w:rsidR="00852699">
        <w:t xml:space="preserve"> mapping in their studies but </w:t>
      </w:r>
      <w:r w:rsidR="0002375D">
        <w:t xml:space="preserve">may </w:t>
      </w:r>
      <w:r w:rsidR="00852699">
        <w:t>omit B</w:t>
      </w:r>
      <w:r w:rsidR="00852699">
        <w:rPr>
          <w:vertAlign w:val="subscript"/>
        </w:rPr>
        <w:t>1</w:t>
      </w:r>
      <w:r w:rsidR="00852699">
        <w:t xml:space="preserve"> correction due to</w:t>
      </w:r>
      <w:r w:rsidR="0002375D">
        <w:t xml:space="preserve"> </w:t>
      </w:r>
      <w:r w:rsidR="00F5043F">
        <w:t>a lack of access to</w:t>
      </w:r>
      <w:r w:rsidR="00852699">
        <w:t xml:space="preserve"> </w:t>
      </w:r>
      <w:r w:rsidR="0002375D">
        <w:t>advanced</w:t>
      </w:r>
      <w:r w:rsidR="00852699">
        <w:t xml:space="preserve"> whole-brain B</w:t>
      </w:r>
      <w:r w:rsidR="00852699">
        <w:rPr>
          <w:vertAlign w:val="subscript"/>
        </w:rPr>
        <w:t>1</w:t>
      </w:r>
      <w:r w:rsidR="00852699">
        <w:t xml:space="preserve"> mapping pulse sequences.</w:t>
      </w:r>
    </w:p>
    <w:p w14:paraId="24D14DC4" w14:textId="77777777" w:rsidR="00736B84" w:rsidRDefault="000E1F8D" w:rsidP="002E30A0">
      <w:pPr>
        <w:pStyle w:val="Pardeliste"/>
        <w:numPr>
          <w:ilvl w:val="0"/>
          <w:numId w:val="50"/>
        </w:numPr>
      </w:pPr>
      <w:r>
        <w:t>To fully characterize the sensitivity of qMT parameters to B</w:t>
      </w:r>
      <w:r>
        <w:rPr>
          <w:vertAlign w:val="subscript"/>
        </w:rPr>
        <w:t>1</w:t>
      </w:r>
      <w:r>
        <w:t xml:space="preserve">-inaccuracies, and compare </w:t>
      </w:r>
      <w:r w:rsidR="0002375D">
        <w:t>the impact of using</w:t>
      </w:r>
      <w:r>
        <w:t xml:space="preserve">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qMT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w:t>
      </w:r>
      <w:r w:rsidR="00511CA5">
        <w:t xml:space="preserve">RF </w:t>
      </w:r>
      <w:r w:rsidR="00202B02">
        <w:t xml:space="preserve">coil. </w:t>
      </w:r>
      <w:r w:rsidR="00E60F44">
        <w:t>However</w:t>
      </w:r>
      <w:r w:rsidR="0002375D">
        <w:t>,</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qMT,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-error propagation to qMT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w:t>
      </w:r>
      <w:r w:rsidR="0002375D">
        <w:t>which</w:t>
      </w:r>
      <w:r w:rsidR="00E60F44">
        <w:t xml:space="preserve"> T</w:t>
      </w:r>
      <w:r w:rsidR="00E60F44">
        <w:rPr>
          <w:vertAlign w:val="subscript"/>
        </w:rPr>
        <w:t>1</w:t>
      </w:r>
      <w:r w:rsidR="00E60F44">
        <w:t xml:space="preserve"> mapping technique results in the lowest B</w:t>
      </w:r>
      <w:r w:rsidR="00E60F44">
        <w:rPr>
          <w:vertAlign w:val="subscript"/>
        </w:rPr>
        <w:t>1</w:t>
      </w:r>
      <w:r w:rsidR="00E60F44">
        <w:t xml:space="preserve"> sensitivity of the qMT pool-size ratio estimate for a </w:t>
      </w:r>
      <w:r w:rsidR="0002375D">
        <w:t>particular</w:t>
      </w:r>
      <w:r w:rsidR="00E60F44">
        <w:t xml:space="preserve"> qMT acquisition protocol.</w:t>
      </w:r>
    </w:p>
    <w:p w14:paraId="0CA11712" w14:textId="145EC50B" w:rsidR="00736B84" w:rsidRDefault="00A060EE" w:rsidP="002E30A0">
      <w:pPr>
        <w:pStyle w:val="Pardeliste"/>
        <w:numPr>
          <w:ilvl w:val="0"/>
          <w:numId w:val="50"/>
        </w:numPr>
      </w:pPr>
      <w:r>
        <w:t>To develop a</w:t>
      </w:r>
      <w:r w:rsidR="0002375D">
        <w:t xml:space="preserve"> </w:t>
      </w:r>
      <w:r>
        <w:t>qMT acquisition protocol optimization algorithm to further improve the B</w:t>
      </w:r>
      <w:r>
        <w:rPr>
          <w:vertAlign w:val="subscript"/>
        </w:rPr>
        <w:t>1</w:t>
      </w:r>
      <w:r>
        <w:t xml:space="preserve">-insensitivity of the pool-size ratio estimate. Having </w:t>
      </w:r>
      <w:r w:rsidR="0002375D">
        <w:t>established</w:t>
      </w:r>
      <w:r>
        <w:t xml:space="preserve"> the optimal T</w:t>
      </w:r>
      <w:r>
        <w:rPr>
          <w:vertAlign w:val="subscript"/>
        </w:rPr>
        <w:t>1</w:t>
      </w:r>
      <w:r>
        <w:t xml:space="preserve"> mapping technique for a given qMT acquisition protocol in objective i</w:t>
      </w:r>
      <w:r w:rsidR="000078D3">
        <w:t xml:space="preserve">i), this objective will </w:t>
      </w:r>
      <w:r w:rsidR="0002375D">
        <w:t>explore optimizing the</w:t>
      </w:r>
      <w:r>
        <w:t xml:space="preserve"> qMT acquisition protocol itself (e.g. off-resonance frequencies</w:t>
      </w:r>
      <w:r w:rsidR="00511CA5">
        <w:t xml:space="preserve"> and </w:t>
      </w:r>
      <w:r>
        <w:t>MT flip angles)</w:t>
      </w:r>
      <w:r w:rsidR="0002375D">
        <w:t xml:space="preserve"> for improved robustness against B</w:t>
      </w:r>
      <w:r w:rsidR="0002375D">
        <w:rPr>
          <w:vertAlign w:val="subscript"/>
        </w:rPr>
        <w:t>1</w:t>
      </w:r>
      <w:r w:rsidR="0002375D">
        <w:t>-inaccuracies</w:t>
      </w:r>
      <w:r w:rsidR="000078D3">
        <w:t>. A theoretical framework for an iterative optimization algorithm for B</w:t>
      </w:r>
      <w:r w:rsidR="000078D3">
        <w:rPr>
          <w:vertAlign w:val="subscript"/>
        </w:rPr>
        <w:t>1</w:t>
      </w:r>
      <w:r w:rsidR="000078D3">
        <w:t xml:space="preserve">-insensitivity will be developed and validated using </w:t>
      </w:r>
      <w:r w:rsidR="0002375D">
        <w:t xml:space="preserve">Monte Carlo </w:t>
      </w:r>
      <w:r w:rsidR="000078D3">
        <w:t>simulations for a wide range of specified conditions (e.g. B</w:t>
      </w:r>
      <w:r w:rsidR="000078D3">
        <w:rPr>
          <w:vertAlign w:val="subscript"/>
        </w:rPr>
        <w:t>1</w:t>
      </w:r>
      <w:r w:rsidR="000078D3">
        <w:t xml:space="preserve"> error, signal-to-noise level, tissue types).</w:t>
      </w:r>
    </w:p>
    <w:p w14:paraId="1AFED03A" w14:textId="77777777" w:rsidR="00D737BC" w:rsidRDefault="00D737BC" w:rsidP="00D737BC">
      <w:pPr>
        <w:pStyle w:val="Titre2"/>
      </w:pPr>
      <w:bookmarkStart w:id="19" w:name="_Toc500767877"/>
      <w:r>
        <w:t>Thesis Outline</w:t>
      </w:r>
      <w:bookmarkEnd w:id="19"/>
    </w:p>
    <w:p w14:paraId="3C870DDF" w14:textId="54D44415" w:rsidR="008B662F" w:rsidRDefault="005B5068" w:rsidP="00276885">
      <w:r>
        <w:t xml:space="preserve">This </w:t>
      </w:r>
      <w:r w:rsidR="00BA7B15">
        <w:t xml:space="preserve">thesis is written in a manuscript-style format and contains three completed manuscripts </w:t>
      </w:r>
      <w:r w:rsidR="00E528C0">
        <w:t xml:space="preserve">of </w:t>
      </w:r>
      <w:r w:rsidR="00BA7B15">
        <w:t>which</w:t>
      </w:r>
      <w:r w:rsidR="00766899">
        <w:t>,</w:t>
      </w:r>
      <w:r w:rsidR="00BA7B15">
        <w:t xml:space="preserve"> as of the time of initial submission</w:t>
      </w:r>
      <w:r w:rsidR="00D93FA1">
        <w:t xml:space="preserve">, two have been </w:t>
      </w:r>
      <w:r w:rsidR="00841333">
        <w:t xml:space="preserve">published </w:t>
      </w:r>
      <w:r w:rsidR="00D93FA1">
        <w:t xml:space="preserve">and one has been submitted </w:t>
      </w:r>
      <w:r w:rsidR="00841333">
        <w:t>and is under review</w:t>
      </w:r>
      <w:r w:rsidR="003724A6">
        <w:t>, all</w:t>
      </w:r>
      <w:r w:rsidR="00841333">
        <w:t xml:space="preserve"> in</w:t>
      </w:r>
      <w:r w:rsidR="00D93FA1">
        <w:t xml:space="preserve"> peer-reviewed international scientific journals. Chapter 2 contains a </w:t>
      </w:r>
      <w:r w:rsidR="00D93FA1">
        <w:lastRenderedPageBreak/>
        <w:t xml:space="preserve">brief review of relevant background material </w:t>
      </w:r>
      <w:r w:rsidR="003724A6">
        <w:t xml:space="preserve">on </w:t>
      </w:r>
      <w:r w:rsidR="00D93FA1">
        <w:t xml:space="preserve">MS and </w:t>
      </w:r>
      <w:r w:rsidR="00766899">
        <w:t xml:space="preserve">all the </w:t>
      </w:r>
      <w:r w:rsidR="00D93FA1">
        <w:t xml:space="preserve">quantitative MRI techniques relevant to the later chapters. </w:t>
      </w:r>
      <w:commentRangeStart w:id="20"/>
      <w:r w:rsidR="00D93FA1">
        <w:t xml:space="preserve">This thesis is written with the assumption the reader has a solid foundation in the basics of MRI physics, and this chapter looks to bridge the </w:t>
      </w:r>
      <w:r w:rsidR="00276885">
        <w:t xml:space="preserve">potential </w:t>
      </w:r>
      <w:r w:rsidR="00D93FA1">
        <w:t xml:space="preserve">knowledge gap required to understand the </w:t>
      </w:r>
      <w:r w:rsidR="003724A6">
        <w:t xml:space="preserve">specifics of the </w:t>
      </w:r>
      <w:r w:rsidR="00D93FA1">
        <w:t xml:space="preserve">manuscripts, which deals with more advanced MRI techniques. </w:t>
      </w:r>
      <w:commentRangeEnd w:id="20"/>
      <w:r w:rsidR="00B41327">
        <w:rPr>
          <w:rStyle w:val="Marquedecommentaire"/>
        </w:rPr>
        <w:commentReference w:id="20"/>
      </w:r>
      <w:r w:rsidR="00D93FA1">
        <w:t>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3724A6">
        <w:rPr>
          <w:i/>
        </w:rPr>
        <w:t xml:space="preserve"> </w:t>
      </w:r>
      <w:r w:rsidR="003724A6" w:rsidRPr="00F8502B">
        <w:t>(2017, 46(6):1673-1682)</w:t>
      </w:r>
      <w:r w:rsidR="00D93FA1">
        <w:t>.</w:t>
      </w:r>
      <w:r w:rsidR="001F46DF">
        <w:t xml:space="preserve"> This works presents a comparison in B</w:t>
      </w:r>
      <w:r w:rsidR="001F46DF">
        <w:rPr>
          <w:vertAlign w:val="subscript"/>
        </w:rPr>
        <w:t>1</w:t>
      </w:r>
      <w:r w:rsidR="001F46DF">
        <w:t xml:space="preserve"> </w:t>
      </w:r>
      <w:r w:rsidR="00276885">
        <w:t>(</w:t>
      </w:r>
      <w:r w:rsidR="001F46DF">
        <w:t xml:space="preserve">and </w:t>
      </w:r>
      <w:r w:rsidR="00276885">
        <w:t xml:space="preserve">resulting </w:t>
      </w:r>
      <w:r w:rsidR="001F46DF">
        <w:t>VFA T</w:t>
      </w:r>
      <w:r w:rsidR="001F46DF">
        <w:rPr>
          <w:vertAlign w:val="subscript"/>
        </w:rPr>
        <w:t>1</w:t>
      </w:r>
      <w:r w:rsidR="00276885">
        <w:t>)</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available on most </w:t>
      </w:r>
      <w:r w:rsidR="003724A6">
        <w:t xml:space="preserve">clinical </w:t>
      </w:r>
      <w:r w:rsidR="001F46DF">
        <w:t xml:space="preserve">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which was accepted and is currently available</w:t>
      </w:r>
      <w:r w:rsidR="00276885">
        <w:t xml:space="preserve"> in Early View in the journal</w:t>
      </w:r>
      <w:r w:rsidR="009C2542">
        <w:t xml:space="preserve"> </w:t>
      </w:r>
      <w:r w:rsidR="009C2542" w:rsidRPr="009C2542">
        <w:rPr>
          <w:i/>
        </w:rPr>
        <w:t>Magnetic Resonance in Medicine</w:t>
      </w:r>
      <w:r w:rsidR="003724A6">
        <w:rPr>
          <w:i/>
        </w:rPr>
        <w:t xml:space="preserve"> </w:t>
      </w:r>
      <w:r w:rsidR="003724A6">
        <w:t>(Epub ahead of Print, PMID: 28349596)</w:t>
      </w:r>
      <w:r w:rsidR="009C2542">
        <w:t>.</w:t>
      </w:r>
      <w:r w:rsidR="003F11A3">
        <w:t xml:space="preserve"> This work presents a characterization of the B</w:t>
      </w:r>
      <w:r w:rsidR="003F11A3">
        <w:rPr>
          <w:vertAlign w:val="subscript"/>
        </w:rPr>
        <w:t>1</w:t>
      </w:r>
      <w:r w:rsidR="003F11A3">
        <w:t xml:space="preserve">-sensitivity of qMT fitted parameters using simulations and </w:t>
      </w:r>
      <w:r w:rsidR="003F11A3" w:rsidRPr="00F8502B">
        <w:rPr>
          <w:i/>
        </w:rPr>
        <w:t>in vivo</w:t>
      </w:r>
      <w:r w:rsidR="003F11A3">
        <w:t xml:space="preserve"> measurements</w:t>
      </w:r>
      <w:r w:rsidR="00910975">
        <w:t xml:space="preserve">, </w:t>
      </w:r>
      <w:r w:rsidR="00276885">
        <w:t>comparing</w:t>
      </w:r>
      <w:r w:rsidR="00910975">
        <w:t xml:space="preserve"> between </w:t>
      </w:r>
      <w:r w:rsidR="00276885">
        <w:t>the use of</w:t>
      </w:r>
      <w:r w:rsidR="00910975">
        <w:t xml:space="preserve">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Sensitivity-Regularization of the Cramér-Rao Lower Bound to Minimize B</w:t>
      </w:r>
      <w:r w:rsidR="00910975" w:rsidRPr="00910975">
        <w:rPr>
          <w:vertAlign w:val="subscript"/>
        </w:rPr>
        <w:t xml:space="preserve">1 </w:t>
      </w:r>
      <w:r w:rsidR="00910975" w:rsidRPr="00910975">
        <w:t>Nonuniformity Effects in Quantitative Magnetization Transfer Imaging</w:t>
      </w:r>
      <w:r w:rsidR="00910975">
        <w:t xml:space="preserve">”, which is currently under review in the journal of </w:t>
      </w:r>
      <w:r w:rsidR="00910975" w:rsidRPr="009C2542">
        <w:rPr>
          <w:i/>
        </w:rPr>
        <w:t>Magnetic Resonance in Medicine</w:t>
      </w:r>
      <w:r w:rsidR="00910975">
        <w:t>.</w:t>
      </w:r>
      <w:r w:rsidR="00CA73FE">
        <w:t xml:space="preserve"> This work proposes a sensitivity-regularized approach of the Cramér-Rao lower bound </w:t>
      </w:r>
      <w:r w:rsidR="00FC4991">
        <w:t>as an optimization condition, and uses Monte Carlo simulations to compare several qMT acquisition protocols to determine their robustness under several conditions (B</w:t>
      </w:r>
      <w:r w:rsidR="00FC4991">
        <w:rPr>
          <w:vertAlign w:val="subscript"/>
        </w:rPr>
        <w:t>1</w:t>
      </w:r>
      <w:r w:rsidR="00FC4991">
        <w:t xml:space="preserve"> error range, signal-to-noise level, tissue type). Lastly, Chapter 6 presents a summary of the </w:t>
      </w:r>
      <w:r w:rsidR="00B65FEC">
        <w:t>thesis research</w:t>
      </w:r>
      <w:r w:rsidR="00FC4991">
        <w:t xml:space="preserve"> and briefly explores potential </w:t>
      </w:r>
      <w:r w:rsidR="00B65FEC">
        <w:t xml:space="preserve">avenues of </w:t>
      </w:r>
      <w:r w:rsidR="00FC4991">
        <w:t>future work.</w:t>
      </w:r>
      <w:r w:rsidR="008B662F">
        <w:br w:type="page"/>
      </w:r>
    </w:p>
    <w:p w14:paraId="242C04D2" w14:textId="77777777" w:rsidR="008B662F" w:rsidRPr="00DC00CE" w:rsidRDefault="00DC00CE" w:rsidP="00DC00CE">
      <w:pPr>
        <w:pStyle w:val="Titre1"/>
        <w:rPr>
          <w:i/>
        </w:rPr>
      </w:pPr>
      <w:r>
        <w:rPr>
          <w:i/>
        </w:rPr>
        <w:lastRenderedPageBreak/>
        <w:br/>
      </w:r>
      <w:bookmarkStart w:id="21" w:name="_Toc500767878"/>
      <w:r w:rsidR="008B662F">
        <w:rPr>
          <w:b w:val="0"/>
          <w:i/>
          <w:sz w:val="40"/>
          <w:szCs w:val="40"/>
        </w:rPr>
        <w:t>Background</w:t>
      </w:r>
      <w:bookmarkEnd w:id="21"/>
    </w:p>
    <w:p w14:paraId="47C1B9D7" w14:textId="77777777" w:rsidR="008B662F" w:rsidRDefault="00C64937" w:rsidP="00D737BC">
      <w:pPr>
        <w:pStyle w:val="Titre2"/>
      </w:pPr>
      <w:bookmarkStart w:id="22" w:name="_Toc500767879"/>
      <w:r w:rsidRPr="001F2190">
        <w:rPr>
          <w:rFonts w:cs="Times New Roman"/>
          <w:noProof/>
        </w:rPr>
        <w:t>Multiple Sclerosis</w:t>
      </w:r>
      <w:bookmarkEnd w:id="22"/>
    </w:p>
    <w:p w14:paraId="6E0346DE" w14:textId="77777777" w:rsidR="00403A11" w:rsidRDefault="009D3961" w:rsidP="00403A11">
      <w:pPr>
        <w:pStyle w:val="Titre3"/>
      </w:pPr>
      <w:bookmarkStart w:id="23" w:name="_Toc500767880"/>
      <w:r>
        <w:rPr>
          <w:rFonts w:cs="Times New Roman"/>
          <w:noProof/>
        </w:rPr>
        <w:t>Overview</w:t>
      </w:r>
      <w:bookmarkEnd w:id="23"/>
    </w:p>
    <w:p w14:paraId="0EC2A3B8" w14:textId="77777777"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 </w:instrTex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EN.CITE.DATA </w:instrText>
      </w:r>
      <w:r w:rsidR="00DE563A">
        <w:fldChar w:fldCharType="end"/>
      </w:r>
      <w:r w:rsidR="00DE563A">
        <w:fldChar w:fldCharType="separate"/>
      </w:r>
      <w:r w:rsidR="00DE563A">
        <w:rPr>
          <w:noProof/>
        </w:rPr>
        <w:t>[1]</w:t>
      </w:r>
      <w:r w:rsidR="00DE563A">
        <w:fldChar w:fldCharType="end"/>
      </w:r>
      <w:r w:rsidR="00BE351E">
        <w:t>, where</w:t>
      </w:r>
      <w:r w:rsidR="00D814BB">
        <w:t xml:space="preserve"> approximately 1 in 340 Canadians have MS </w:t>
      </w:r>
      <w:r w:rsidR="00D814BB">
        <w:fldChar w:fldCharType="begin"/>
      </w:r>
      <w:r w:rsidR="00D814BB">
        <w:instrText xml:space="preserve"> ADDIN EN.CITE &lt;EndNote&gt;&lt;Cite&gt;&lt;Author&gt;StatisticsCanada&lt;/Author&gt;&lt;Year&gt;(accessed: 2017/11/01) &lt;/Year&gt;&lt;RecNum&gt;8272&lt;/RecNum&gt;&lt;DisplayText&gt;[2]&lt;/DisplayText&gt;&lt;record&gt;&lt;rec-number&gt;8272&lt;/rec-number&gt;&lt;foreign-keys&gt;&lt;key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D814BB">
        <w:rPr>
          <w:noProof/>
        </w:rPr>
        <w:t>[2]</w:t>
      </w:r>
      <w:r w:rsidR="00D814BB">
        <w:fldChar w:fldCharType="end"/>
      </w:r>
      <w:r w:rsidR="00883639">
        <w:t>.</w:t>
      </w:r>
      <w:r w:rsidR="00D814BB">
        <w:t xml:space="preserve"> Affecting women disproportionately relative to men (3:1), the rate of incidence has also been observed to increase in the last century </w:t>
      </w:r>
      <w:r w:rsidR="00D814BB">
        <w:fldChar w:fldCharType="begin"/>
      </w:r>
      <w:r w:rsidR="00D814BB">
        <w:instrText xml:space="preserve"> ADDIN EN.CITE &lt;EndNote&gt;&lt;Cite&gt;&lt;Author&gt;Orton&lt;/Author&gt;&lt;Year&gt;2006&lt;/Year&gt;&lt;RecNum&gt;8270&lt;/RecNum&gt;&lt;DisplayText&gt;[3]&lt;/DisplayText&gt;&lt;record&gt;&lt;rec-number&gt;8270&lt;/rec-number&gt;&lt;foreign-keys&gt;&lt;key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D814BB">
        <w:rPr>
          <w:noProof/>
        </w:rPr>
        <w:t>[3]</w:t>
      </w:r>
      <w:r w:rsidR="00D814BB">
        <w:fldChar w:fldCharType="end"/>
      </w:r>
      <w:r w:rsidR="00D814BB">
        <w:t xml:space="preserve">. </w:t>
      </w:r>
      <w:r w:rsidR="00D666C5">
        <w:t xml:space="preserve">The </w:t>
      </w:r>
      <w:r w:rsidR="003A4A87">
        <w:t>origin</w:t>
      </w:r>
      <w:r w:rsidR="00D666C5">
        <w:t xml:space="preserve"> of the disease remains unknown,</w:t>
      </w:r>
      <w:r w:rsidR="003A4A87">
        <w:t xml:space="preserve"> however</w:t>
      </w:r>
      <w:r w:rsidR="00D666C5">
        <w:t xml:space="preserve">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 </w:instrText>
      </w:r>
      <w:r w:rsidR="009B3BD5">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EN.CITE.DATA </w:instrText>
      </w:r>
      <w:r w:rsidR="009B3BD5">
        <w:fldChar w:fldCharType="end"/>
      </w:r>
      <w:r w:rsidR="005B6108">
        <w:fldChar w:fldCharType="separate"/>
      </w:r>
      <w:r w:rsidR="009B3BD5">
        <w:rPr>
          <w:noProof/>
        </w:rPr>
        <w:t>[4-6]</w:t>
      </w:r>
      <w:r w:rsidR="005B6108">
        <w:fldChar w:fldCharType="end"/>
      </w:r>
      <w:r w:rsidR="00D666C5">
        <w:t>.</w:t>
      </w:r>
      <w:r w:rsidR="00977148">
        <w:t xml:space="preserve"> P</w:t>
      </w:r>
      <w:r w:rsidR="005117D7">
        <w:t xml:space="preserve">opulations of </w:t>
      </w:r>
      <w:r w:rsidR="00977148">
        <w:t>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aXRsZXM+PHRpdGxlPlNvbWUgQ29tbWVudHMgb24gdGhlIFJlbGF0aW9uc2hpcCBvZiB0aGUgRGlz
dHJpYnV0aW9uIG9mIE11bHRpcGxlIFNjbGVyb3NpcyB0byBMYXRpdHVkZSwgU29sYXIgUmFkaWF0
aW9uLCBhbmQgT3RoZXIgVmFyaWFibGVzPC90aXRsZT48c2Vjb25kYXJ5LXRpdGxlPkFjdGEgUHN5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dm9sdW1lPjM1PC92b2x1bWU+PG51bWJlcj5TMTQ3PC9udW1iZXI+PHNlY3Rpb24+MTMyPC9zZWN0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</w:fldData>
        </w:fldChar>
      </w:r>
      <w:r w:rsidR="00704E40">
        <w:instrText xml:space="preserve"> ADDIN EN.CITE </w:instrText>
      </w:r>
      <w:r w:rsidR="00704E40">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aXRsZXM+PHRpdGxlPlNvbWUgQ29tbWVudHMgb24gdGhlIFJlbGF0aW9uc2hpcCBvZiB0aGUgRGlz
dHJpYnV0aW9uIG9mIE11bHRpcGxlIFNjbGVyb3NpcyB0byBMYXRpdHVkZSwgU29sYXIgUmFkaWF0
aW9uLCBhbmQgT3RoZXIgVmFyaWFibGVzPC90aXRsZT48c2Vjb25kYXJ5LXRpdGxlPkFjdGEgUHN5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dm9sdW1lPjM1PC92b2x1bWU+PG51bWJlcj5TMTQ3PC9udW1iZXI+PHNlY3Rpb24+MTMyPC9zZWN0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</w:fldData>
        </w:fldChar>
      </w:r>
      <w:r w:rsidR="00704E40">
        <w:instrText xml:space="preserve"> ADDIN EN.CITE.DATA </w:instrText>
      </w:r>
      <w:r w:rsidR="00704E40">
        <w:fldChar w:fldCharType="end"/>
      </w:r>
      <w:r w:rsidR="006416E1">
        <w:fldChar w:fldCharType="separate"/>
      </w:r>
      <w:r w:rsidR="00353F3C">
        <w:rPr>
          <w:noProof/>
        </w:rPr>
        <w:t>[7-9]</w:t>
      </w:r>
      <w:r w:rsidR="006416E1">
        <w:fldChar w:fldCharType="end"/>
      </w:r>
      <w:r w:rsidR="005117D7">
        <w:t xml:space="preserve">, and individuals </w:t>
      </w:r>
      <w:r w:rsidR="00977148">
        <w:t>are at a higher risk if an immediate family membe</w:t>
      </w:r>
      <w:r w:rsidR="009B3BD5">
        <w:t>r also suffers from the disease</w:t>
      </w:r>
      <w:r w:rsidR="005117D7">
        <w:t xml:space="preserve"> (</w:t>
      </w:r>
      <w:r w:rsidR="00977148">
        <w:t xml:space="preserve">up to </w:t>
      </w:r>
      <w:r w:rsidR="009B3BD5">
        <w:t xml:space="preserve">a </w:t>
      </w:r>
      <w:r w:rsidR="00977148">
        <w:t>25%</w:t>
      </w:r>
      <w:r w:rsidR="009B3BD5">
        <w:t xml:space="preserve"> </w:t>
      </w:r>
      <w:r w:rsidR="00977148">
        <w:t>for identical twins</w:t>
      </w:r>
      <w:r w:rsidR="005117D7">
        <w:t>)</w:t>
      </w:r>
      <w:r w:rsidR="00977148">
        <w:t xml:space="preserve"> </w:t>
      </w:r>
      <w:r w:rsidR="00977148">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 </w:instrText>
      </w:r>
      <w:r w:rsidR="00353F3C">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EN.CITE.DATA </w:instrText>
      </w:r>
      <w:r w:rsidR="00353F3C">
        <w:fldChar w:fldCharType="end"/>
      </w:r>
      <w:r w:rsidR="00977148">
        <w:fldChar w:fldCharType="separate"/>
      </w:r>
      <w:r w:rsidR="00353F3C">
        <w:rPr>
          <w:noProof/>
        </w:rPr>
        <w:t>[10]</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353F3C">
        <w:instrText xml:space="preserve"> ADDIN EN.CITE &lt;EndNote&gt;&lt;Cite&gt;&lt;Author&gt;Cossburn&lt;/Author&gt;&lt;Year&gt;2012&lt;/Year&gt;&lt;RecNum&gt;8302&lt;/RecNum&gt;&lt;DisplayText&gt;[11]&lt;/DisplayText&gt;&lt;record&gt;&lt;rec-number&gt;8302&lt;/rec-number&gt;&lt;foreign-keys&gt;&lt;key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353F3C">
        <w:rPr>
          <w:noProof/>
        </w:rPr>
        <w:t>[11]</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and impaired information processing speed</w:t>
      </w:r>
      <w:r w:rsidR="005117D7">
        <w:t>s</w:t>
      </w:r>
      <w:r w:rsidR="00D4539D">
        <w:t xml:space="preserve"> </w:t>
      </w:r>
      <w:r w:rsidR="00D4539D">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 </w:instrText>
      </w:r>
      <w:r w:rsidR="00265AE0">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EN.CITE.DATA </w:instrText>
      </w:r>
      <w:r w:rsidR="00265AE0">
        <w:fldChar w:fldCharType="end"/>
      </w:r>
      <w:r w:rsidR="00D4539D">
        <w:fldChar w:fldCharType="separate"/>
      </w:r>
      <w:r w:rsidR="00265AE0">
        <w:rPr>
          <w:noProof/>
        </w:rPr>
        <w:t>[12,13]</w:t>
      </w:r>
      <w:r w:rsidR="00D4539D">
        <w:fldChar w:fldCharType="end"/>
      </w:r>
      <w:r w:rsidR="007F59B9">
        <w:t>.</w:t>
      </w:r>
      <w:r w:rsidR="00AD4D0B">
        <w:t xml:space="preserve"> For most people </w:t>
      </w:r>
      <w:r w:rsidR="005117D7">
        <w:t>living with MS</w:t>
      </w:r>
      <w:r w:rsidR="00AD4D0B">
        <w:t xml:space="preserve">, symptoms will initially be temporary </w:t>
      </w:r>
      <w:r w:rsidR="00735DB9">
        <w:t>(</w:t>
      </w:r>
      <w:r w:rsidR="004F51A5">
        <w:t>called “attacks” or “flare-ups”</w:t>
      </w:r>
      <w:r w:rsidR="005117D7">
        <w:t>)</w:t>
      </w:r>
      <w:r w:rsidR="004F51A5">
        <w:t xml:space="preserve">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26425B">
        <w:instrText xml:space="preserve"> ADDIN EN.CITE &lt;EndNote&gt;&lt;Cite&gt;&lt;Author&gt;Naldi&lt;/Author&gt;&lt;Year&gt;2011&lt;/Year&gt;&lt;RecNum&gt;8310&lt;/RecNum&gt;&lt;DisplayText&gt;[14]&lt;/DisplayText&gt;&lt;record&gt;&lt;rec-number&gt;8310&lt;/rec-number&gt;&lt;foreign-keys&gt;&lt;key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26425B">
        <w:rPr>
          <w:noProof/>
        </w:rPr>
        <w:t>[14]</w:t>
      </w:r>
      <w:r w:rsidR="0026425B">
        <w:fldChar w:fldCharType="end"/>
      </w:r>
      <w:r w:rsidR="005117D7">
        <w:t>,</w:t>
      </w:r>
      <w:r w:rsidR="0026425B">
        <w:t xml:space="preserve"> with partial or complete recovery</w:t>
      </w:r>
      <w:r w:rsidR="005117D7">
        <w:t xml:space="preserve"> of the disabling symptoms; this stage of MS is called</w:t>
      </w:r>
      <w:r w:rsidR="0026425B">
        <w:t xml:space="preserve"> </w:t>
      </w:r>
      <w:r w:rsidR="00AD4D0B">
        <w:t>relapse-remitting multiple sclerosis</w:t>
      </w:r>
      <w:r w:rsidR="0026425B">
        <w:t xml:space="preserve"> (</w:t>
      </w:r>
      <w:r w:rsidR="00AD4D0B">
        <w:t>RRMS)</w:t>
      </w:r>
      <w:r w:rsidR="005117D7">
        <w:t>. This is</w:t>
      </w:r>
      <w:r w:rsidR="0026425B">
        <w:t xml:space="preserve"> followed by the secondary progressive multiple sclerosis (SPMS) stage</w:t>
      </w:r>
      <w:r w:rsidR="005117D7">
        <w:t xml:space="preserve"> later on in life,</w:t>
      </w:r>
      <w:r w:rsidR="00225070">
        <w:t xml:space="preserve"> whe</w:t>
      </w:r>
      <w:r w:rsidR="005117D7">
        <w:t>n</w:t>
      </w:r>
      <w:r w:rsidR="00225070">
        <w:t xml:space="preserve"> </w:t>
      </w:r>
      <w:r w:rsidR="004F51A5">
        <w:t>there is a gradual increase in disability over time</w:t>
      </w:r>
      <w:r w:rsidR="005117D7">
        <w:t>, even between attacks</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E26271">
        <w:t>-1a</w:t>
      </w:r>
      <w:r w:rsidR="00540BBC">
        <w:t>) or hasten recovery after an attack has already begun (e.g. corticosteroids)</w:t>
      </w:r>
      <w:r w:rsidR="00304ED8">
        <w:t xml:space="preserve"> </w:t>
      </w:r>
      <w:r w:rsidR="00D93103">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 </w:instrText>
      </w:r>
      <w:r w:rsidR="00B916C7">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EN.CITE.DATA </w:instrText>
      </w:r>
      <w:r w:rsidR="00B916C7">
        <w:fldChar w:fldCharType="end"/>
      </w:r>
      <w:r w:rsidR="00D93103">
        <w:fldChar w:fldCharType="separate"/>
      </w:r>
      <w:r w:rsidR="00B916C7">
        <w:rPr>
          <w:noProof/>
        </w:rPr>
        <w:t>[15]</w:t>
      </w:r>
      <w:r w:rsidR="00D93103">
        <w:fldChar w:fldCharType="end"/>
      </w:r>
      <w:r w:rsidR="00540BBC">
        <w:t>.</w:t>
      </w:r>
      <w:r w:rsidR="005E4F44">
        <w:t xml:space="preserve"> </w:t>
      </w:r>
      <w:r w:rsidR="00E26271">
        <w:t>One</w:t>
      </w:r>
      <w:r w:rsidR="005E4F44">
        <w:t xml:space="preserve"> particularly promising recent Canadian </w:t>
      </w:r>
      <w:r w:rsidR="005E4F44">
        <w:lastRenderedPageBreak/>
        <w:t xml:space="preserve">study </w:t>
      </w:r>
      <w:r w:rsidR="00E26271">
        <w:t>reported</w:t>
      </w:r>
      <w:r w:rsidR="005E4F44">
        <w:t xml:space="preserve"> that stem-cell treatment after i</w:t>
      </w:r>
      <w:r w:rsidR="005E4F44" w:rsidRPr="00D844BD">
        <w:t>mmunoablation</w:t>
      </w:r>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 </w:instrTex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EN.CITE.DATA </w:instrText>
      </w:r>
      <w:r w:rsidR="005E4F44">
        <w:fldChar w:fldCharType="end"/>
      </w:r>
      <w:r w:rsidR="005E4F44">
        <w:fldChar w:fldCharType="separate"/>
      </w:r>
      <w:r w:rsidR="005E4F44">
        <w:rPr>
          <w:noProof/>
        </w:rPr>
        <w:t>[16]</w:t>
      </w:r>
      <w:r w:rsidR="005E4F44">
        <w:fldChar w:fldCharType="end"/>
      </w:r>
      <w:r w:rsidR="005E4F44">
        <w:t>.</w:t>
      </w:r>
      <w:r w:rsidR="003D3E00">
        <w:t xml:space="preserve"> </w:t>
      </w:r>
      <w:r w:rsidR="005E1B1C">
        <w:t xml:space="preserve">Development of drug therapies that promote remyelination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 </w:instrText>
      </w:r>
      <w:r w:rsidR="005E4F44">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EN.CITE.DATA </w:instrText>
      </w:r>
      <w:r w:rsidR="005E4F44">
        <w:fldChar w:fldCharType="end"/>
      </w:r>
      <w:r w:rsidR="00B916C7">
        <w:fldChar w:fldCharType="separate"/>
      </w:r>
      <w:r w:rsidR="005E4F44">
        <w:rPr>
          <w:noProof/>
        </w:rPr>
        <w:t>[17,18]</w:t>
      </w:r>
      <w:r w:rsidR="00B916C7">
        <w:fldChar w:fldCharType="end"/>
      </w:r>
      <w:r w:rsidR="005E1B1C">
        <w:t xml:space="preserve">, </w:t>
      </w:r>
      <w:r w:rsidR="00FF37A0">
        <w:t xml:space="preserve">and </w:t>
      </w:r>
      <w:r w:rsidR="00B05DB3">
        <w:t xml:space="preserve">one of the important challenges </w:t>
      </w:r>
      <w:r w:rsidR="005E1B1C">
        <w:t xml:space="preserve">in </w:t>
      </w:r>
      <w:r w:rsidR="00B05DB3">
        <w:t xml:space="preserve">this field is accurately quantifying the myelin regeneration </w:t>
      </w:r>
      <w:r w:rsidR="00B05DB3" w:rsidRPr="00823149">
        <w:rPr>
          <w:i/>
          <w:rPrChange w:id="24" w:author="G. Bruce Pike" w:date="2017-12-07T11:00:00Z">
            <w:rPr/>
          </w:rPrChange>
        </w:rPr>
        <w:t>in vivo</w:t>
      </w:r>
      <w:r w:rsidR="005E1B1C">
        <w:t xml:space="preserve">. </w:t>
      </w:r>
      <w:r w:rsidR="00B05DB3">
        <w:t>Clinical MRI techniques</w:t>
      </w:r>
      <w:r w:rsidR="00E31279">
        <w:t xml:space="preserve"> typically</w:t>
      </w:r>
      <w:r w:rsidR="00B05DB3">
        <w:t xml:space="preserve"> used for diagnosing MS are not specific enough to myelin density for this purpose; q</w:t>
      </w:r>
      <w:r w:rsidR="005E1B1C">
        <w:t xml:space="preserve">uantitative MRI </w:t>
      </w:r>
      <w:r w:rsidR="00B05DB3">
        <w:t xml:space="preserve">techniques are expected to emerge as a useful tool for remyelination quantification in clinical trials </w:t>
      </w:r>
      <w:r w:rsidR="00B05DB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 </w:instrText>
      </w:r>
      <w:r w:rsidR="00D74A2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EN.CITE.DATA </w:instrText>
      </w:r>
      <w:r w:rsidR="00D74A23">
        <w:fldChar w:fldCharType="end"/>
      </w:r>
      <w:r w:rsidR="00B05DB3">
        <w:fldChar w:fldCharType="separate"/>
      </w:r>
      <w:r w:rsidR="00D74A23">
        <w:rPr>
          <w:noProof/>
        </w:rPr>
        <w:t>[18,19]</w:t>
      </w:r>
      <w:r w:rsidR="00B05DB3">
        <w:fldChar w:fldCharType="end"/>
      </w:r>
      <w:r w:rsidR="00B05DB3">
        <w:t>.</w:t>
      </w:r>
    </w:p>
    <w:p w14:paraId="5C0F8111" w14:textId="3EAC9C20" w:rsidR="005728B1" w:rsidRDefault="009717C2" w:rsidP="007F64F2">
      <w:r>
        <w:t xml:space="preserve">The mechanisms regulating damage in MS are still not </w:t>
      </w:r>
      <w:r w:rsidR="00BB3B62">
        <w:t>completely</w:t>
      </w:r>
      <w:r>
        <w:t xml:space="preserve"> understood. Broadly, demyelination </w:t>
      </w:r>
      <w:r w:rsidR="001E2658">
        <w:t xml:space="preserve">in </w:t>
      </w:r>
      <w:r w:rsidR="00BB3B62">
        <w:t xml:space="preserve">MS </w:t>
      </w:r>
      <w:r w:rsidR="001E2658">
        <w:t>white matter (WM) lesions</w:t>
      </w:r>
      <w:r>
        <w:t xml:space="preserve"> is believed to be</w:t>
      </w:r>
      <w:r w:rsidR="00BB3B62">
        <w:t xml:space="preserve"> a result of an immunologically-</w:t>
      </w:r>
      <w:r>
        <w:t xml:space="preserve">mediated attack on myelin and oligodendrocytes </w:t>
      </w:r>
      <w:r>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 </w:instrText>
      </w:r>
      <w:r w:rsidR="00D74A23">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EN.CITE.DATA </w:instrText>
      </w:r>
      <w:r w:rsidR="00D74A23">
        <w:fldChar w:fldCharType="end"/>
      </w:r>
      <w:r>
        <w:fldChar w:fldCharType="separate"/>
      </w:r>
      <w:r w:rsidR="00D74A23">
        <w:rPr>
          <w:noProof/>
        </w:rPr>
        <w:t>[20,21]</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BB3B62">
        <w:t>and respond</w:t>
      </w:r>
      <w:r w:rsidR="003B5D77">
        <w:t xml:space="preserve"> by emitting</w:t>
      </w:r>
      <w:r w:rsidR="003C1627">
        <w:t xml:space="preserve"> cytokin</w:t>
      </w:r>
      <w:r w:rsidR="003B5D77">
        <w:t>e</w:t>
      </w:r>
      <w:r w:rsidR="003C1627">
        <w:t>s</w:t>
      </w:r>
      <w:r w:rsidR="003B5D77">
        <w:t xml:space="preserve">, attracting more lymphocytes to the site </w:t>
      </w:r>
      <w:r w:rsidR="00BB3B62">
        <w:t>which</w:t>
      </w:r>
      <w:r w:rsidR="003B5D77">
        <w:t xml:space="preserve"> disrupts the blood-brain barrier and amplifies the immune system response.</w:t>
      </w:r>
      <w:r w:rsidR="00C435DE">
        <w:t xml:space="preserve"> Macrophages responding to the released cytokines</w:t>
      </w:r>
      <w:r w:rsidR="00BB3B62">
        <w:t xml:space="preserve"> in turn</w:t>
      </w:r>
      <w:r w:rsidR="002C67B9">
        <w:t xml:space="preserve"> </w:t>
      </w:r>
      <w:r w:rsidR="00BB3B62">
        <w:t>destroy</w:t>
      </w:r>
      <w:r w:rsidR="002C67B9">
        <w:t xml:space="preserve"> the myelin</w:t>
      </w:r>
      <w:r w:rsidR="00BB3B62">
        <w:t xml:space="preserve"> sheets</w:t>
      </w:r>
      <w:r w:rsidR="002C67B9">
        <w:t>.</w:t>
      </w:r>
      <w:r w:rsidR="00503BF8">
        <w:t xml:space="preserve"> Following this immun</w:t>
      </w:r>
      <w:r w:rsidR="00BB3B62">
        <w:t>ological response</w:t>
      </w:r>
      <w:r w:rsidR="00503BF8">
        <w:t xml:space="preserve">, if </w:t>
      </w:r>
      <w:r w:rsidR="00BB3B62">
        <w:t xml:space="preserve">some </w:t>
      </w:r>
      <w:r w:rsidR="00503BF8">
        <w:t>local oligodendrocytes are still present, some remyelination may occur</w:t>
      </w:r>
      <w:r w:rsidR="00D27869">
        <w:t xml:space="preserve"> </w:t>
      </w:r>
      <w:r w:rsidR="008E2C36">
        <w:fldChar w:fldCharType="begin"/>
      </w:r>
      <w:r w:rsidR="00D74A23">
        <w:instrText xml:space="preserve"> ADDIN EN.CITE &lt;EndNote&gt;&lt;Cite&gt;&lt;Author&gt;Lucchinetti&lt;/Author&gt;&lt;Year&gt;1999&lt;/Year&gt;&lt;RecNum&gt;8317&lt;/RecNum&gt;&lt;DisplayText&gt;[22]&lt;/DisplayText&gt;&lt;record&gt;&lt;rec-number&gt;8317&lt;/rec-number&gt;&lt;foreign-keys&gt;&lt;key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D74A23">
        <w:rPr>
          <w:noProof/>
        </w:rPr>
        <w:t>[22]</w:t>
      </w:r>
      <w:r w:rsidR="008E2C36">
        <w:fldChar w:fldCharType="end"/>
      </w:r>
      <w:r w:rsidR="00503BF8">
        <w:t>. However, after repeated attacks</w:t>
      </w:r>
      <w:r w:rsidR="00BB3B62">
        <w:t>,</w:t>
      </w:r>
      <w:r w:rsidR="00ED30F4">
        <w:t xml:space="preserve"> irreversible damage </w:t>
      </w:r>
      <w:r w:rsidR="00BB3B62">
        <w:t xml:space="preserve">such </w:t>
      </w:r>
      <w:r w:rsidR="002B0A03">
        <w:t>as</w:t>
      </w:r>
      <w:r w:rsidR="00841943">
        <w:t xml:space="preserve"> axonal </w:t>
      </w:r>
      <w:r w:rsidR="00823149">
        <w:t xml:space="preserve">transection and </w:t>
      </w:r>
      <w:r w:rsidR="00841943">
        <w:t>degeneration</w:t>
      </w:r>
      <w:r w:rsidR="00BB3B62">
        <w:t xml:space="preserve"> will occur</w:t>
      </w:r>
      <w:r w:rsidR="00503BF8">
        <w:t>.</w:t>
      </w:r>
      <w:r w:rsidR="001E2658">
        <w:t xml:space="preserve"> Several other </w:t>
      </w:r>
      <w:r w:rsidR="00BB3B62">
        <w:t>pathological characteristics</w:t>
      </w:r>
      <w:r w:rsidR="001E2658">
        <w:t xml:space="preserve"> </w:t>
      </w:r>
      <w:r w:rsidR="00BB3B62">
        <w:t>have been observed over</w:t>
      </w:r>
      <w:r w:rsidR="001E2658">
        <w:t xml:space="preserve"> the course of </w:t>
      </w:r>
      <w:r w:rsidR="00C06EC1">
        <w:t>the disease progression</w:t>
      </w:r>
      <w:r w:rsidR="001E2658">
        <w:t xml:space="preserve">, such as </w:t>
      </w:r>
      <w:r w:rsidR="0010371C">
        <w:t>gliosis (scarring), degeneration of the distal segment of transected axons (Wallerian Degeneration), abnormalit</w:t>
      </w:r>
      <w:r w:rsidR="00C06EC1">
        <w:t>ies in the non-lesion WM (</w:t>
      </w:r>
      <w:r w:rsidR="00823149">
        <w:t xml:space="preserve">a.k.a. </w:t>
      </w:r>
      <w:r w:rsidR="00C06EC1">
        <w:t xml:space="preserve">normal appearing white matter -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w:t>
      </w:r>
      <w:r w:rsidR="00BB3B62">
        <w:t>studies have</w:t>
      </w:r>
      <w:r w:rsidR="002318A3">
        <w:t xml:space="preserve"> </w:t>
      </w:r>
      <w:r w:rsidR="00BB3B62">
        <w:t>reported that</w:t>
      </w:r>
      <w:r w:rsidR="002318A3">
        <w:t xml:space="preserve"> cortical </w:t>
      </w:r>
      <w:r w:rsidR="00BB3B62">
        <w:t>grey matter (</w:t>
      </w:r>
      <w:r w:rsidR="002318A3">
        <w:t>GM</w:t>
      </w:r>
      <w:r w:rsidR="00BB3B62">
        <w:t>) is also abnormal in</w:t>
      </w:r>
      <w:r w:rsidR="002318A3">
        <w:t xml:space="preserve"> MS patients. GM lesions are characterized by demyelintation,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 </w:instrText>
      </w:r>
      <w:r w:rsidR="00D74A2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EN.CITE.DATA </w:instrText>
      </w:r>
      <w:r w:rsidR="00D74A23">
        <w:fldChar w:fldCharType="end"/>
      </w:r>
      <w:r w:rsidR="006F0F53">
        <w:fldChar w:fldCharType="separate"/>
      </w:r>
      <w:r w:rsidR="00D74A23">
        <w:rPr>
          <w:noProof/>
        </w:rPr>
        <w:t>[23,24]</w:t>
      </w:r>
      <w:r w:rsidR="006F0F53">
        <w:fldChar w:fldCharType="end"/>
      </w:r>
      <w:r w:rsidR="00864146">
        <w:t>.</w:t>
      </w:r>
    </w:p>
    <w:p w14:paraId="59D73DFE" w14:textId="77777777" w:rsidR="00403A11" w:rsidRDefault="00C64937" w:rsidP="00403A11">
      <w:pPr>
        <w:pStyle w:val="Titre3"/>
      </w:pPr>
      <w:bookmarkStart w:id="25" w:name="_Toc500767881"/>
      <w:r w:rsidRPr="001F2190">
        <w:rPr>
          <w:rFonts w:cs="Times New Roman"/>
          <w:noProof/>
        </w:rPr>
        <w:lastRenderedPageBreak/>
        <w:t>Role of MRI in MS</w:t>
      </w:r>
      <w:bookmarkEnd w:id="25"/>
    </w:p>
    <w:p w14:paraId="31722ACA" w14:textId="77777777" w:rsidR="00DD58DC" w:rsidRDefault="000F4666" w:rsidP="004D5C25">
      <w:r>
        <w:t>Since 2001, t</w:t>
      </w:r>
      <w:r w:rsidR="000403D8">
        <w:t xml:space="preserve">he gold standard criteria for </w:t>
      </w:r>
      <w:r w:rsidR="00670D77">
        <w:t>dia</w:t>
      </w:r>
      <w:r w:rsidR="004D5C25">
        <w:t>gnosing MS with MRI has been</w:t>
      </w:r>
      <w:r w:rsidR="00670D77">
        <w:t xml:space="preserve"> the McDonald Criteria </w:t>
      </w:r>
      <w:r w:rsidR="00670D77">
        <w:fldChar w:fldCharType="begin"/>
      </w:r>
      <w:r w:rsidR="00D74A23">
        <w:instrText xml:space="preserve"> ADDIN EN.CITE &lt;EndNote&gt;&lt;Cite&gt;&lt;Author&gt;McDonald&lt;/Author&gt;&lt;Year&gt;2001&lt;/Year&gt;&lt;RecNum&gt;8274&lt;/RecNum&gt;&lt;DisplayText&gt;[25]&lt;/DisplayText&gt;&lt;record&gt;&lt;rec-number&gt;8274&lt;/rec-number&gt;&lt;foreign-keys&gt;&lt;key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D74A23">
        <w:rPr>
          <w:noProof/>
        </w:rPr>
        <w:t>[25]</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 </w:instrText>
      </w:r>
      <w:r w:rsidR="00D74A23">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EN.CITE.DATA </w:instrText>
      </w:r>
      <w:r w:rsidR="00D74A23">
        <w:fldChar w:fldCharType="end"/>
      </w:r>
      <w:r w:rsidR="00670D77">
        <w:fldChar w:fldCharType="separate"/>
      </w:r>
      <w:r w:rsidR="00D74A23">
        <w:rPr>
          <w:noProof/>
        </w:rPr>
        <w:t>[26,27]</w:t>
      </w:r>
      <w:r w:rsidR="00670D77">
        <w:fldChar w:fldCharType="end"/>
      </w:r>
      <w:r w:rsidR="005C620B">
        <w:t xml:space="preserve">, </w:t>
      </w:r>
      <w:r w:rsidR="004D5C25">
        <w:t>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 </w:instrText>
      </w:r>
      <w:r w:rsidR="00D74A23">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EN.CITE.DATA </w:instrText>
      </w:r>
      <w:r w:rsidR="00D74A23">
        <w:fldChar w:fldCharType="end"/>
      </w:r>
      <w:r w:rsidR="00670D77">
        <w:fldChar w:fldCharType="separate"/>
      </w:r>
      <w:r w:rsidR="00D74A23">
        <w:rPr>
          <w:noProof/>
        </w:rPr>
        <w:t>[28]</w:t>
      </w:r>
      <w:r w:rsidR="00670D77">
        <w:fldChar w:fldCharType="end"/>
      </w:r>
      <w:r w:rsidR="00670D77">
        <w:t>. These criteria require that hyperintense lesions in T</w:t>
      </w:r>
      <w:r w:rsidR="00670D77" w:rsidRPr="004D5C25">
        <w:rPr>
          <w:vertAlign w:val="subscript"/>
        </w:rPr>
        <w:t>2</w:t>
      </w:r>
      <w:r w:rsidR="00670D77">
        <w:t xml:space="preserve">-weighted MRI images be observed to </w:t>
      </w:r>
      <w:r w:rsidR="00446048">
        <w:t>dissiminate</w:t>
      </w:r>
      <w:r w:rsidR="00670D77">
        <w:t xml:space="preserve">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r w:rsidR="00670D77">
        <w:t>juxtacortical,</w:t>
      </w:r>
      <w:r w:rsidR="00ED7BA2">
        <w:t xml:space="preserve"> 1 </w:t>
      </w:r>
      <w:r w:rsidR="00670D77">
        <w:t>infratentorial</w:t>
      </w:r>
      <w:r w:rsidR="00045A89">
        <w:t>, 1 optic nerve, or 1 spinal cord</w:t>
      </w:r>
      <w:r w:rsidR="00670D77">
        <w:t>) and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w:t>
      </w:r>
      <w:r w:rsidR="00446048">
        <w:t>,</w:t>
      </w:r>
      <w:r w:rsidR="003377E3">
        <w:t xml:space="preserve"> instead of the dissem</w:t>
      </w:r>
      <w:r w:rsidR="004D5C25">
        <w:t>i</w:t>
      </w:r>
      <w:r w:rsidR="00045A89">
        <w:t xml:space="preserve">nation in time condition </w:t>
      </w:r>
      <w:r w:rsidR="00446048">
        <w:t xml:space="preserve">mentioned </w:t>
      </w:r>
      <w:r w:rsidR="00045A89">
        <w:t>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w:t>
      </w:r>
      <w:r w:rsidR="00446048">
        <w:t>is not</w:t>
      </w:r>
      <w:r w:rsidR="004D5C25">
        <w:t xml:space="preserve"> always</w:t>
      </w:r>
      <w:r w:rsidR="00446048">
        <w:t xml:space="preserve"> a</w:t>
      </w:r>
      <w:r w:rsidR="004D5C25">
        <w:t xml:space="preserve"> predict</w:t>
      </w:r>
      <w:r w:rsidR="00446048">
        <w:t>or of</w:t>
      </w:r>
      <w:r w:rsidR="004D5C25">
        <w:t xml:space="preserve"> a symptom in the corresponding anatomical/physiological region </w:t>
      </w:r>
      <w:r w:rsidR="004D5C25">
        <w:fldChar w:fldCharType="begin"/>
      </w:r>
      <w:r w:rsidR="00D74A23">
        <w:instrText xml:space="preserve"> ADDIN EN.CITE &lt;EndNote&gt;&lt;Cite&gt;&lt;Author&gt;Vellinga&lt;/Author&gt;&lt;Year&gt;2009&lt;/Year&gt;&lt;RecNum&gt;8280&lt;/RecNum&gt;&lt;DisplayText&gt;[29]&lt;/DisplayText&gt;&lt;record&gt;&lt;rec-number&gt;8280&lt;/rec-number&gt;&lt;foreign-keys&gt;&lt;key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D74A23">
        <w:rPr>
          <w:noProof/>
        </w:rPr>
        <w:t>[29]</w:t>
      </w:r>
      <w:r w:rsidR="004D5C25">
        <w:fldChar w:fldCharType="end"/>
      </w:r>
      <w:r w:rsidR="00045A89">
        <w:t xml:space="preserve">, </w:t>
      </w:r>
      <w:r w:rsidR="00446048">
        <w:t>and that</w:t>
      </w:r>
      <w:r w:rsidR="00045A89">
        <w:t xml:space="preserve">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w:t>
      </w:r>
      <w:r w:rsidR="00446048">
        <w:t>performed</w:t>
      </w:r>
      <w:r w:rsidR="004D5C25">
        <w:t xml:space="preserve"> by a neurologist </w:t>
      </w:r>
      <w:r w:rsidR="004D5C25">
        <w:fldChar w:fldCharType="begin"/>
      </w:r>
      <w:r w:rsidR="00D74A23">
        <w:instrText xml:space="preserve"> ADDIN EN.CITE &lt;EndNote&gt;&lt;Cite&gt;&lt;Author&gt;Miller&lt;/Author&gt;&lt;Year&gt;2004&lt;/Year&gt;&lt;RecNum&gt;8277&lt;/RecNum&gt;&lt;DisplayText&gt;[30]&lt;/DisplayText&gt;&lt;record&gt;&lt;rec-number&gt;8277&lt;/rec-number&gt;&lt;foreign-keys&gt;&lt;key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D74A23">
        <w:rPr>
          <w:noProof/>
        </w:rPr>
        <w:t>[30]</w:t>
      </w:r>
      <w:r w:rsidR="004D5C25">
        <w:fldChar w:fldCharType="end"/>
      </w:r>
      <w:r w:rsidR="004D5C25">
        <w:t>.</w:t>
      </w:r>
    </w:p>
    <w:p w14:paraId="03E06858" w14:textId="77777777" w:rsidR="008D154B" w:rsidRDefault="00575780" w:rsidP="004D5C25">
      <w:r>
        <w:t xml:space="preserve">Beyond clinical MRI, there are </w:t>
      </w:r>
      <w:r w:rsidR="000A59AB">
        <w:t>numerous</w:t>
      </w:r>
      <w:r>
        <w:t xml:space="preserve"> other </w:t>
      </w:r>
      <w:r w:rsidR="000A59AB">
        <w:t xml:space="preserve">MRI </w:t>
      </w:r>
      <w:r>
        <w:t xml:space="preserve">techniques </w:t>
      </w:r>
      <w:r w:rsidR="000A59AB">
        <w:t xml:space="preserve">that </w:t>
      </w:r>
      <w:r>
        <w:t>are widely used to study MS in research settings</w:t>
      </w:r>
      <w:r w:rsidR="00BC401A">
        <w:t>, of which we will mention a select few here</w:t>
      </w:r>
      <w:r>
        <w:t xml:space="preserve">. </w:t>
      </w:r>
      <w:r w:rsidR="004B0F99">
        <w:t>Brain atrophy in MS has been shown to correlate more with disability than clinically identified lesions</w:t>
      </w:r>
      <w:r w:rsidR="00995A58">
        <w:t xml:space="preserve"> </w:t>
      </w:r>
      <w:r w:rsidR="00995A58">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 </w:instrText>
      </w:r>
      <w:r w:rsidR="00D74A23">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EN.CITE.DATA </w:instrText>
      </w:r>
      <w:r w:rsidR="00D74A23">
        <w:fldChar w:fldCharType="end"/>
      </w:r>
      <w:r w:rsidR="00995A58">
        <w:fldChar w:fldCharType="separate"/>
      </w:r>
      <w:r w:rsidR="00D74A23">
        <w:rPr>
          <w:noProof/>
        </w:rPr>
        <w:t>[31,32]</w:t>
      </w:r>
      <w:r w:rsidR="00995A58">
        <w:fldChar w:fldCharType="end"/>
      </w:r>
      <w:r w:rsidR="003B650C">
        <w:t xml:space="preserve">, and can be estimated with manual or automated tissue segmentation using structural images </w:t>
      </w:r>
      <w:r w:rsidR="00EE3450">
        <w:t>(e.g.</w:t>
      </w:r>
      <w:r w:rsidR="003B650C">
        <w:t xml:space="preserve"> T</w:t>
      </w:r>
      <w:r w:rsidR="003B650C">
        <w:rPr>
          <w:vertAlign w:val="subscript"/>
        </w:rPr>
        <w:t>2</w:t>
      </w:r>
      <w:r w:rsidR="003B650C">
        <w:t xml:space="preserve">-weighted fluid attenuated inversion recovery </w:t>
      </w:r>
      <w:r w:rsidR="00EE3450">
        <w:t>– FLAIR)</w:t>
      </w:r>
      <w:r w:rsidR="003B650C">
        <w:t xml:space="preserve"> </w:t>
      </w:r>
      <w:r w:rsidR="003B650C">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 </w:instrText>
      </w:r>
      <w:r w:rsidR="00D74A23">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EN.CITE.DATA </w:instrText>
      </w:r>
      <w:r w:rsidR="00D74A23">
        <w:fldChar w:fldCharType="end"/>
      </w:r>
      <w:r w:rsidR="003B650C">
        <w:fldChar w:fldCharType="separate"/>
      </w:r>
      <w:r w:rsidR="00D74A23">
        <w:rPr>
          <w:noProof/>
        </w:rPr>
        <w:t>[33,34]</w:t>
      </w:r>
      <w:r w:rsidR="003B650C">
        <w:fldChar w:fldCharType="end"/>
      </w:r>
      <w:r w:rsidR="003B650C">
        <w:t>.</w:t>
      </w:r>
      <w:r w:rsidR="000D0F1F">
        <w:t xml:space="preserve"> Magnetization transfer and diffusion </w:t>
      </w:r>
      <w:r w:rsidR="00CD4976">
        <w:t>tensor imaging have both demonstrated better sensitivity to abnormalities in NAWM</w:t>
      </w:r>
      <w:r w:rsidR="009C4C9F">
        <w:t xml:space="preserve"> </w:t>
      </w:r>
      <w:r w:rsidR="009C4C9F">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 </w:instrText>
      </w:r>
      <w:r w:rsidR="00D74A23">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EN.CITE.DATA </w:instrText>
      </w:r>
      <w:r w:rsidR="00D74A23">
        <w:fldChar w:fldCharType="end"/>
      </w:r>
      <w:r w:rsidR="009C4C9F">
        <w:fldChar w:fldCharType="separate"/>
      </w:r>
      <w:r w:rsidR="00D74A23">
        <w:rPr>
          <w:noProof/>
        </w:rPr>
        <w:t>[35,36]</w:t>
      </w:r>
      <w:r w:rsidR="009C4C9F">
        <w:fldChar w:fldCharType="end"/>
      </w:r>
      <w:r w:rsidR="009C4C9F">
        <w:t>,</w:t>
      </w:r>
      <w:r w:rsidR="00CD4976">
        <w:t xml:space="preserve"> </w:t>
      </w:r>
      <w:r w:rsidR="00EE3450">
        <w:t xml:space="preserve">which is </w:t>
      </w:r>
      <w:r w:rsidR="00BB3582">
        <w:t xml:space="preserve">widespread throughout the brain and in </w:t>
      </w:r>
      <w:r w:rsidR="00E624DE">
        <w:t>regions</w:t>
      </w:r>
      <w:r w:rsidR="00CD4976">
        <w:t xml:space="preserve"> preceding lesion formation.</w:t>
      </w:r>
      <w:r w:rsidR="009F1CB9">
        <w:t xml:space="preserve"> In post-mortem studies, diffusion</w:t>
      </w:r>
      <w:r w:rsidR="00D776AB">
        <w:t xml:space="preserve"> and magnetization transfer</w:t>
      </w:r>
      <w:r w:rsidR="009F1CB9">
        <w:t xml:space="preserve"> metrics have b</w:t>
      </w:r>
      <w:r w:rsidR="00D776AB">
        <w:t>oth been</w:t>
      </w:r>
      <w:r w:rsidR="009F1CB9">
        <w:t xml:space="preserve"> shown to correlate with myelin content and axonal count </w:t>
      </w:r>
      <w:r w:rsidR="009F1CB9">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 </w:instrText>
      </w:r>
      <w:r w:rsidR="00D74A23">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EN.CITE.DATA </w:instrText>
      </w:r>
      <w:r w:rsidR="00D74A23">
        <w:fldChar w:fldCharType="end"/>
      </w:r>
      <w:r w:rsidR="009F1CB9">
        <w:fldChar w:fldCharType="separate"/>
      </w:r>
      <w:r w:rsidR="00D74A23">
        <w:rPr>
          <w:noProof/>
        </w:rPr>
        <w:t>[37-39]</w:t>
      </w:r>
      <w:r w:rsidR="009F1CB9">
        <w:fldChar w:fldCharType="end"/>
      </w:r>
      <w:r w:rsidR="00D776AB">
        <w:t>.</w:t>
      </w:r>
      <w:r w:rsidR="00720F0A">
        <w:t xml:space="preserve"> </w:t>
      </w:r>
      <w:r w:rsidR="001D3187">
        <w:t>Blood-oxygen-level dependent (BOLD) f</w:t>
      </w:r>
      <w:r w:rsidR="00720F0A">
        <w:t xml:space="preserve">unctional MRI </w:t>
      </w:r>
      <w:r w:rsidR="00720F0A">
        <w:lastRenderedPageBreak/>
        <w:t>(fMRI)</w:t>
      </w:r>
      <w:r w:rsidR="001D3187">
        <w:t xml:space="preserve"> </w:t>
      </w:r>
      <w:r w:rsidR="00EE3450">
        <w:t xml:space="preserve">has been </w:t>
      </w:r>
      <w:r w:rsidR="0033762E">
        <w:t>used in MS to study</w:t>
      </w:r>
      <w:r w:rsidR="001D3187">
        <w:t xml:space="preserve"> cognitive dysfunctions and</w:t>
      </w:r>
      <w:r w:rsidR="00EE3450">
        <w:t xml:space="preserve"> </w:t>
      </w:r>
      <w:r w:rsidR="0033762E">
        <w:t>motor</w:t>
      </w:r>
      <w:r w:rsidR="00EE3450">
        <w:t>/</w:t>
      </w:r>
      <w:r w:rsidR="0033762E">
        <w:t>cognitive reorganization</w:t>
      </w:r>
      <w:r w:rsidR="001D3187">
        <w:t xml:space="preserve"> during the disease progression</w:t>
      </w:r>
      <w:r w:rsidR="0033762E">
        <w:t xml:space="preserve"> </w:t>
      </w:r>
      <w:r w:rsidR="001D3187">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 </w:instrText>
      </w:r>
      <w:r w:rsidR="00D74A23">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EN.CITE.DATA </w:instrText>
      </w:r>
      <w:r w:rsidR="00D74A23">
        <w:fldChar w:fldCharType="end"/>
      </w:r>
      <w:r w:rsidR="001D3187">
        <w:fldChar w:fldCharType="separate"/>
      </w:r>
      <w:r w:rsidR="00D74A23">
        <w:rPr>
          <w:noProof/>
        </w:rPr>
        <w:t>[40,41]</w:t>
      </w:r>
      <w:r w:rsidR="001D3187">
        <w:fldChar w:fldCharType="end"/>
      </w:r>
      <w:r w:rsidR="005000E6">
        <w:t>.</w:t>
      </w:r>
      <w:r w:rsidR="00BC401A">
        <w:t xml:space="preserve"> Lastly, the role of GM pathology in MS has been increasingly </w:t>
      </w:r>
      <w:r w:rsidR="00043D18">
        <w:t>investigated for its</w:t>
      </w:r>
      <w:r w:rsidR="00BC401A">
        <w:t xml:space="preserve"> possible</w:t>
      </w:r>
      <w:r w:rsidR="0006678B">
        <w:t xml:space="preserve"> role in cognitive dysfunction</w:t>
      </w:r>
      <w:r w:rsidR="00B41327">
        <w:t>,</w:t>
      </w:r>
      <w:r w:rsidR="0006678B">
        <w:t xml:space="preserve"> which</w:t>
      </w:r>
      <w:r w:rsidR="00BC401A">
        <w:t xml:space="preserve"> </w:t>
      </w:r>
      <w:r w:rsidR="004703A1">
        <w:t>become evident during the progressive stage of the disease.</w:t>
      </w:r>
      <w:r w:rsidR="00BC401A">
        <w:t xml:space="preserve"> </w:t>
      </w:r>
      <w:r w:rsidR="00617E16">
        <w:t xml:space="preserve">Although cortical GM has low myelin content relative to WM, magnetization transfer techniques have demonstrated sensitivity to demyelination in cortical GM lesions </w:t>
      </w:r>
      <w:r w:rsidR="00956D1D">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 </w:instrText>
      </w:r>
      <w:r w:rsidR="00D74A23">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EN.CITE.DATA </w:instrText>
      </w:r>
      <w:r w:rsidR="00D74A23">
        <w:fldChar w:fldCharType="end"/>
      </w:r>
      <w:r w:rsidR="00956D1D">
        <w:fldChar w:fldCharType="separate"/>
      </w:r>
      <w:r w:rsidR="00D74A23">
        <w:rPr>
          <w:noProof/>
        </w:rPr>
        <w:t>[42,43]</w:t>
      </w:r>
      <w:r w:rsidR="00956D1D">
        <w:fldChar w:fldCharType="end"/>
      </w:r>
      <w:r w:rsidR="0006678B">
        <w:t xml:space="preserve"> and as a </w:t>
      </w:r>
      <w:r w:rsidR="00D06539">
        <w:t>useful</w:t>
      </w:r>
      <w:r w:rsidR="0006678B">
        <w:t xml:space="preserve"> tool</w:t>
      </w:r>
      <w:r w:rsidR="00C750FA">
        <w:t xml:space="preserve"> to investigate and/or segment</w:t>
      </w:r>
      <w:r w:rsidR="00280D4A">
        <w:t xml:space="preserve"> cortical lesion</w:t>
      </w:r>
      <w:r w:rsidR="00E30134">
        <w:t>s and atrophy</w:t>
      </w:r>
      <w:r w:rsidR="00280D4A">
        <w:t xml:space="preserve"> </w:t>
      </w:r>
      <w:r w:rsidR="00C750FA">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 </w:instrText>
      </w:r>
      <w:r w:rsidR="00E30134">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EN.CITE.DATA </w:instrText>
      </w:r>
      <w:r w:rsidR="00E30134">
        <w:fldChar w:fldCharType="end"/>
      </w:r>
      <w:r w:rsidR="00C750FA">
        <w:fldChar w:fldCharType="separate"/>
      </w:r>
      <w:r w:rsidR="00E30134">
        <w:rPr>
          <w:noProof/>
        </w:rPr>
        <w:t>[44-46]</w:t>
      </w:r>
      <w:r w:rsidR="00C750FA">
        <w:fldChar w:fldCharType="end"/>
      </w:r>
      <w:r w:rsidR="00170CC4">
        <w:t>.</w:t>
      </w:r>
    </w:p>
    <w:p w14:paraId="530FAD18" w14:textId="77777777" w:rsidR="00403A11" w:rsidRDefault="00DD0B26" w:rsidP="00403A11">
      <w:pPr>
        <w:pStyle w:val="Titre2"/>
        <w:rPr>
          <w:rFonts w:cs="Times New Roman"/>
          <w:noProof/>
        </w:rPr>
      </w:pPr>
      <w:bookmarkStart w:id="26" w:name="_Toc500767882"/>
      <w:r w:rsidRPr="001F2190">
        <w:rPr>
          <w:rFonts w:cs="Times New Roman"/>
          <w:noProof/>
        </w:rPr>
        <w:t>Quantitative MR Imaging</w:t>
      </w:r>
      <w:bookmarkEnd w:id="26"/>
    </w:p>
    <w:p w14:paraId="1B70433E" w14:textId="77777777" w:rsidR="00B90A35" w:rsidRPr="00B90A35" w:rsidRDefault="00715841" w:rsidP="00B90A35">
      <w:r>
        <w:t>Prior to presenting the theory behind q</w:t>
      </w:r>
      <w:r w:rsidR="003E04B0">
        <w:t xml:space="preserve">uantitative </w:t>
      </w:r>
      <w:r>
        <w:t>MT</w:t>
      </w:r>
      <w:r w:rsidR="003E04B0">
        <w:t xml:space="preserve"> (qMT)</w:t>
      </w:r>
      <w:r>
        <w:t xml:space="preserve"> imaging, which is the focus of this thesis, several other quantitative imaging techniques must be discussed, as qMT requires these measurements for calibration and to constrain fitting parameters. The following section briefly presents the relevant tissue and field properties of</w:t>
      </w:r>
      <w:r w:rsidR="003E04B0">
        <w:t xml:space="preserve"> interest for qMT, and explains the</w:t>
      </w:r>
      <w:r>
        <w:t xml:space="preserve"> measurement techniques for these </w:t>
      </w:r>
      <w:r w:rsidR="003E04B0">
        <w:t>that are relevant for</w:t>
      </w:r>
      <w:r>
        <w:t xml:space="preserve"> the manuscripts </w:t>
      </w:r>
      <w:r w:rsidR="003E04B0">
        <w:t>in the</w:t>
      </w:r>
      <w:r>
        <w:t xml:space="preserve"> later chapters. Countless other </w:t>
      </w:r>
      <w:r w:rsidR="003E04B0">
        <w:t xml:space="preserve">quantitative </w:t>
      </w:r>
      <w:r>
        <w:t xml:space="preserve">measurement techniques </w:t>
      </w:r>
      <w:r w:rsidR="003E04B0">
        <w:t>for</w:t>
      </w:r>
      <w:r>
        <w:t xml:space="preserve"> these properties exist, but are not presented here.</w:t>
      </w:r>
    </w:p>
    <w:p w14:paraId="3CD06CFA" w14:textId="77777777" w:rsidR="00403A11" w:rsidRPr="00AE5993" w:rsidRDefault="00DD0B26" w:rsidP="00403A11">
      <w:pPr>
        <w:pStyle w:val="Titre3"/>
        <w:rPr>
          <w:lang w:val="fr-FR"/>
        </w:rPr>
      </w:pPr>
      <w:bookmarkStart w:id="27" w:name="_Toc500767883"/>
      <w:r w:rsidRPr="00AE5993">
        <w:rPr>
          <w:rFonts w:cs="Times New Roman"/>
          <w:noProof/>
          <w:lang w:val="fr-FR"/>
        </w:rPr>
        <w:t xml:space="preserve">Tissue </w:t>
      </w:r>
      <w:r w:rsidR="00F415D8" w:rsidRPr="00AE5993">
        <w:rPr>
          <w:rFonts w:cs="Times New Roman"/>
          <w:noProof/>
          <w:lang w:val="fr-FR"/>
        </w:rPr>
        <w:t xml:space="preserve">Relaxation </w:t>
      </w:r>
      <w:r w:rsidRPr="00AE5993">
        <w:rPr>
          <w:rFonts w:cs="Times New Roman"/>
          <w:noProof/>
          <w:lang w:val="fr-FR"/>
        </w:rPr>
        <w:t>Properties (T</w:t>
      </w:r>
      <w:r w:rsidRPr="00AE5993">
        <w:rPr>
          <w:rFonts w:cs="Times New Roman"/>
          <w:noProof/>
          <w:vertAlign w:val="subscript"/>
          <w:lang w:val="fr-FR"/>
        </w:rPr>
        <w:t>1</w:t>
      </w:r>
      <w:r w:rsidRPr="00AE5993">
        <w:rPr>
          <w:rFonts w:cs="Times New Roman"/>
          <w:noProof/>
          <w:lang w:val="fr-FR"/>
        </w:rPr>
        <w:t>, T</w:t>
      </w:r>
      <w:r w:rsidRPr="00AE5993">
        <w:rPr>
          <w:rFonts w:cs="Times New Roman"/>
          <w:noProof/>
          <w:vertAlign w:val="subscript"/>
          <w:lang w:val="fr-FR"/>
        </w:rPr>
        <w:t>2</w:t>
      </w:r>
      <w:r w:rsidRPr="00AE5993">
        <w:rPr>
          <w:rFonts w:cs="Times New Roman"/>
          <w:noProof/>
          <w:lang w:val="fr-FR"/>
        </w:rPr>
        <w:t>)</w:t>
      </w:r>
      <w:bookmarkEnd w:id="27"/>
    </w:p>
    <w:p w14:paraId="22F1894A" w14:textId="77777777" w:rsidR="00403A11" w:rsidRDefault="00F03384" w:rsidP="001B3EE1">
      <w:pPr>
        <w:spacing w:after="0"/>
      </w:pPr>
      <w:r>
        <w:rPr>
          <w:i/>
        </w:rPr>
        <w:t>Longitudinal Relaxation Time (T</w:t>
      </w:r>
      <w:r>
        <w:rPr>
          <w:i/>
          <w:vertAlign w:val="subscript"/>
        </w:rPr>
        <w:t>1</w:t>
      </w:r>
      <w:r>
        <w:rPr>
          <w:i/>
        </w:rPr>
        <w:t>)</w:t>
      </w:r>
    </w:p>
    <w:p w14:paraId="272CA6E3" w14:textId="67590B39" w:rsidR="00D22A8F" w:rsidRDefault="00D22A8F" w:rsidP="00D22A8F">
      <w:r>
        <w:t>The longitudinal</w:t>
      </w:r>
      <w:r w:rsidR="00425536">
        <w:t xml:space="preserve"> (or spin-lattice)</w:t>
      </w:r>
      <w:r>
        <w:t xml:space="preserve"> relaxation time (T</w:t>
      </w:r>
      <w:r>
        <w:rPr>
          <w:vertAlign w:val="subscript"/>
        </w:rPr>
        <w:t>1</w:t>
      </w:r>
      <w:r>
        <w:t xml:space="preserve">) </w:t>
      </w:r>
      <w:r w:rsidR="003110DB">
        <w:t xml:space="preserve">is a value that describes </w:t>
      </w:r>
      <w:r w:rsidR="00A53569">
        <w:t>the time constant of the l</w:t>
      </w:r>
      <w:r w:rsidR="003110DB">
        <w:t>ongitudinal magnetization</w:t>
      </w:r>
      <w:r w:rsidR="00A53569">
        <w:t>’s</w:t>
      </w:r>
      <w:r w:rsidR="003110DB">
        <w:t xml:space="preserve"> (M</w:t>
      </w:r>
      <w:r w:rsidR="003110DB">
        <w:rPr>
          <w:vertAlign w:val="subscript"/>
        </w:rPr>
        <w:t>z</w:t>
      </w:r>
      <w:r w:rsidR="003110DB">
        <w:t>) return to its thermal equilibrium values (M</w:t>
      </w:r>
      <w:r w:rsidR="003110DB">
        <w:rPr>
          <w:vertAlign w:val="subscript"/>
        </w:rPr>
        <w:t>0</w:t>
      </w:r>
      <w:r w:rsidR="003110DB">
        <w:t>) after excitation. The relaxation rate (R</w:t>
      </w:r>
      <w:r w:rsidR="003110DB">
        <w:rPr>
          <w:vertAlign w:val="subscript"/>
        </w:rPr>
        <w:t>1</w:t>
      </w:r>
      <w:r w:rsidR="003110DB">
        <w:t xml:space="preserve"> = 1/T</w:t>
      </w:r>
      <w:r w:rsidR="003110DB">
        <w:rPr>
          <w:vertAlign w:val="subscript"/>
        </w:rPr>
        <w:t>1</w:t>
      </w:r>
      <w:r w:rsidR="003110DB">
        <w:t>) is sometimes defined instead of T</w:t>
      </w:r>
      <w:r w:rsidR="003110DB">
        <w:rPr>
          <w:vertAlign w:val="subscript"/>
        </w:rPr>
        <w:t>1</w:t>
      </w:r>
      <w:r w:rsidR="003110DB">
        <w:t>. For the simplest case (e.g. liquids), this behavior is mono-exponential</w:t>
      </w:r>
      <w:r w:rsidR="00006437">
        <w:t>, whereas longitudinal relaxation in solids typically behave non-exponentially</w:t>
      </w:r>
      <w:r w:rsidR="00850EAF">
        <w:t xml:space="preserve"> </w:t>
      </w:r>
      <w:r w:rsidR="00850EAF">
        <w:fldChar w:fldCharType="begin"/>
      </w:r>
      <w:r w:rsidR="00850EAF">
        <w:instrText xml:space="preserve"> ADDIN EN.CITE &lt;EndNote&gt;&lt;Cite&gt;&lt;Author&gt;Narayanan&lt;/Author&gt;&lt;Year&gt;1995&lt;/Year&gt;&lt;RecNum&gt;8442&lt;/RecNum&gt;&lt;DisplayText&gt;[47]&lt;/DisplayText&gt;&lt;record&gt;&lt;rec-number&gt;8442&lt;/rec-number&gt;&lt;foreign-keys&gt;&lt;key app="EN" db-id="wsx2zxvfv2f923ezt58xsvan9zzwpdv5vewx" timestamp="1511969817"&gt;8442&lt;/key&gt;&lt;/foreign-keys&gt;&lt;ref-type name="Journal Article"&gt;17&lt;/ref-type&gt;&lt;contributors&gt;&lt;authors&gt;&lt;author&gt;Narayanan, A.&lt;/author&gt;&lt;author&gt;Hartman, J. S.&lt;/author&gt;&lt;author&gt;Bain, A. D.&lt;/author&gt;&lt;/authors&gt;&lt;/contributors&gt;&lt;titles&gt;&lt;title&gt;Characterizing Nonexponential Spin-Lattice Relaxation in Solid-State NMR by Fitting to the Stretched Exponential&lt;/title&gt;&lt;secondary-title&gt;Journal of Magnetic Resonance, Series A&lt;/secondary-title&gt;&lt;/titles&gt;&lt;pages&gt;58-65&lt;/pages&gt;&lt;volume&gt;112&lt;/volume&gt;&lt;number&gt;1&lt;/number&gt;&lt;dates&gt;&lt;year&gt;1995&lt;/year&gt;&lt;pub-dates&gt;&lt;date&gt;1995/01/01/&lt;/date&gt;&lt;/pub-dates&gt;&lt;/dates&gt;&lt;isbn&gt;1064-1858&lt;/isbn&gt;&lt;urls&gt;&lt;related-urls&gt;&lt;url&gt;http://www.sciencedirect.com/science/article/pii/S1064185885710091&lt;/url&gt;&lt;/related-urls&gt;&lt;/urls&gt;&lt;electronic-resource-num&gt;https://doi.org/10.1006/jmra.1995.1009&lt;/electronic-resource-num&gt;&lt;/record&gt;&lt;/Cite&gt;&lt;/EndNote&gt;</w:instrText>
      </w:r>
      <w:r w:rsidR="00850EAF">
        <w:fldChar w:fldCharType="separate"/>
      </w:r>
      <w:r w:rsidR="00850EAF">
        <w:rPr>
          <w:noProof/>
        </w:rPr>
        <w:t>[47]</w:t>
      </w:r>
      <w:r w:rsidR="00850EAF">
        <w:fldChar w:fldCharType="end"/>
      </w:r>
      <w:r w:rsidR="003110DB">
        <w:t>.</w:t>
      </w:r>
      <w:r w:rsidR="007A071C">
        <w:t xml:space="preserve"> At clinical field strengths, T</w:t>
      </w:r>
      <w:r w:rsidR="007A071C">
        <w:rPr>
          <w:vertAlign w:val="subscript"/>
        </w:rPr>
        <w:t>1</w:t>
      </w:r>
      <w:r w:rsidR="007A071C">
        <w:t xml:space="preserve"> is approximately several seconds for liquids, near one second for soft tissues, </w:t>
      </w:r>
      <w:r w:rsidR="00FC1D36">
        <w:t>and between one and several seconds for solids. T</w:t>
      </w:r>
      <w:r w:rsidR="00FC1D36">
        <w:rPr>
          <w:vertAlign w:val="subscript"/>
        </w:rPr>
        <w:t>1</w:t>
      </w:r>
      <w:r w:rsidR="00850EAF">
        <w:t xml:space="preserve"> has a</w:t>
      </w:r>
      <w:r w:rsidR="00FC1D36">
        <w:t xml:space="preserve"> </w:t>
      </w:r>
      <w:r w:rsidR="00FC1D36">
        <w:lastRenderedPageBreak/>
        <w:t>dependen</w:t>
      </w:r>
      <w:r w:rsidR="00850EAF">
        <w:t>cy</w:t>
      </w:r>
      <w:r w:rsidR="00FC1D36">
        <w:t xml:space="preserve"> on field strength</w:t>
      </w:r>
      <w:r w:rsidR="00384A23">
        <w:t xml:space="preserve"> (proportionally)</w:t>
      </w:r>
      <w:r w:rsidR="00FC1D36">
        <w:t xml:space="preserve"> for the range commonly </w:t>
      </w:r>
      <w:r w:rsidR="00C77C1C">
        <w:t xml:space="preserve">used </w:t>
      </w:r>
      <w:r w:rsidR="00FC1D36">
        <w:t>to image humans (</w:t>
      </w:r>
      <w:r w:rsidR="00C77C1C">
        <w:t>0.</w:t>
      </w:r>
      <w:r w:rsidR="00FC1D36">
        <w:t>1</w:t>
      </w:r>
      <w:r w:rsidR="00850EAF">
        <w:t xml:space="preserve"> </w:t>
      </w:r>
      <w:r w:rsidR="00FC1D36">
        <w:t xml:space="preserve">to </w:t>
      </w:r>
      <w:r w:rsidR="00C77C1C">
        <w:t xml:space="preserve">10 </w:t>
      </w:r>
      <w:r w:rsidR="00FC1D36">
        <w:t>Tesla), because</w:t>
      </w:r>
      <w:r w:rsidR="00850EAF">
        <w:t xml:space="preserve"> nearby spins must create higher frequency fluctuating magnetic fields to exchange energy (relaxation) because of to the</w:t>
      </w:r>
      <w:r w:rsidR="00FC1D36">
        <w:t xml:space="preserve"> higher energy level differences </w:t>
      </w:r>
      <w:r w:rsidR="00384A23">
        <w:t xml:space="preserve">of the spins (Zeeman effect) </w:t>
      </w:r>
      <w:r w:rsidR="00850EAF">
        <w:t>at high field strength.</w:t>
      </w:r>
      <w:r w:rsidR="00384A23">
        <w:t xml:space="preserve"> For example, </w:t>
      </w:r>
      <w:r w:rsidR="0015531D">
        <w:t>one study measured T</w:t>
      </w:r>
      <w:r w:rsidR="0015531D">
        <w:rPr>
          <w:vertAlign w:val="subscript"/>
        </w:rPr>
        <w:t>1</w:t>
      </w:r>
      <w:r w:rsidR="0015531D">
        <w:t xml:space="preserve"> values at 1.5/3.0/7.0 Tesla to be 650/840/1130 ms for WM and 1200/1600/1940 ms for GM.</w:t>
      </w:r>
      <w:r w:rsidR="00A70733">
        <w:t xml:space="preserve"> Knowledge of T</w:t>
      </w:r>
      <w:r w:rsidR="00A70733">
        <w:rPr>
          <w:vertAlign w:val="subscript"/>
        </w:rPr>
        <w:t>1</w:t>
      </w:r>
      <w:r w:rsidR="00A70733">
        <w:t xml:space="preserve"> values for tissues is important in sever</w:t>
      </w:r>
      <w:r w:rsidR="00850EAF">
        <w:t>al applications</w:t>
      </w:r>
      <w:r w:rsidR="00A70733">
        <w:t xml:space="preserve">, such as optimizing pulse sequences for signal-to-noise (e.g. in steady-state pulse sequences), for maximum contrast (e.g. FLAIR), </w:t>
      </w:r>
      <w:r w:rsidR="007537C0">
        <w:t xml:space="preserve">and </w:t>
      </w:r>
      <w:r w:rsidR="00850EAF">
        <w:t>to assist the estimation of</w:t>
      </w:r>
      <w:r w:rsidR="007537C0">
        <w:t xml:space="preserve"> other quantitative parameters (e.g. dynamic contrast enhancement – DCE </w:t>
      </w:r>
      <w:r w:rsidR="007537C0">
        <w:fldChar w:fldCharType="begin">
          <w:fldData xml:space="preserve">PEVuZE5vdGU+PENpdGU+PEF1dGhvcj5EaSBHaW92YW5uaTwvQXV0aG9yPjxZZWFyPjIwMTA8L1ll
YXI+PFJlY051bT44MjI4PC9SZWNOdW0+PERpc3BsYXlUZXh0Pls0OCw0OV08L0Rpc3BsYXlUZXh0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850EAF">
        <w:instrText xml:space="preserve"> ADDIN EN.CITE </w:instrText>
      </w:r>
      <w:r w:rsidR="00850EAF">
        <w:fldChar w:fldCharType="begin">
          <w:fldData xml:space="preserve">PEVuZE5vdGU+PENpdGU+PEF1dGhvcj5EaSBHaW92YW5uaTwvQXV0aG9yPjxZZWFyPjIwMTA8L1ll
YXI+PFJlY051bT44MjI4PC9SZWNOdW0+PERpc3BsYXlUZXh0Pls0OCw0OV08L0Rpc3BsYXlUZXh0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850EAF">
        <w:instrText xml:space="preserve"> ADDIN EN.CITE.DATA </w:instrText>
      </w:r>
      <w:r w:rsidR="00850EAF">
        <w:fldChar w:fldCharType="end"/>
      </w:r>
      <w:r w:rsidR="007537C0">
        <w:fldChar w:fldCharType="separate"/>
      </w:r>
      <w:r w:rsidR="00850EAF">
        <w:rPr>
          <w:noProof/>
        </w:rPr>
        <w:t>[48,49]</w:t>
      </w:r>
      <w:r w:rsidR="007537C0">
        <w:fldChar w:fldCharType="end"/>
      </w:r>
      <w:r w:rsidR="007537C0">
        <w:t>)</w:t>
      </w:r>
      <w:r w:rsidR="00A70733">
        <w:t>. For qMT, T</w:t>
      </w:r>
      <w:r w:rsidR="00A70733">
        <w:rPr>
          <w:vertAlign w:val="subscript"/>
        </w:rPr>
        <w:t>1</w:t>
      </w:r>
      <w:r w:rsidR="00A70733">
        <w:t xml:space="preserve"> is a necessary parameter to constrain several fitting parameters</w:t>
      </w:r>
      <w:r w:rsidR="00E048C4">
        <w:t xml:space="preserve"> in the </w:t>
      </w:r>
      <w:r w:rsidR="00F66698">
        <w:t xml:space="preserve">two-pool tissue </w:t>
      </w:r>
      <w:r w:rsidR="00E048C4">
        <w:t>model</w:t>
      </w:r>
      <w:r w:rsidR="00F66698">
        <w:t>,</w:t>
      </w:r>
      <w:r w:rsidR="00E048C4">
        <w:t xml:space="preserve"> which will be discussed later</w:t>
      </w:r>
      <w:r w:rsidR="00A70733">
        <w:t>.</w:t>
      </w:r>
    </w:p>
    <w:p w14:paraId="770B257B" w14:textId="699D530C" w:rsidR="004F162E" w:rsidRPr="00A44BA8" w:rsidRDefault="00BB560E" w:rsidP="00A22ECE">
      <w:r>
        <w:t>The most widely known T</w:t>
      </w:r>
      <w:r>
        <w:rPr>
          <w:vertAlign w:val="subscript"/>
        </w:rPr>
        <w:t>1</w:t>
      </w:r>
      <w:r w:rsidR="00612B72">
        <w:t xml:space="preserve"> mapping pulse sequence, </w:t>
      </w:r>
      <w:r w:rsidR="004D4D2C">
        <w:t xml:space="preserve">generally </w:t>
      </w:r>
      <w:r>
        <w:t>c</w:t>
      </w:r>
      <w:r w:rsidR="00C138B3">
        <w:t>onsidered the gold standard</w:t>
      </w:r>
      <w:r w:rsidR="00612B72">
        <w:t>,</w:t>
      </w:r>
      <w:r w:rsidR="00C138B3">
        <w:t xml:space="preserve"> is Inversion R</w:t>
      </w:r>
      <w:r>
        <w:t>ecovery (IR)</w:t>
      </w:r>
      <w:r w:rsidR="00E16362">
        <w:t xml:space="preserve"> </w:t>
      </w:r>
      <w:r w:rsidR="00E16362">
        <w:fldChar w:fldCharType="begin"/>
      </w:r>
      <w:r w:rsidR="00850EAF">
        <w:instrText xml:space="preserve"> ADDIN EN.CITE &lt;EndNote&gt;&lt;Cite&gt;&lt;Author&gt;Drain&lt;/Author&gt;&lt;Year&gt;1949&lt;/Year&gt;&lt;RecNum&gt;8342&lt;/RecNum&gt;&lt;DisplayText&gt;[50,51]&lt;/DisplayText&gt;&lt;record&gt;&lt;rec-number&gt;8342&lt;/rec-number&gt;&lt;foreign-keys&gt;&lt;key app="EN" db-id="wsx2zxvfv2f923ezt58xsvan9zzwpdv5vewx" timestamp="1511373292"&gt;8342&lt;/key&gt;&lt;/foreign-keys&gt;&lt;ref-type name="Journal Article"&gt;17&lt;/ref-type&gt;&lt;contributors&gt;&lt;authors&gt;&lt;author&gt;Drain, L. E.&lt;/author&gt;&lt;/authors&gt;&lt;/contributors&gt;&lt;titles&gt;&lt;title&gt;A Direct Method of Measuring Nuclear Spin-Lattice Relaxation Times&lt;/title&gt;&lt;secondary-title&gt;Proceedings of the Physical Society of London Section A&lt;/secondary-title&gt;&lt;alt-title&gt;P Phys Soc Lond A&lt;/alt-title&gt;&lt;/titles&gt;&lt;pages&gt;301-306&lt;/pages&gt;&lt;volume&gt;62&lt;/volume&gt;&lt;number&gt;353&lt;/number&gt;&lt;dates&gt;&lt;year&gt;1949&lt;/year&gt;&lt;/dates&gt;&lt;accession-num&gt;WOS:A1949YE40900006&lt;/accession-num&gt;&lt;urls&gt;&lt;related-urls&gt;&lt;url&gt;&amp;lt;Go to ISI&amp;gt;://WOS:A1949YE40900006&lt;/url&gt;&lt;/related-urls&gt;&lt;/urls&gt;&lt;electronic-resource-num&gt;Doi 10.1088/0370-1298/62/5/306&lt;/electronic-resource-num&gt;&lt;language&gt;English&lt;/language&gt;&lt;/record&gt;&lt;/Cite&gt;&lt;Cite&gt;&lt;Author&gt;Hahn&lt;/Author&gt;&lt;Year&gt;1949&lt;/Year&gt;&lt;RecNum&gt;8344&lt;/RecNum&gt;&lt;record&gt;&lt;rec-number&gt;8344&lt;/rec-number&gt;&lt;foreign-keys&gt;&lt;key app="EN" db-id="wsx2zxvfv2f923ezt58xsvan9zzwpdv5vewx" timestamp="1511373398"&gt;8344&lt;/key&gt;&lt;/foreign-keys&gt;&lt;ref-type name="Journal Article"&gt;17&lt;/ref-type&gt;&lt;contributors&gt;&lt;authors&gt;&lt;author&gt;Hahn, Erwin L.&lt;/author&gt;&lt;/authors&gt;&lt;/contributors&gt;&lt;titles&gt;&lt;title&gt;An Accurate Nuclear Magnetic Resonance Method for Measuring Spin-Lattice Relaxation Times&lt;/title&gt;&lt;secondary-title&gt;Physical Review&lt;/secondary-title&gt;&lt;/titles&gt;&lt;pages&gt;145-146&lt;/pages&gt;&lt;volume&gt;76&lt;/volume&gt;&lt;number&gt;1&lt;/number&gt;&lt;dates&gt;&lt;year&gt;1949&lt;/year&gt;&lt;pub-dates&gt;&lt;date&gt;07/01/&lt;/date&gt;&lt;/pub-dates&gt;&lt;/dates&gt;&lt;publisher&gt;American Physical Society&lt;/publisher&gt;&lt;urls&gt;&lt;related-urls&gt;&lt;url&gt;https://link.aps.org/doi/10.1103/PhysRev.76.145&lt;/url&gt;&lt;/related-urls&gt;&lt;/urls&gt;&lt;/record&gt;&lt;/Cite&gt;&lt;/EndNote&gt;</w:instrText>
      </w:r>
      <w:r w:rsidR="00E16362">
        <w:fldChar w:fldCharType="separate"/>
      </w:r>
      <w:r w:rsidR="00850EAF">
        <w:rPr>
          <w:noProof/>
        </w:rPr>
        <w:t>[50,51]</w:t>
      </w:r>
      <w:r w:rsidR="00E16362">
        <w:fldChar w:fldCharType="end"/>
      </w:r>
      <w:r>
        <w:t xml:space="preserve">. A simplified pulse sequence diagram for IR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8F6124">
        <w:t>In this experiment, t</w:t>
      </w:r>
      <w:r>
        <w:t>he longitudinal magnetization is initially inverted with an inversion pulse (180°)</w:t>
      </w:r>
      <w:r w:rsidR="00F86BA5">
        <w:t xml:space="preserve">. After </w:t>
      </w:r>
      <w:r w:rsidR="008F6124">
        <w:t>a certain</w:t>
      </w:r>
      <w:r w:rsidR="00F86BA5">
        <w:t xml:space="preserve"> time interval (inversion time – TI) </w:t>
      </w:r>
      <w:r w:rsidR="008F6124">
        <w:t>to allow the</w:t>
      </w:r>
      <w:r w:rsidR="00F86BA5">
        <w:t xml:space="preserve"> longitudinal magnetization</w:t>
      </w:r>
      <w:r w:rsidR="008F6124">
        <w:t xml:space="preserve"> to relax</w:t>
      </w:r>
      <w:r w:rsidR="00F86BA5">
        <w:t xml:space="preserve"> towards its equilibrium state, a</w:t>
      </w:r>
      <w:r w:rsidR="006744F8">
        <w:t>n</w:t>
      </w:r>
      <w:r w:rsidR="00F86BA5">
        <w:t xml:space="preserve"> excitation pulse (</w:t>
      </w:r>
      <w:r w:rsidR="006744F8">
        <w:t xml:space="preserve">typically </w:t>
      </w:r>
      <w:r w:rsidR="00F86BA5">
        <w:t>90°)</w:t>
      </w:r>
      <w:r w:rsidR="00A22ECE">
        <w:t xml:space="preserve"> is applied and </w:t>
      </w:r>
      <w:r w:rsidR="0026567D">
        <w:t>magnetization is sampled</w:t>
      </w:r>
      <w:r w:rsidR="00A22ECE">
        <w:t>. By repeating this experiment for several TI values (allowing for a wide range of longitudinal relaxation to occur), an estimate of T</w:t>
      </w:r>
      <w:r w:rsidR="00A22ECE">
        <w:rPr>
          <w:vertAlign w:val="subscript"/>
        </w:rPr>
        <w:t>1</w:t>
      </w:r>
      <w:r w:rsidR="00A22ECE">
        <w:t xml:space="preserve"> can be determined by fitting the </w:t>
      </w:r>
      <w:r w:rsidR="006744F8">
        <w:t xml:space="preserve">image </w:t>
      </w:r>
      <w:r w:rsidR="00A22ECE">
        <w:t>data voxel-</w:t>
      </w:r>
      <w:r w:rsidR="0026567D">
        <w:t>by-voxel</w:t>
      </w:r>
      <w:r w:rsidR="00A22ECE">
        <w:t xml:space="preserve"> </w:t>
      </w:r>
      <w:r w:rsidR="008F649F">
        <w:t xml:space="preserve">for each TI. </w:t>
      </w:r>
      <w:r w:rsidR="00996559">
        <w:t xml:space="preserve">The </w:t>
      </w:r>
      <w:r w:rsidR="00A44BA8">
        <w:t>IR data</w:t>
      </w:r>
      <w:r w:rsidR="00996559">
        <w:t xml:space="preserve"> can be fitted using a number of different equations</w:t>
      </w:r>
      <w:r w:rsidR="00933BBA">
        <w:t>,</w:t>
      </w:r>
      <w:r w:rsidR="00A44BA8">
        <w:t xml:space="preserve"> and an overview of</w:t>
      </w:r>
      <w:r w:rsidR="00933BBA">
        <w:t xml:space="preserve"> </w:t>
      </w:r>
      <w:r w:rsidR="00A44BA8">
        <w:t xml:space="preserve">them are covered in depth by Barral et al. </w:t>
      </w:r>
      <w:r w:rsidR="00A44BA8">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rsidR="00A44BA8">
        <w:fldChar w:fldCharType="separate"/>
      </w:r>
      <w:r w:rsidR="00850EAF">
        <w:rPr>
          <w:noProof/>
        </w:rPr>
        <w:t>[52]</w:t>
      </w:r>
      <w:r w:rsidR="00A44BA8">
        <w:fldChar w:fldCharType="end"/>
      </w:r>
      <w:r w:rsidR="00A44BA8">
        <w:t xml:space="preserve">. For complex data (magnitude &amp; phase), the fitting equation that </w:t>
      </w:r>
      <w:r w:rsidR="00996559">
        <w:t>was</w:t>
      </w:r>
      <w:r w:rsidR="00A44BA8">
        <w:t xml:space="preserve"> </w:t>
      </w:r>
      <w:r w:rsidR="00996559">
        <w:t xml:space="preserve">demonstrated </w:t>
      </w:r>
      <w:r w:rsidR="00A44BA8">
        <w:t xml:space="preserve">to be most robust </w:t>
      </w:r>
      <w:r w:rsidR="00996559">
        <w:t xml:space="preserve">against </w:t>
      </w:r>
      <w:r w:rsidR="00A44BA8">
        <w:t xml:space="preserve">inaccuracies of the inversion and saturation flip angles and </w:t>
      </w:r>
      <w:r w:rsidR="00917325">
        <w:t xml:space="preserve">to </w:t>
      </w:r>
      <w:r w:rsidR="00A44BA8">
        <w:t>shorter TRs</w:t>
      </w:r>
      <w:r w:rsidR="00917325">
        <w:t xml:space="preserve"> (shorter than the TR ≈ 5T</w:t>
      </w:r>
      <w:r w:rsidR="00917325">
        <w:rPr>
          <w:vertAlign w:val="subscript"/>
        </w:rPr>
        <w:t>1</w:t>
      </w:r>
      <w:r w:rsidR="00917325">
        <w:t xml:space="preserve"> needed for full recovery </w:t>
      </w:r>
      <w:r w:rsidR="00917325">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EN.CITE.DATA </w:instrText>
      </w:r>
      <w:r w:rsidR="00850EAF">
        <w:fldChar w:fldCharType="end"/>
      </w:r>
      <w:r w:rsidR="00917325">
        <w:fldChar w:fldCharType="separate"/>
      </w:r>
      <w:r w:rsidR="00850EAF">
        <w:rPr>
          <w:noProof/>
        </w:rPr>
        <w:t>[52,53]</w:t>
      </w:r>
      <w:r w:rsidR="00917325">
        <w:fldChar w:fldCharType="end"/>
      </w:r>
      <w:r w:rsidR="00917325">
        <w:t xml:space="preserve">) </w:t>
      </w:r>
      <w:r w:rsidR="00A44BA8">
        <w:t>is the following 5-parameter model</w:t>
      </w:r>
      <w:r w:rsidR="00854E78">
        <w:t xml:space="preserve">, </w:t>
      </w:r>
      <w:r w:rsidR="00996559">
        <w:t>which assuming a single tissue/T</w:t>
      </w:r>
      <w:r w:rsidR="00996559">
        <w:rPr>
          <w:vertAlign w:val="subscript"/>
        </w:rPr>
        <w:t>1</w:t>
      </w:r>
      <w:r w:rsidR="00854E78">
        <w:t xml:space="preserve"> within </w:t>
      </w:r>
      <w:r w:rsidR="0026567D">
        <w:t xml:space="preserve">each </w:t>
      </w:r>
      <w:r w:rsidR="00854E78">
        <w:t>voxel</w:t>
      </w:r>
      <w:r w:rsidR="00A44BA8">
        <w:t>:</w:t>
      </w:r>
    </w:p>
    <w:tbl>
      <w:tblPr>
        <w:tblW w:w="9454" w:type="dxa"/>
        <w:tblLook w:val="04A0" w:firstRow="1" w:lastRow="0" w:firstColumn="1" w:lastColumn="0" w:noHBand="0" w:noVBand="1"/>
      </w:tblPr>
      <w:tblGrid>
        <w:gridCol w:w="8397"/>
        <w:gridCol w:w="1057"/>
      </w:tblGrid>
      <w:tr w:rsidR="004F162E" w:rsidRPr="007B5704" w14:paraId="6320C33A" w14:textId="77777777" w:rsidTr="00A44BA8">
        <w:trPr>
          <w:trHeight w:val="951"/>
        </w:trPr>
        <w:tc>
          <w:tcPr>
            <w:tcW w:w="8397" w:type="dxa"/>
          </w:tcPr>
          <w:p w14:paraId="01A9E9C8" w14:textId="77777777" w:rsidR="004F162E" w:rsidRDefault="00330B44"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E7A4823" w14:textId="77777777" w:rsidR="004F162E" w:rsidRPr="00A87AF2" w:rsidRDefault="004F162E" w:rsidP="00D01BB2">
            <w:pPr>
              <w:spacing w:after="0" w:line="240" w:lineRule="auto"/>
              <w:rPr>
                <w:sz w:val="4"/>
                <w:szCs w:val="4"/>
              </w:rPr>
            </w:pPr>
          </w:p>
          <w:p w14:paraId="642E668B" w14:textId="77777777" w:rsidR="004F162E" w:rsidRPr="003A39F9" w:rsidRDefault="004F162E" w:rsidP="00D01BB2">
            <w:pPr>
              <w:jc w:val="right"/>
              <w:rPr>
                <w:b/>
              </w:rPr>
            </w:pPr>
            <w:r w:rsidRPr="003A39F9">
              <w:rPr>
                <w:b/>
              </w:rPr>
              <w:t>(</w:t>
            </w:r>
            <w:r>
              <w:rPr>
                <w:b/>
              </w:rPr>
              <w:t>2-1</w:t>
            </w:r>
            <w:r w:rsidRPr="003A39F9">
              <w:rPr>
                <w:b/>
              </w:rPr>
              <w:t>)</w:t>
            </w:r>
          </w:p>
        </w:tc>
      </w:tr>
    </w:tbl>
    <w:p w14:paraId="7AEE7503" w14:textId="5124A1C5" w:rsidR="00A44BA8" w:rsidRPr="009D0553" w:rsidRDefault="00A44BA8" w:rsidP="00645E88">
      <w:pPr>
        <w:spacing w:after="0"/>
      </w:pPr>
      <w:r>
        <w:t xml:space="preserve">where </w:t>
      </w:r>
      <w:r>
        <w:rPr>
          <w:i/>
        </w:rPr>
        <w:t>a</w:t>
      </w:r>
      <w:r>
        <w:t xml:space="preserve"> and </w:t>
      </w:r>
      <w:r>
        <w:rPr>
          <w:i/>
        </w:rPr>
        <w:t>b</w:t>
      </w:r>
      <w:r>
        <w:t xml:space="preserve"> are complex fitting parameters and </w:t>
      </w:r>
      <w:r>
        <w:rPr>
          <w:i/>
        </w:rPr>
        <w:t>I</w:t>
      </w:r>
      <w:r>
        <w:rPr>
          <w:i/>
          <w:vertAlign w:val="subscript"/>
        </w:rPr>
        <w:t>n</w:t>
      </w:r>
      <w:r>
        <w:t xml:space="preserve"> is </w:t>
      </w:r>
      <w:r w:rsidR="00996559">
        <w:t>the</w:t>
      </w:r>
      <w:r>
        <w:t xml:space="preserve"> </w:t>
      </w:r>
      <w:r w:rsidR="00917325">
        <w:t xml:space="preserve">complex </w:t>
      </w:r>
      <w:r>
        <w:t>voxel</w:t>
      </w:r>
      <w:r w:rsidR="00F57B85">
        <w:t>-wise signal</w:t>
      </w:r>
      <w:r>
        <w:t xml:space="preserve"> value </w:t>
      </w:r>
      <w:r w:rsidR="00996559">
        <w:t>for the n</w:t>
      </w:r>
      <w:r w:rsidR="00996559" w:rsidRPr="00996559">
        <w:rPr>
          <w:vertAlign w:val="superscript"/>
        </w:rPr>
        <w:t>th</w:t>
      </w:r>
      <w:r w:rsidR="00996559">
        <w:t xml:space="preserve"> </w:t>
      </w:r>
      <w:r>
        <w:t>TI measurement</w:t>
      </w:r>
      <w:r w:rsidR="00996559">
        <w:t xml:space="preserve"> (TI</w:t>
      </w:r>
      <w:r w:rsidR="00996559">
        <w:rPr>
          <w:vertAlign w:val="subscript"/>
        </w:rPr>
        <w:t>n</w:t>
      </w:r>
      <w:r w:rsidR="00996559">
        <w:t>)</w:t>
      </w:r>
      <w:r>
        <w:t>. If only magnitude data is available, a modified version of Eq. (2-1) must be used</w:t>
      </w:r>
      <w:r w:rsidR="00917325">
        <w:t xml:space="preserve"> </w:t>
      </w:r>
      <w:r>
        <w:t>(</w:t>
      </w:r>
      <w:r w:rsidR="00581985">
        <w:t xml:space="preserve">see Eqs. 20-24 of Ref. </w:t>
      </w:r>
      <w:r w:rsidR="00581985">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rsidR="00581985">
        <w:fldChar w:fldCharType="separate"/>
      </w:r>
      <w:r w:rsidR="00850EAF">
        <w:rPr>
          <w:noProof/>
        </w:rPr>
        <w:t>[52]</w:t>
      </w:r>
      <w:r w:rsidR="00581985">
        <w:fldChar w:fldCharType="end"/>
      </w:r>
      <w:r w:rsidR="00581985">
        <w:t xml:space="preserve"> </w:t>
      </w:r>
      <w:r>
        <w:t>).</w:t>
      </w:r>
      <w:r w:rsidR="00854E78">
        <w:t xml:space="preserve"> Note that IR </w:t>
      </w:r>
      <w:r w:rsidR="0025442E">
        <w:t xml:space="preserve">fitting </w:t>
      </w:r>
      <w:r w:rsidR="00854E78">
        <w:t xml:space="preserve">using this </w:t>
      </w:r>
      <w:r w:rsidR="0025442E">
        <w:t>equation</w:t>
      </w:r>
      <w:r w:rsidR="00854E78">
        <w:t xml:space="preserve">, unlike </w:t>
      </w:r>
      <w:r w:rsidR="00996559">
        <w:t xml:space="preserve">some other </w:t>
      </w:r>
      <w:r w:rsidR="00854E78">
        <w:t>forms of Eq. 2-1, is very robust against flip angle</w:t>
      </w:r>
      <w:r w:rsidR="0025442E">
        <w:t xml:space="preserve"> (i.e. B</w:t>
      </w:r>
      <w:r w:rsidR="0025442E" w:rsidRPr="0081757C">
        <w:rPr>
          <w:vertAlign w:val="subscript"/>
        </w:rPr>
        <w:t>1</w:t>
      </w:r>
      <w:r w:rsidR="0025442E">
        <w:t xml:space="preserve">) </w:t>
      </w:r>
      <w:r w:rsidR="00854E78">
        <w:t>inaccuracies</w:t>
      </w:r>
      <w:r w:rsidR="00996559">
        <w:t xml:space="preserve"> </w:t>
      </w:r>
      <w:r w:rsidR="00996559">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55DB6">
        <w:instrText xml:space="preserve"> ADDIN EN.CITE </w:instrText>
      </w:r>
      <w:r w:rsidR="00655DB6">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55DB6">
        <w:instrText xml:space="preserve"> ADDIN EN.CITE.DATA </w:instrText>
      </w:r>
      <w:r w:rsidR="00655DB6">
        <w:fldChar w:fldCharType="end"/>
      </w:r>
      <w:r w:rsidR="00996559">
        <w:fldChar w:fldCharType="separate"/>
      </w:r>
      <w:r w:rsidR="00655DB6">
        <w:rPr>
          <w:noProof/>
        </w:rPr>
        <w:t>[52,53]</w:t>
      </w:r>
      <w:r w:rsidR="00996559">
        <w:fldChar w:fldCharType="end"/>
      </w:r>
      <w:r w:rsidR="00854E78">
        <w:t xml:space="preserve">. Inversion recovery is typically limited to a single-slice technique in practice, </w:t>
      </w:r>
      <w:r w:rsidR="005F50ED">
        <w:t xml:space="preserve">because it </w:t>
      </w:r>
      <w:r w:rsidR="00854E78">
        <w:t>requ</w:t>
      </w:r>
      <w:r w:rsidR="005F50ED">
        <w:t>ires</w:t>
      </w:r>
      <w:r w:rsidR="00854E78">
        <w:t xml:space="preserve"> </w:t>
      </w:r>
      <w:r w:rsidR="005F50ED">
        <w:t xml:space="preserve">a </w:t>
      </w:r>
      <w:r w:rsidR="00854E78">
        <w:t xml:space="preserve">long TR </w:t>
      </w:r>
      <w:r w:rsidR="005F50ED">
        <w:t>value (TR &gt; T</w:t>
      </w:r>
      <w:r w:rsidR="005F50ED">
        <w:rPr>
          <w:vertAlign w:val="subscript"/>
        </w:rPr>
        <w:t>1</w:t>
      </w:r>
      <w:r w:rsidR="005F50ED">
        <w:t xml:space="preserve">) </w:t>
      </w:r>
      <w:r w:rsidR="00854E78">
        <w:t>relative to other steady-state techniques</w:t>
      </w:r>
      <w:r w:rsidR="00165CD7">
        <w:t>. M</w:t>
      </w:r>
      <w:r w:rsidR="00854E78">
        <w:t xml:space="preserve">odified </w:t>
      </w:r>
      <w:r w:rsidR="00B835EE">
        <w:t>inversion recovery</w:t>
      </w:r>
      <w:r w:rsidR="00165CD7">
        <w:t xml:space="preserve"> T</w:t>
      </w:r>
      <w:r w:rsidR="00165CD7">
        <w:rPr>
          <w:vertAlign w:val="subscript"/>
        </w:rPr>
        <w:t>1</w:t>
      </w:r>
      <w:r w:rsidR="00165CD7">
        <w:t xml:space="preserve"> mapping</w:t>
      </w:r>
      <w:r w:rsidR="00B835EE">
        <w:t xml:space="preserve"> </w:t>
      </w:r>
      <w:r w:rsidR="00165CD7">
        <w:t>techniques</w:t>
      </w:r>
      <w:r w:rsidR="00B835EE">
        <w:t xml:space="preserve"> </w:t>
      </w:r>
      <w:r w:rsidR="00165CD7">
        <w:t>have been developed</w:t>
      </w:r>
      <w:r w:rsidR="00854E78">
        <w:t xml:space="preserve"> to accelerate the acquisition, such as Look-Locker</w:t>
      </w:r>
      <w:r w:rsidR="005D021E">
        <w:t xml:space="preserve"> </w:t>
      </w:r>
      <w:r w:rsidR="005D021E">
        <w:fldChar w:fldCharType="begin">
          <w:fldData xml:space="preserve">PEVuZE5vdGU+PENpdGU+PEF1dGhvcj5Mb29rPC9BdXRob3I+PFllYXI+MTk3MDwvWWVhcj48UmVj
TnVtPjgzMzk8L1JlY051bT48RGlzcGxheVRleHQ+WzU0LDU1XTwvRGlzcGxheVRleHQ+PHJlY29y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850EAF">
        <w:instrText xml:space="preserve"> ADDIN EN.CITE </w:instrText>
      </w:r>
      <w:r w:rsidR="00850EAF">
        <w:fldChar w:fldCharType="begin">
          <w:fldData xml:space="preserve">PEVuZE5vdGU+PENpdGU+PEF1dGhvcj5Mb29rPC9BdXRob3I+PFllYXI+MTk3MDwvWWVhcj48UmVj
TnVtPjgzMzk8L1JlY051bT48RGlzcGxheVRleHQ+WzU0LDU1XTwvRGlzcGxheVRleHQ+PHJlY29y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850EAF">
        <w:instrText xml:space="preserve"> ADDIN EN.CITE.DATA </w:instrText>
      </w:r>
      <w:r w:rsidR="00850EAF">
        <w:fldChar w:fldCharType="end"/>
      </w:r>
      <w:r w:rsidR="005D021E">
        <w:fldChar w:fldCharType="separate"/>
      </w:r>
      <w:r w:rsidR="00850EAF">
        <w:rPr>
          <w:noProof/>
        </w:rPr>
        <w:t>[54,55]</w:t>
      </w:r>
      <w:r w:rsidR="005D021E">
        <w:fldChar w:fldCharType="end"/>
      </w:r>
      <w:r w:rsidR="002B56CC">
        <w:t xml:space="preserve">, </w:t>
      </w:r>
      <w:r w:rsidR="00854E78">
        <w:t xml:space="preserve">which acquires several TIs within a single TR </w:t>
      </w:r>
      <w:r w:rsidR="00EE28FF">
        <w:t>using a small flip angle</w:t>
      </w:r>
      <w:r w:rsidR="00854E78">
        <w:t>.</w:t>
      </w:r>
      <w:r w:rsidR="00B835EE">
        <w:t xml:space="preserve"> Another inversion recovery-based T</w:t>
      </w:r>
      <w:r w:rsidR="00B835EE">
        <w:rPr>
          <w:vertAlign w:val="subscript"/>
        </w:rPr>
        <w:t>1</w:t>
      </w:r>
      <w:r w:rsidR="00B835EE">
        <w:t xml:space="preserve"> mapping technique </w:t>
      </w:r>
      <w:r w:rsidR="0007295A">
        <w:t>that has become increasingly used</w:t>
      </w:r>
      <w:r w:rsidR="001268AE">
        <w:t>,</w:t>
      </w:r>
      <w:r w:rsidR="0007295A">
        <w:t xml:space="preserve"> due to its </w:t>
      </w:r>
      <w:r w:rsidR="00B72817">
        <w:t xml:space="preserve">increasing </w:t>
      </w:r>
      <w:r w:rsidR="0007295A">
        <w:t xml:space="preserve">availability </w:t>
      </w:r>
      <w:r w:rsidR="001268AE">
        <w:t xml:space="preserve">on most </w:t>
      </w:r>
      <w:r w:rsidR="0007295A">
        <w:t>MRI scanner</w:t>
      </w:r>
      <w:r w:rsidR="001268AE">
        <w:t>s,</w:t>
      </w:r>
      <w:r w:rsidR="0007295A">
        <w:t xml:space="preserve"> is </w:t>
      </w:r>
      <w:commentRangeStart w:id="28"/>
      <w:r w:rsidR="009D0553">
        <w:t xml:space="preserve">Magnetization Prepared 2 </w:t>
      </w:r>
      <w:r w:rsidR="001268AE">
        <w:t xml:space="preserve">Rapid </w:t>
      </w:r>
      <w:r w:rsidR="009D0553">
        <w:t xml:space="preserve">Acquisition </w:t>
      </w:r>
      <w:r w:rsidR="001268AE">
        <w:t xml:space="preserve">of </w:t>
      </w:r>
      <w:r w:rsidR="009D0553">
        <w:t xml:space="preserve">Gradient Echo </w:t>
      </w:r>
      <w:commentRangeEnd w:id="28"/>
      <w:r w:rsidR="001268AE">
        <w:rPr>
          <w:rStyle w:val="Marquedecommentaire"/>
        </w:rPr>
        <w:commentReference w:id="28"/>
      </w:r>
      <w:r w:rsidR="009D0553">
        <w:t>(</w:t>
      </w:r>
      <w:r w:rsidR="0007295A">
        <w:t>MP2RAGE</w:t>
      </w:r>
      <w:r w:rsidR="009D0553">
        <w:t>)</w:t>
      </w:r>
      <w:r w:rsidR="0007295A">
        <w:t xml:space="preserve"> </w:t>
      </w:r>
      <w:r w:rsidR="0007295A">
        <w:fldChar w:fldCharType="begin"/>
      </w:r>
      <w:r w:rsidR="00850EAF">
        <w:instrText xml:space="preserve"> ADDIN EN.CITE &lt;EndNote&gt;&lt;Cite&gt;&lt;Author&gt;Marques&lt;/Author&gt;&lt;Year&gt;2010&lt;/Year&gt;&lt;RecNum&gt;8247&lt;/RecNum&gt;&lt;DisplayText&gt;[56]&lt;/DisplayText&gt;&lt;record&gt;&lt;rec-number&gt;8247&lt;/rec-number&gt;&lt;foreign-keys&gt;&lt;key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07295A">
        <w:fldChar w:fldCharType="separate"/>
      </w:r>
      <w:r w:rsidR="00850EAF">
        <w:rPr>
          <w:noProof/>
        </w:rPr>
        <w:t>[56]</w:t>
      </w:r>
      <w:r w:rsidR="0007295A">
        <w:fldChar w:fldCharType="end"/>
      </w:r>
      <w:r w:rsidR="0007295A">
        <w:t>.</w:t>
      </w:r>
      <w:r w:rsidR="009D0553">
        <w:t xml:space="preserve"> MP2RAGE simultaneously acquires a T</w:t>
      </w:r>
      <w:r w:rsidR="009D0553">
        <w:rPr>
          <w:vertAlign w:val="subscript"/>
        </w:rPr>
        <w:t>1</w:t>
      </w:r>
      <w:r w:rsidR="009D0553">
        <w:t xml:space="preserve">-weighted </w:t>
      </w:r>
      <w:r w:rsidR="00B72817">
        <w:t xml:space="preserve">image </w:t>
      </w:r>
      <w:r w:rsidR="009D0553">
        <w:t xml:space="preserve">and a </w:t>
      </w:r>
      <w:r w:rsidR="00B72817">
        <w:t xml:space="preserve">parametric </w:t>
      </w:r>
      <w:r w:rsidR="009D0553">
        <w:t>T</w:t>
      </w:r>
      <w:r w:rsidR="009D0553">
        <w:rPr>
          <w:vertAlign w:val="subscript"/>
        </w:rPr>
        <w:t>1</w:t>
      </w:r>
      <w:r w:rsidR="000210E8">
        <w:t xml:space="preserve"> map, </w:t>
      </w:r>
      <w:r w:rsidR="009D0553">
        <w:t>is a B</w:t>
      </w:r>
      <w:r w:rsidR="009D0553">
        <w:rPr>
          <w:vertAlign w:val="subscript"/>
        </w:rPr>
        <w:t>1</w:t>
      </w:r>
      <w:r w:rsidR="009D0553">
        <w:t>-independend measurements like IR</w:t>
      </w:r>
      <w:r w:rsidR="000210E8">
        <w:t xml:space="preserve">, and has potential applications for MS research </w:t>
      </w:r>
      <w:r w:rsidR="00C138B3">
        <w:fldChar w:fldCharType="begin"/>
      </w:r>
      <w:r w:rsidR="00850EAF">
        <w:instrText xml:space="preserve"> ADDIN EN.CITE &lt;EndNote&gt;&lt;Cite&gt;&lt;Author&gt;Kober&lt;/Author&gt;&lt;Year&gt;2012&lt;/Year&gt;&lt;RecNum&gt;8346&lt;/RecNum&gt;&lt;DisplayText&gt;[57]&lt;/DisplayText&gt;&lt;record&gt;&lt;rec-number&gt;8346&lt;/rec-number&gt;&lt;foreign-keys&gt;&lt;key app="EN" db-id="wsx2zxvfv2f923ezt58xsvan9zzwpdv5vewx" timestamp="1511374324"&gt;8346&lt;/key&gt;&lt;/foreign-keys&gt;&lt;ref-type name="Journal Article"&gt;17&lt;/ref-type&gt;&lt;contributors&gt;&lt;authors&gt;&lt;author&gt;Kober, Tobias&lt;/author&gt;&lt;author&gt;Granziera, Cristina&lt;/author&gt;&lt;author&gt;Ribes, Delphine&lt;/author&gt;&lt;author&gt;Browaeys, Patrick&lt;/author&gt;&lt;author&gt;Schluep, Myriam&lt;/author&gt;&lt;author&gt;Meuli, Reto&lt;/author&gt;&lt;author&gt;Frackowiak, Richard&lt;/author&gt;&lt;author&gt;Gruetter, Rolf&lt;/author&gt;&lt;author&gt;Krueger, Gunnar&lt;/author&gt;&lt;/authors&gt;&lt;/contributors&gt;&lt;titles&gt;&lt;title&gt;MP2RAGE Multiple Sclerosis Magnetic Resonance Imaging at 3 T&lt;/title&gt;&lt;secondary-title&gt;Investigative Radiology&lt;/secondary-title&gt;&lt;/titles&gt;&lt;periodical&gt;&lt;full-title&gt;Investigative Radiology&lt;/full-title&gt;&lt;abbr-1&gt;Invest. Radiol.&lt;/abbr-1&gt;&lt;abbr-2&gt;Invest Radiol&lt;/abbr-2&gt;&lt;/periodical&gt;&lt;pages&gt;346-352&lt;/pages&gt;&lt;volume&gt;47&lt;/volume&gt;&lt;number&gt;6&lt;/number&gt;&lt;keywords&gt;&lt;keyword&gt;high field MRI&lt;/keyword&gt;&lt;keyword&gt;multiple sclerosis&lt;/keyword&gt;&lt;keyword&gt;lesion characterization&lt;/keyword&gt;&lt;keyword&gt;relaxometry&lt;/keyword&gt;&lt;keyword&gt;MP2RAGE&lt;/keyword&gt;&lt;/keywords&gt;&lt;dates&gt;&lt;year&gt;2012&lt;/year&gt;&lt;/dates&gt;&lt;isbn&gt;0020-9996&lt;/isbn&gt;&lt;accession-num&gt;00004424-201206000-00004&lt;/accession-num&gt;&lt;urls&gt;&lt;related-urls&gt;&lt;url&gt;http://journals.lww.com/investigativeradiology/Fulltext/2012/06000/MP2RAGE_Multiple_Sclerosis_Magnetic_Resonance.4.aspx&lt;/url&gt;&lt;/related-urls&gt;&lt;/urls&gt;&lt;electronic-resource-num&gt;10.1097/RLI.0b013e31824600e9&lt;/electronic-resource-num&gt;&lt;/record&gt;&lt;/Cite&gt;&lt;/EndNote&gt;</w:instrText>
      </w:r>
      <w:r w:rsidR="00C138B3">
        <w:fldChar w:fldCharType="separate"/>
      </w:r>
      <w:r w:rsidR="00850EAF">
        <w:rPr>
          <w:noProof/>
        </w:rPr>
        <w:t>[57]</w:t>
      </w:r>
      <w:r w:rsidR="00C138B3">
        <w:fldChar w:fldCharType="end"/>
      </w:r>
      <w:r w:rsidR="002C0202">
        <w:t>.</w:t>
      </w:r>
    </w:p>
    <w:p w14:paraId="290BF857" w14:textId="77777777" w:rsidR="0052421C" w:rsidRDefault="006A05A2" w:rsidP="00A27985">
      <w:pPr>
        <w:spacing w:after="120" w:line="240" w:lineRule="auto"/>
        <w:jc w:val="center"/>
      </w:pPr>
      <w:r>
        <w:rPr>
          <w:noProof/>
          <w:lang w:val="fr-FR" w:eastAsia="fr-FR"/>
        </w:rPr>
        <w:drawing>
          <wp:inline distT="0" distB="0" distL="0" distR="0" wp14:anchorId="4880FE52" wp14:editId="17A95D0B">
            <wp:extent cx="4029989" cy="2493637"/>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1PulseSequences.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4049515" cy="2505719"/>
                    </a:xfrm>
                    <a:prstGeom prst="rect">
                      <a:avLst/>
                    </a:prstGeom>
                  </pic:spPr>
                </pic:pic>
              </a:graphicData>
            </a:graphic>
          </wp:inline>
        </w:drawing>
      </w:r>
    </w:p>
    <w:p w14:paraId="4B42EC02" w14:textId="77777777" w:rsidR="0052421C" w:rsidRDefault="0052421C" w:rsidP="00E43429">
      <w:pPr>
        <w:pStyle w:val="Lgende"/>
      </w:pPr>
      <w:bookmarkStart w:id="29" w:name="_Ref499118040"/>
      <w:bookmarkStart w:id="30" w:name="_Toc500767937"/>
      <w:r>
        <w:t xml:space="preserve">Figure </w:t>
      </w:r>
      <w:fldSimple w:instr=" STYLEREF 1 \s ">
        <w:r w:rsidR="008B2764">
          <w:rPr>
            <w:noProof/>
          </w:rPr>
          <w:t>2</w:t>
        </w:r>
      </w:fldSimple>
      <w:r>
        <w:noBreakHyphen/>
      </w:r>
      <w:fldSimple w:instr=" SEQ Figure \* ARABIC \s 1 ">
        <w:r w:rsidR="008B2764">
          <w:rPr>
            <w:noProof/>
          </w:rPr>
          <w:t>1</w:t>
        </w:r>
      </w:fldSimple>
      <w:bookmarkEnd w:id="29"/>
      <w:r>
        <w:t xml:space="preserve">. </w:t>
      </w:r>
      <w:r w:rsidR="00925AD8">
        <w:t>Simplified p</w:t>
      </w:r>
      <w:r>
        <w:t xml:space="preserve">ulse sequence </w:t>
      </w:r>
      <w:r w:rsidR="00925AD8">
        <w:t xml:space="preserve">diagrams </w:t>
      </w:r>
      <w:r>
        <w:t xml:space="preserve">of </w:t>
      </w:r>
      <w:r w:rsidR="00601659">
        <w:t>two</w:t>
      </w:r>
      <w:r>
        <w:t xml:space="preserve"> T</w:t>
      </w:r>
      <w:r>
        <w:rPr>
          <w:vertAlign w:val="subscript"/>
        </w:rPr>
        <w:t>1</w:t>
      </w:r>
      <w:r>
        <w:t xml:space="preserve"> mapping </w:t>
      </w:r>
      <w:r w:rsidR="00352552">
        <w:t>techniques</w:t>
      </w:r>
      <w:r w:rsidR="00925AD8">
        <w:t>: Inversion Recovery (IR) and Variable Flip Angle (VFA).</w:t>
      </w:r>
      <w:r w:rsidR="00165CD7">
        <w:t xml:space="preserve"> TR: repetition time, TI: inversion time, </w:t>
      </w:r>
      <w:r w:rsidR="00AB1612">
        <w:t>α: excitation flip angle, IMG: image acquisition</w:t>
      </w:r>
      <w:r w:rsidR="00A20DBB">
        <w:t xml:space="preserve"> (k-space readout)</w:t>
      </w:r>
      <w:r w:rsidR="00AB1612">
        <w:t>, SPOIL: spoiler gradient.</w:t>
      </w:r>
      <w:bookmarkEnd w:id="30"/>
    </w:p>
    <w:p w14:paraId="6164F0BA" w14:textId="3C1B6240" w:rsidR="00E43429" w:rsidRDefault="00826894" w:rsidP="00826894">
      <w:r>
        <w:t>Variable Flip Angle (VFA) is alternative T</w:t>
      </w:r>
      <w:r>
        <w:rPr>
          <w:vertAlign w:val="subscript"/>
        </w:rPr>
        <w:t>1</w:t>
      </w:r>
      <w:r>
        <w:t xml:space="preserve"> mapping technique that is capable of mapping T</w:t>
      </w:r>
      <w:r>
        <w:rPr>
          <w:vertAlign w:val="subscript"/>
        </w:rPr>
        <w:t>1</w:t>
      </w:r>
      <w:r>
        <w:t xml:space="preserve"> throughout the brain in a clinically feasible acquisition time</w:t>
      </w:r>
      <w:r w:rsidR="0078246D">
        <w:t xml:space="preserve"> by using a steady-state </w:t>
      </w:r>
      <w:r w:rsidR="001234DA">
        <w:t xml:space="preserve">spoiled gradient echo (SPGR) </w:t>
      </w:r>
      <w:r w:rsidR="00B72817">
        <w:t>imaging</w:t>
      </w:r>
      <w:r w:rsidR="0078246D">
        <w:t xml:space="preserve"> approach</w:t>
      </w:r>
      <w:r w:rsidR="007C51B3">
        <w:t xml:space="preserve"> </w:t>
      </w:r>
      <w:r w:rsidR="007C51B3">
        <w:fldChar w:fldCharType="begin">
          <w:fldData xml:space="preserve">PEVuZE5vdGU+PENpdGU+PEF1dGhvcj5GcmFtPC9BdXRob3I+PFllYXI+MTk4NzwvWWVhcj48UmVj
TnVtPjgyMTc8L1JlY051bT48RGlzcGxheVRleHQ+WzU4LDU5XTwvRGlzcGxheVRleHQ+PHJlY29y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850EAF">
        <w:instrText xml:space="preserve"> ADDIN EN.CITE </w:instrText>
      </w:r>
      <w:r w:rsidR="00850EAF">
        <w:fldChar w:fldCharType="begin">
          <w:fldData xml:space="preserve">PEVuZE5vdGU+PENpdGU+PEF1dGhvcj5GcmFtPC9BdXRob3I+PFllYXI+MTk4NzwvWWVhcj48UmVj
TnVtPjgyMTc8L1JlY051bT48RGlzcGxheVRleHQ+WzU4LDU5XTwvRGlzcGxheVRleHQ+PHJlY29y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850EAF">
        <w:instrText xml:space="preserve"> ADDIN EN.CITE.DATA </w:instrText>
      </w:r>
      <w:r w:rsidR="00850EAF">
        <w:fldChar w:fldCharType="end"/>
      </w:r>
      <w:r w:rsidR="007C51B3">
        <w:fldChar w:fldCharType="separate"/>
      </w:r>
      <w:r w:rsidR="00850EAF">
        <w:rPr>
          <w:noProof/>
        </w:rPr>
        <w:t>[58,59]</w:t>
      </w:r>
      <w:r w:rsidR="007C51B3">
        <w:fldChar w:fldCharType="end"/>
      </w:r>
      <w:r>
        <w:t>.</w:t>
      </w:r>
      <w:r w:rsidR="005617C5">
        <w:t xml:space="preserve"> </w:t>
      </w:r>
      <w:r w:rsidR="0078246D">
        <w:rPr>
          <w:rFonts w:eastAsiaTheme="minorEastAsia"/>
        </w:rPr>
        <w:t xml:space="preserve">VFA </w:t>
      </w:r>
      <w:r w:rsidR="00AC29EC">
        <w:rPr>
          <w:rFonts w:eastAsiaTheme="minorEastAsia"/>
        </w:rPr>
        <w:t>is sometimes also called</w:t>
      </w:r>
      <w:r w:rsidR="005617C5">
        <w:rPr>
          <w:rFonts w:eastAsiaTheme="minorEastAsia"/>
        </w:rPr>
        <w:t xml:space="preserve"> DESPOT1 (Driven Equilibrium Single Pulse Observation of T</w:t>
      </w:r>
      <w:r w:rsidR="005617C5">
        <w:rPr>
          <w:rFonts w:eastAsiaTheme="minorEastAsia"/>
          <w:vertAlign w:val="subscript"/>
        </w:rPr>
        <w:t>1</w:t>
      </w:r>
      <w:r w:rsidR="005617C5">
        <w:rPr>
          <w:rFonts w:eastAsiaTheme="minorEastAsia"/>
        </w:rPr>
        <w:t xml:space="preserve">) </w:t>
      </w:r>
      <w:r w:rsidR="00637648">
        <w:fldChar w:fldCharType="begin"/>
      </w:r>
      <w:r w:rsidR="00850EAF">
        <w:instrText xml:space="preserve"> ADDIN EN.CITE &lt;EndNote&gt;&lt;Cite&gt;&lt;Author&gt;Deoni&lt;/Author&gt;&lt;Year&gt;2003&lt;/Year&gt;&lt;RecNum&gt;446&lt;/RecNum&gt;&lt;DisplayText&gt;[60]&lt;/DisplayText&gt;&lt;record&gt;&lt;rec-number&gt;446&lt;/rec-number&gt;&lt;foreign-keys&gt;&lt;key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637648">
        <w:fldChar w:fldCharType="separate"/>
      </w:r>
      <w:r w:rsidR="00850EAF">
        <w:rPr>
          <w:noProof/>
        </w:rPr>
        <w:t>[60]</w:t>
      </w:r>
      <w:r w:rsidR="00637648">
        <w:fldChar w:fldCharType="end"/>
      </w:r>
      <w:r w:rsidR="005617C5">
        <w:rPr>
          <w:rFonts w:eastAsiaTheme="minorEastAsia"/>
        </w:rPr>
        <w:t>.</w:t>
      </w:r>
      <w:r>
        <w:t xml:space="preserve"> A simplified pulse sequence diagram for VFA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1234DA">
        <w:t xml:space="preserve">This technique </w:t>
      </w:r>
      <w:r>
        <w:t xml:space="preserve">takes advantage of the fact that the SPGR acquisition signal for short TR (TR </w:t>
      </w:r>
      <m:oMath>
        <m:r>
          <w:rPr>
            <w:rFonts w:ascii="Cambria Math" w:hAnsi="Cambria Math"/>
          </w:rPr>
          <m:t>≪</m:t>
        </m:r>
      </m:oMath>
      <w:r>
        <w:t xml:space="preserve"> T</w:t>
      </w:r>
      <w:r>
        <w:rPr>
          <w:vertAlign w:val="subscript"/>
        </w:rPr>
        <w:t>1</w:t>
      </w:r>
      <w:r w:rsidR="00F57B85">
        <w:t xml:space="preserve">, in the </w:t>
      </w:r>
      <w:r w:rsidR="00637648">
        <w:t>tens of ms range</w:t>
      </w:r>
      <w:r>
        <w:t>) is very sensitive to the</w:t>
      </w:r>
      <w:r w:rsidR="001234DA">
        <w:t xml:space="preserve"> excitation</w:t>
      </w:r>
      <w:r>
        <w:t xml:space="preserve"> flip angle (α) and T</w:t>
      </w:r>
      <w:r>
        <w:rPr>
          <w:vertAlign w:val="subscript"/>
        </w:rPr>
        <w:t>1</w:t>
      </w:r>
      <w:r>
        <w:t>. By acquiring</w:t>
      </w:r>
      <w:r w:rsidR="001234DA">
        <w:t xml:space="preserve"> SPGR images using different</w:t>
      </w:r>
      <w:r w:rsidR="00F57B85">
        <w:t xml:space="preserve"> </w:t>
      </w:r>
      <w:r>
        <w:t>flip angles, the T</w:t>
      </w:r>
      <w:r>
        <w:rPr>
          <w:vertAlign w:val="subscript"/>
        </w:rPr>
        <w:t>1</w:t>
      </w:r>
      <w:r>
        <w:t xml:space="preserve"> values within a voxel can be estimated by fitting the magnitude</w:t>
      </w:r>
      <w:r w:rsidR="001234DA">
        <w:t xml:space="preserve"> image</w:t>
      </w:r>
      <w:r>
        <w:t xml:space="preserve"> data to the </w:t>
      </w:r>
      <w:r w:rsidR="00A421AE">
        <w:t xml:space="preserve">steady-state </w:t>
      </w:r>
      <w:r>
        <w:t>SPGR signal equation:</w:t>
      </w:r>
    </w:p>
    <w:tbl>
      <w:tblPr>
        <w:tblW w:w="9454" w:type="dxa"/>
        <w:tblLook w:val="04A0" w:firstRow="1" w:lastRow="0" w:firstColumn="1" w:lastColumn="0" w:noHBand="0" w:noVBand="1"/>
      </w:tblPr>
      <w:tblGrid>
        <w:gridCol w:w="8397"/>
        <w:gridCol w:w="1057"/>
      </w:tblGrid>
      <w:tr w:rsidR="00590947" w:rsidRPr="007B5704" w14:paraId="523E5E8F" w14:textId="77777777" w:rsidTr="00B946CA">
        <w:trPr>
          <w:trHeight w:val="720"/>
        </w:trPr>
        <w:tc>
          <w:tcPr>
            <w:tcW w:w="8397" w:type="dxa"/>
          </w:tcPr>
          <w:p w14:paraId="7873EDE7" w14:textId="77777777" w:rsidR="00590947" w:rsidRDefault="00330B44"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127AAB0F" w14:textId="77777777" w:rsidR="00590947" w:rsidRPr="00A87AF2" w:rsidRDefault="00590947" w:rsidP="00B946CA">
            <w:pPr>
              <w:spacing w:after="0" w:line="240" w:lineRule="auto"/>
              <w:rPr>
                <w:sz w:val="4"/>
                <w:szCs w:val="4"/>
              </w:rPr>
            </w:pPr>
          </w:p>
          <w:p w14:paraId="070126E9" w14:textId="77777777" w:rsidR="00590947" w:rsidRPr="003A39F9" w:rsidRDefault="00590947" w:rsidP="00B946CA">
            <w:pPr>
              <w:jc w:val="right"/>
              <w:rPr>
                <w:b/>
              </w:rPr>
            </w:pPr>
            <w:r w:rsidRPr="003A39F9">
              <w:rPr>
                <w:b/>
              </w:rPr>
              <w:t>(</w:t>
            </w:r>
            <w:r w:rsidR="001318BC">
              <w:rPr>
                <w:b/>
              </w:rPr>
              <w:t>2-2</w:t>
            </w:r>
            <w:r w:rsidRPr="003A39F9">
              <w:rPr>
                <w:b/>
              </w:rPr>
              <w:t>)</w:t>
            </w:r>
          </w:p>
        </w:tc>
      </w:tr>
    </w:tbl>
    <w:p w14:paraId="3DBE6A58" w14:textId="77777777" w:rsidR="00590947" w:rsidRDefault="00F57B85" w:rsidP="00826894">
      <w:r>
        <w:t xml:space="preserve">where K is a constant that </w:t>
      </w:r>
      <w:r w:rsidR="001234DA">
        <w:t>contains</w:t>
      </w:r>
      <w:r>
        <w:t xml:space="preserve"> tissue density and receiver coil sensitivity information. </w:t>
      </w:r>
      <w:r w:rsidR="00826894">
        <w:t xml:space="preserve">Although </w:t>
      </w:r>
      <w:r>
        <w:t>T</w:t>
      </w:r>
      <w:r>
        <w:rPr>
          <w:vertAlign w:val="subscript"/>
        </w:rPr>
        <w:t>1</w:t>
      </w:r>
      <w:r>
        <w:t xml:space="preserve"> could be estimated by fitting Eq. (2-2) using non-linear </w:t>
      </w:r>
      <w:r w:rsidR="00160956">
        <w:t xml:space="preserve">curve </w:t>
      </w:r>
      <w:r>
        <w:t>fitting algorithms, which c</w:t>
      </w:r>
      <w:r w:rsidR="00160956">
        <w:t xml:space="preserve">an </w:t>
      </w:r>
      <w:r>
        <w:t>be time-consuming for high-resolution whole-brain scans, the terms</w:t>
      </w:r>
      <w:r w:rsidR="00160956">
        <w:t xml:space="preserve"> in this equation</w:t>
      </w:r>
      <w:r>
        <w:t xml:space="preserve"> can be rearranged so that a solution can be found in terms of a linear equation of the form </w:t>
      </w:r>
      <w:r w:rsidRPr="00F57B85">
        <w:t>y</w:t>
      </w:r>
      <w:r>
        <w:t xml:space="preserve"> = m</w:t>
      </w:r>
      <w:r w:rsidRPr="00F57B85">
        <w:t>x</w:t>
      </w:r>
      <w:r>
        <w:t xml:space="preserve"> + b</w:t>
      </w:r>
      <w:r w:rsidR="00E6636E">
        <w:t xml:space="preserve"> </w:t>
      </w:r>
      <w:r w:rsidR="00BA57D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A57DF">
        <w:instrText xml:space="preserve"> ADDIN EN.CITE </w:instrText>
      </w:r>
      <w:r w:rsidR="00BA57D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A57DF">
        <w:instrText xml:space="preserve"> ADDIN EN.CITE.DATA </w:instrText>
      </w:r>
      <w:r w:rsidR="00BA57DF">
        <w:fldChar w:fldCharType="end"/>
      </w:r>
      <w:r w:rsidR="00BA57DF">
        <w:fldChar w:fldCharType="separate"/>
      </w:r>
      <w:r w:rsidR="00BA57DF">
        <w:rPr>
          <w:noProof/>
        </w:rPr>
        <w:t>[53]</w:t>
      </w:r>
      <w:r w:rsidR="00BA57DF">
        <w:fldChar w:fldCharType="end"/>
      </w:r>
      <w:r>
        <w:t>:</w:t>
      </w:r>
    </w:p>
    <w:tbl>
      <w:tblPr>
        <w:tblW w:w="9454" w:type="dxa"/>
        <w:tblLook w:val="04A0" w:firstRow="1" w:lastRow="0" w:firstColumn="1" w:lastColumn="0" w:noHBand="0" w:noVBand="1"/>
      </w:tblPr>
      <w:tblGrid>
        <w:gridCol w:w="8397"/>
        <w:gridCol w:w="1057"/>
      </w:tblGrid>
      <w:tr w:rsidR="001318BC" w:rsidRPr="007B5704" w14:paraId="045183CB" w14:textId="77777777" w:rsidTr="00B946CA">
        <w:trPr>
          <w:trHeight w:val="720"/>
        </w:trPr>
        <w:tc>
          <w:tcPr>
            <w:tcW w:w="8397" w:type="dxa"/>
          </w:tcPr>
          <w:p w14:paraId="4D027601" w14:textId="77777777" w:rsidR="001318BC" w:rsidRDefault="00330B44"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7275DB81" w14:textId="77777777" w:rsidR="001318BC" w:rsidRPr="00A87AF2" w:rsidRDefault="001318BC" w:rsidP="00B946CA">
            <w:pPr>
              <w:spacing w:after="0" w:line="240" w:lineRule="auto"/>
              <w:rPr>
                <w:sz w:val="4"/>
                <w:szCs w:val="4"/>
              </w:rPr>
            </w:pPr>
          </w:p>
          <w:p w14:paraId="2E72C738" w14:textId="77777777" w:rsidR="001318BC" w:rsidRPr="003A39F9" w:rsidRDefault="001318BC" w:rsidP="00B946CA">
            <w:pPr>
              <w:jc w:val="right"/>
              <w:rPr>
                <w:b/>
              </w:rPr>
            </w:pPr>
            <w:r w:rsidRPr="003A39F9">
              <w:rPr>
                <w:b/>
              </w:rPr>
              <w:t>(</w:t>
            </w:r>
            <w:r>
              <w:rPr>
                <w:b/>
              </w:rPr>
              <w:t>2-3</w:t>
            </w:r>
            <w:r w:rsidRPr="003A39F9">
              <w:rPr>
                <w:b/>
              </w:rPr>
              <w:t>)</w:t>
            </w:r>
          </w:p>
        </w:tc>
      </w:tr>
    </w:tbl>
    <w:p w14:paraId="4639AB0F" w14:textId="35F4B0DE" w:rsidR="00F57B85" w:rsidRPr="00F3781A" w:rsidRDefault="00160956" w:rsidP="00F57B85">
      <w:r>
        <w:t>where the constant does contain T</w:t>
      </w:r>
      <w:r>
        <w:rPr>
          <w:vertAlign w:val="subscript"/>
        </w:rPr>
        <w:t>1</w:t>
      </w:r>
      <w:r>
        <w:t xml:space="preserve">/TR values, but not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Pr>
          <w:rFonts w:eastAsiaTheme="minorEastAsia"/>
        </w:rPr>
        <w:t xml:space="preserve"> or </w:t>
      </w:r>
      <m:oMath>
        <m:sSub>
          <m:sSubPr>
            <m:ctrlPr>
              <w:rPr>
                <w:rFonts w:ascii="Cambria Math" w:hAnsi="Cambria Math"/>
                <w:i/>
              </w:rPr>
            </m:ctrlPr>
          </m:sSubPr>
          <m:e>
            <m:r>
              <w:rPr>
                <w:rFonts w:ascii="Cambria Math" w:hAnsi="Cambria Math"/>
              </w:rPr>
              <m:t>I</m:t>
            </m:r>
          </m:e>
          <m:sub>
            <m:r>
              <w:rPr>
                <w:rFonts w:ascii="Cambria Math" w:hAnsi="Cambria Math"/>
              </w:rPr>
              <m:t>n</m:t>
            </m:r>
          </m:sub>
        </m:sSub>
      </m:oMath>
      <w:r w:rsidR="00002857">
        <w:rPr>
          <w:rFonts w:eastAsiaTheme="minorEastAsia"/>
        </w:rPr>
        <w:t xml:space="preserve"> </w:t>
      </w:r>
      <w:r w:rsidR="00002857">
        <w:rPr>
          <w:rFonts w:eastAsiaTheme="minorEastAsia"/>
        </w:rPr>
        <w:fldChar w:fldCharType="begin"/>
      </w:r>
      <w:r w:rsidR="00002857">
        <w:rPr>
          <w:rFonts w:eastAsiaTheme="minorEastAsia"/>
        </w:rPr>
        <w:instrText xml:space="preserve"> ADDIN EN.CITE &lt;EndNote&gt;&lt;Cite&gt;&lt;Author&gt;Fram&lt;/Author&gt;&lt;Year&gt;1987&lt;/Year&gt;&lt;RecNum&gt;8217&lt;/RecNum&gt;&lt;DisplayText&gt;[58]&lt;/DisplayText&gt;&lt;record&gt;&lt;rec-number&gt;8217&lt;/rec-number&gt;&lt;foreign-keys&gt;&lt;key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rsidR="00002857">
        <w:rPr>
          <w:rFonts w:eastAsiaTheme="minorEastAsia"/>
        </w:rPr>
        <w:fldChar w:fldCharType="separate"/>
      </w:r>
      <w:r w:rsidR="00002857">
        <w:rPr>
          <w:rFonts w:eastAsiaTheme="minorEastAsia"/>
          <w:noProof/>
        </w:rPr>
        <w:t>[58]</w:t>
      </w:r>
      <w:r w:rsidR="00002857">
        <w:rPr>
          <w:rFonts w:eastAsiaTheme="minorEastAsia"/>
        </w:rPr>
        <w:fldChar w:fldCharType="end"/>
      </w:r>
      <w:r>
        <w:rPr>
          <w:rFonts w:eastAsiaTheme="minorEastAsia"/>
        </w:rPr>
        <w:t>.</w:t>
      </w:r>
      <w:r>
        <w:t xml:space="preserve"> </w:t>
      </w:r>
      <w:r w:rsidR="00BE5828">
        <w:t>Because</w:t>
      </w:r>
      <w:r w:rsidR="00F57B85">
        <w:t xml:space="preserve">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sidR="00F57B85">
        <w:rPr>
          <w:rFonts w:eastAsiaTheme="minorEastAsia"/>
        </w:rPr>
        <w:t xml:space="preserve"> and TR are </w:t>
      </w:r>
      <w:r w:rsidR="00BA57DF">
        <w:rPr>
          <w:rFonts w:eastAsiaTheme="minorEastAsia"/>
        </w:rPr>
        <w:t xml:space="preserve">both </w:t>
      </w:r>
      <w:r w:rsidR="00F57B85">
        <w:rPr>
          <w:rFonts w:eastAsiaTheme="minorEastAsia"/>
        </w:rPr>
        <w:t>known values, this equation can be solved for T</w:t>
      </w:r>
      <w:r w:rsidR="00F57B85">
        <w:rPr>
          <w:rFonts w:eastAsiaTheme="minorEastAsia"/>
          <w:vertAlign w:val="subscript"/>
        </w:rPr>
        <w:t>1</w:t>
      </w:r>
      <w:r w:rsidR="00F57B85">
        <w:rPr>
          <w:rFonts w:eastAsiaTheme="minorEastAsia"/>
        </w:rPr>
        <w:t xml:space="preserve"> rapidly by linear fitting for a minimum of two flip angles (slope = </w:t>
      </w:r>
      <m:oMath>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w:r w:rsidR="00F57B85">
        <w:rPr>
          <w:rFonts w:eastAsiaTheme="minorEastAsia"/>
        </w:rPr>
        <w:t>). However, one caveat of this method is that</w:t>
      </w:r>
      <w:r w:rsidR="00E6636E">
        <w:rPr>
          <w:rFonts w:eastAsiaTheme="minorEastAsia"/>
        </w:rPr>
        <w:t>,</w:t>
      </w:r>
      <w:r w:rsidR="00F57B85">
        <w:rPr>
          <w:rFonts w:eastAsiaTheme="minorEastAsia"/>
        </w:rPr>
        <w:t xml:space="preserve"> due to its sensitivity to the flip angle, it is a B</w:t>
      </w:r>
      <w:r w:rsidR="00F57B85">
        <w:rPr>
          <w:rFonts w:eastAsiaTheme="minorEastAsia"/>
          <w:vertAlign w:val="subscript"/>
        </w:rPr>
        <w:t>1</w:t>
      </w:r>
      <w:r w:rsidR="00F57B85">
        <w:rPr>
          <w:rFonts w:eastAsiaTheme="minorEastAsia"/>
        </w:rPr>
        <w:t>-dependent T</w:t>
      </w:r>
      <w:r w:rsidR="00F57B85">
        <w:rPr>
          <w:rFonts w:eastAsiaTheme="minorEastAsia"/>
          <w:vertAlign w:val="subscript"/>
        </w:rPr>
        <w:t>1</w:t>
      </w:r>
      <w:r w:rsidR="00F57B85">
        <w:rPr>
          <w:rFonts w:eastAsiaTheme="minorEastAsia"/>
        </w:rPr>
        <w:t xml:space="preserve"> mapping method</w:t>
      </w:r>
      <w:r w:rsidR="00E6636E">
        <w:rPr>
          <w:rFonts w:eastAsiaTheme="minorEastAsia"/>
        </w:rPr>
        <w:t>;</w:t>
      </w:r>
      <w:r w:rsidR="00F57B85">
        <w:rPr>
          <w:rFonts w:eastAsiaTheme="minorEastAsia"/>
        </w:rPr>
        <w:t xml:space="preserve"> a B</w:t>
      </w:r>
      <w:r w:rsidR="00F57B85">
        <w:rPr>
          <w:rFonts w:eastAsiaTheme="minorEastAsia"/>
          <w:vertAlign w:val="subscript"/>
        </w:rPr>
        <w:t>1</w:t>
      </w:r>
      <w:r w:rsidR="00F57B85">
        <w:rPr>
          <w:rFonts w:eastAsiaTheme="minorEastAsia"/>
        </w:rPr>
        <w:t xml:space="preserve"> map must be acquired to </w:t>
      </w:r>
      <w:r w:rsidR="00BA57DF">
        <w:rPr>
          <w:rFonts w:eastAsiaTheme="minorEastAsia"/>
        </w:rPr>
        <w:t>scale</w:t>
      </w:r>
      <w:r w:rsidR="00F57B85">
        <w:rPr>
          <w:rFonts w:eastAsiaTheme="minorEastAsia"/>
        </w:rPr>
        <w:t xml:space="preserve"> the nominal flip angle</w:t>
      </w:r>
      <w:r w:rsidR="00BA57DF">
        <w:rPr>
          <w:rFonts w:eastAsiaTheme="minorEastAsia"/>
        </w:rPr>
        <w:t xml:space="preserve"> to its correct value</w:t>
      </w:r>
      <w:r w:rsidR="00F57B85">
        <w:rPr>
          <w:rFonts w:eastAsiaTheme="minorEastAsia"/>
        </w:rPr>
        <w:t xml:space="preserve"> </w:t>
      </w:r>
      <w:r w:rsidR="00F80476">
        <w:rPr>
          <w:rFonts w:eastAsiaTheme="minorEastAsia"/>
        </w:rPr>
        <w:t xml:space="preserve">at every voxel </w:t>
      </w:r>
      <w:r w:rsidR="00BA57DF">
        <w:rPr>
          <w:rFonts w:eastAsiaTheme="minorEastAsia"/>
        </w:rPr>
        <w:t xml:space="preserve">to accurately estimate </w:t>
      </w:r>
      <w:r w:rsidR="00F57B85">
        <w:rPr>
          <w:rFonts w:eastAsiaTheme="minorEastAsia"/>
        </w:rPr>
        <w:t>T</w:t>
      </w:r>
      <w:r w:rsidR="00F57B85">
        <w:rPr>
          <w:rFonts w:eastAsiaTheme="minorEastAsia"/>
          <w:vertAlign w:val="subscript"/>
        </w:rPr>
        <w:t>1</w:t>
      </w:r>
      <w:r w:rsidR="00BA57DF">
        <w:rPr>
          <w:rFonts w:eastAsiaTheme="minorEastAsia"/>
        </w:rPr>
        <w:t xml:space="preserve"> </w:t>
      </w:r>
      <w:r w:rsidR="00F57B85">
        <w:rPr>
          <w:rFonts w:eastAsiaTheme="minorEastAsia"/>
        </w:rPr>
        <w:t xml:space="preserve">using </w:t>
      </w:r>
      <w:r w:rsidR="00E6636E">
        <w:rPr>
          <w:rFonts w:eastAsiaTheme="minorEastAsia"/>
        </w:rPr>
        <w:t>VFA</w:t>
      </w:r>
      <w:r w:rsidR="00F57B85">
        <w:rPr>
          <w:rFonts w:eastAsiaTheme="minorEastAsia"/>
        </w:rPr>
        <w:t>.</w:t>
      </w:r>
      <w:r w:rsidR="005617C5">
        <w:rPr>
          <w:rFonts w:eastAsiaTheme="minorEastAsia"/>
        </w:rPr>
        <w:t xml:space="preserve"> </w:t>
      </w:r>
      <w:r w:rsidR="007C39FE">
        <w:rPr>
          <w:rFonts w:eastAsiaTheme="minorEastAsia"/>
        </w:rPr>
        <w:t>One advantage of VFA T</w:t>
      </w:r>
      <w:r w:rsidR="007C39FE">
        <w:rPr>
          <w:rFonts w:eastAsiaTheme="minorEastAsia"/>
          <w:vertAlign w:val="subscript"/>
        </w:rPr>
        <w:t>1</w:t>
      </w:r>
      <w:r w:rsidR="007C39FE">
        <w:rPr>
          <w:rFonts w:eastAsiaTheme="minorEastAsia"/>
        </w:rPr>
        <w:t xml:space="preserve"> mapping is that SPGR is a standard pulse sequence on most MRI scanners, </w:t>
      </w:r>
      <w:r w:rsidR="00F3781A">
        <w:rPr>
          <w:rFonts w:eastAsiaTheme="minorEastAsia"/>
        </w:rPr>
        <w:t>making whole-brain T</w:t>
      </w:r>
      <w:r w:rsidR="00F3781A">
        <w:rPr>
          <w:rFonts w:eastAsiaTheme="minorEastAsia"/>
          <w:vertAlign w:val="subscript"/>
        </w:rPr>
        <w:t>1</w:t>
      </w:r>
      <w:r w:rsidR="00F3781A">
        <w:rPr>
          <w:rFonts w:eastAsiaTheme="minorEastAsia"/>
        </w:rPr>
        <w:t xml:space="preserve"> mapping accessible to a wide range of researchers and clinicians</w:t>
      </w:r>
      <w:r w:rsidR="009D0342">
        <w:rPr>
          <w:rFonts w:eastAsiaTheme="minorEastAsia"/>
        </w:rPr>
        <w:t xml:space="preserve">. </w:t>
      </w:r>
      <w:commentRangeStart w:id="31"/>
      <w:r w:rsidR="009D0342">
        <w:rPr>
          <w:rFonts w:eastAsiaTheme="minorEastAsia"/>
        </w:rPr>
        <w:t>However, the requirement for a B</w:t>
      </w:r>
      <w:r w:rsidR="009D0342" w:rsidRPr="0081757C">
        <w:rPr>
          <w:rFonts w:eastAsiaTheme="minorEastAsia"/>
          <w:vertAlign w:val="subscript"/>
        </w:rPr>
        <w:t>1</w:t>
      </w:r>
      <w:r w:rsidR="009D0342">
        <w:rPr>
          <w:rFonts w:eastAsiaTheme="minorEastAsia"/>
        </w:rPr>
        <w:t xml:space="preserve"> mapping sequence</w:t>
      </w:r>
      <w:r w:rsidR="00F3781A">
        <w:rPr>
          <w:rFonts w:eastAsiaTheme="minorEastAsia"/>
        </w:rPr>
        <w:t xml:space="preserve">, which is not always </w:t>
      </w:r>
      <w:r w:rsidR="009D0342">
        <w:rPr>
          <w:rFonts w:eastAsiaTheme="minorEastAsia"/>
        </w:rPr>
        <w:t xml:space="preserve">available, limits its accuracy in practice </w:t>
      </w:r>
      <w:r w:rsidR="00CE2A02">
        <w:rPr>
          <w:rFonts w:eastAsiaTheme="minorEastAsia"/>
        </w:rP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rPr>
          <w:rFonts w:eastAsiaTheme="minorEastAsia"/>
        </w:rPr>
        <w:instrText xml:space="preserve"> ADDIN EN.CITE </w:instrText>
      </w:r>
      <w:r w:rsidR="00850EAF">
        <w:rPr>
          <w:rFonts w:eastAsiaTheme="minorEastAsia"/>
        </w:rP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rPr>
          <w:rFonts w:eastAsiaTheme="minorEastAsia"/>
        </w:rPr>
        <w:instrText xml:space="preserve"> ADDIN EN.CITE.DATA </w:instrText>
      </w:r>
      <w:r w:rsidR="00850EAF">
        <w:rPr>
          <w:rFonts w:eastAsiaTheme="minorEastAsia"/>
        </w:rPr>
      </w:r>
      <w:r w:rsidR="00850EAF">
        <w:rPr>
          <w:rFonts w:eastAsiaTheme="minorEastAsia"/>
        </w:rPr>
        <w:fldChar w:fldCharType="end"/>
      </w:r>
      <w:r w:rsidR="00CE2A02">
        <w:rPr>
          <w:rFonts w:eastAsiaTheme="minorEastAsia"/>
        </w:rPr>
      </w:r>
      <w:r w:rsidR="00CE2A02">
        <w:rPr>
          <w:rFonts w:eastAsiaTheme="minorEastAsia"/>
        </w:rPr>
        <w:fldChar w:fldCharType="separate"/>
      </w:r>
      <w:r w:rsidR="00850EAF">
        <w:rPr>
          <w:rFonts w:eastAsiaTheme="minorEastAsia"/>
          <w:noProof/>
        </w:rPr>
        <w:t>[61]</w:t>
      </w:r>
      <w:r w:rsidR="00CE2A02">
        <w:rPr>
          <w:rFonts w:eastAsiaTheme="minorEastAsia"/>
        </w:rPr>
        <w:fldChar w:fldCharType="end"/>
      </w:r>
      <w:r w:rsidR="00F3781A">
        <w:rPr>
          <w:rFonts w:eastAsiaTheme="minorEastAsia"/>
        </w:rPr>
        <w:t xml:space="preserve">, particular for DCE studies </w:t>
      </w:r>
      <w:r w:rsidR="00F3781A">
        <w:rPr>
          <w:rFonts w:eastAsiaTheme="minorEastAsia"/>
        </w:rPr>
        <w:fldChar w:fldCharType="begin">
          <w:fldData xml:space="preserve">PEVuZE5vdGU+PENpdGU+PEF1dGhvcj5ZdWFuPC9BdXRob3I+PFllYXI+MjAxMjwvWWVhcj48UmVj
TnVtPjgyMDU8L1JlY051bT48RGlzcGxheVRleHQ+WzQ5LDYyLDYzXTwvRGlzcGxheVRleHQ+PHJl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850EAF">
        <w:rPr>
          <w:rFonts w:eastAsiaTheme="minorEastAsia"/>
        </w:rPr>
        <w:instrText xml:space="preserve"> ADDIN EN.CITE </w:instrText>
      </w:r>
      <w:r w:rsidR="00850EAF">
        <w:rPr>
          <w:rFonts w:eastAsiaTheme="minorEastAsia"/>
        </w:rPr>
        <w:fldChar w:fldCharType="begin">
          <w:fldData xml:space="preserve">PEVuZE5vdGU+PENpdGU+PEF1dGhvcj5ZdWFuPC9BdXRob3I+PFllYXI+MjAxMjwvWWVhcj48UmVj
TnVtPjgyMDU8L1JlY051bT48RGlzcGxheVRleHQ+WzQ5LDYyLDYzXTwvRGlzcGxheVRleHQ+PHJl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850EAF">
        <w:rPr>
          <w:rFonts w:eastAsiaTheme="minorEastAsia"/>
        </w:rPr>
        <w:instrText xml:space="preserve"> ADDIN EN.CITE.DATA </w:instrText>
      </w:r>
      <w:r w:rsidR="00850EAF">
        <w:rPr>
          <w:rFonts w:eastAsiaTheme="minorEastAsia"/>
        </w:rPr>
      </w:r>
      <w:r w:rsidR="00850EAF">
        <w:rPr>
          <w:rFonts w:eastAsiaTheme="minorEastAsia"/>
        </w:rPr>
        <w:fldChar w:fldCharType="end"/>
      </w:r>
      <w:r w:rsidR="00F3781A">
        <w:rPr>
          <w:rFonts w:eastAsiaTheme="minorEastAsia"/>
        </w:rPr>
      </w:r>
      <w:r w:rsidR="00F3781A">
        <w:rPr>
          <w:rFonts w:eastAsiaTheme="minorEastAsia"/>
        </w:rPr>
        <w:fldChar w:fldCharType="separate"/>
      </w:r>
      <w:r w:rsidR="00850EAF">
        <w:rPr>
          <w:rFonts w:eastAsiaTheme="minorEastAsia"/>
          <w:noProof/>
        </w:rPr>
        <w:t>[49,62,63]</w:t>
      </w:r>
      <w:r w:rsidR="00F3781A">
        <w:rPr>
          <w:rFonts w:eastAsiaTheme="minorEastAsia"/>
        </w:rPr>
        <w:fldChar w:fldCharType="end"/>
      </w:r>
      <w:r w:rsidR="00F3781A">
        <w:rPr>
          <w:rFonts w:eastAsiaTheme="minorEastAsia"/>
        </w:rPr>
        <w:t>.</w:t>
      </w:r>
      <w:commentRangeEnd w:id="31"/>
      <w:r w:rsidR="009D0342">
        <w:rPr>
          <w:rStyle w:val="Marquedecommentaire"/>
        </w:rPr>
        <w:commentReference w:id="31"/>
      </w:r>
    </w:p>
    <w:p w14:paraId="2D642DA6" w14:textId="77777777" w:rsidR="004F162E" w:rsidRPr="004F162E" w:rsidRDefault="004F162E" w:rsidP="001B3EE1">
      <w:pPr>
        <w:spacing w:after="0"/>
        <w:rPr>
          <w:i/>
        </w:rPr>
      </w:pPr>
      <w:r w:rsidRPr="004F162E">
        <w:rPr>
          <w:i/>
        </w:rPr>
        <w:t>Transversal Relaxation Time (T</w:t>
      </w:r>
      <w:r w:rsidRPr="004F162E">
        <w:rPr>
          <w:i/>
          <w:vertAlign w:val="subscript"/>
        </w:rPr>
        <w:t>2</w:t>
      </w:r>
      <w:r w:rsidRPr="004F162E">
        <w:rPr>
          <w:i/>
        </w:rPr>
        <w:t>)</w:t>
      </w:r>
    </w:p>
    <w:p w14:paraId="773812EA" w14:textId="752765AE" w:rsidR="00697958" w:rsidRDefault="00425536" w:rsidP="00697958">
      <w:r>
        <w:t>The transverse (or spin-spin) relaxation time (T</w:t>
      </w:r>
      <w:r w:rsidR="00ED344B">
        <w:rPr>
          <w:vertAlign w:val="subscript"/>
        </w:rPr>
        <w:t>2</w:t>
      </w:r>
      <w:r>
        <w:t xml:space="preserve">) is a </w:t>
      </w:r>
      <w:r w:rsidR="009200FD">
        <w:t xml:space="preserve">time constant that describes the decay of the </w:t>
      </w:r>
      <w:r>
        <w:t>transverse magnetization (M</w:t>
      </w:r>
      <w:r>
        <w:rPr>
          <w:vertAlign w:val="subscript"/>
        </w:rPr>
        <w:t>xy</w:t>
      </w:r>
      <w:r>
        <w:t>) to its thermal equilibrium value (</w:t>
      </w:r>
      <w:r w:rsidR="001E04B8">
        <w:t>zero</w:t>
      </w:r>
      <w:r>
        <w:t xml:space="preserve">) in the absence of </w:t>
      </w:r>
      <w:r w:rsidR="001E04B8">
        <w:t>static magnetic field inhomogeneities</w:t>
      </w:r>
      <w:r>
        <w:t>.</w:t>
      </w:r>
      <w:r w:rsidR="001E04B8">
        <w:t xml:space="preserve"> For the simplest case (e.g. liquids), this behavior is mono-exponential.</w:t>
      </w:r>
      <w:r>
        <w:t xml:space="preserve"> T</w:t>
      </w:r>
      <w:r>
        <w:rPr>
          <w:vertAlign w:val="subscript"/>
        </w:rPr>
        <w:t>2</w:t>
      </w:r>
      <w:r>
        <w:t xml:space="preserve"> </w:t>
      </w:r>
      <w:r w:rsidR="00947987">
        <w:t>is typically</w:t>
      </w:r>
      <w:r>
        <w:t xml:space="preserve"> smaller or equal to T</w:t>
      </w:r>
      <w:r>
        <w:rPr>
          <w:vertAlign w:val="subscript"/>
        </w:rPr>
        <w:t>1</w:t>
      </w:r>
      <w:r>
        <w:t xml:space="preserve">, </w:t>
      </w:r>
      <w:commentRangeStart w:id="32"/>
      <w:r w:rsidR="00947987">
        <w:t xml:space="preserve">exceeding this limit only </w:t>
      </w:r>
      <w:r w:rsidR="00612132">
        <w:t>under</w:t>
      </w:r>
      <w:r w:rsidR="00947987">
        <w:t xml:space="preserve"> </w:t>
      </w:r>
      <w:r w:rsidR="00612132">
        <w:t xml:space="preserve">very </w:t>
      </w:r>
      <w:r w:rsidR="00947987">
        <w:t>extreme c</w:t>
      </w:r>
      <w:r w:rsidR="00612132">
        <w:t xml:space="preserve">ircumstances </w:t>
      </w:r>
      <w:r w:rsidR="00ED5C7E">
        <w:fldChar w:fldCharType="begin">
          <w:fldData xml:space="preserve">PEVuZE5vdGU+PENpdGU+PEF1dGhvcj5UcmFmaWNhbnRlPC9BdXRob3I+PFllYXI+MTk5MTwvWWVh
cj48UmVjTnVtPjg0NDQ8L1JlY051bT48RGlzcGxheVRleHQ+WzY0LTY3XTwvRGlzcGxheVRleHQ+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4174AC">
        <w:instrText xml:space="preserve"> ADDIN EN.CITE </w:instrText>
      </w:r>
      <w:r w:rsidR="004174AC">
        <w:fldChar w:fldCharType="begin">
          <w:fldData xml:space="preserve">PEVuZE5vdGU+PENpdGU+PEF1dGhvcj5UcmFmaWNhbnRlPC9BdXRob3I+PFllYXI+MTk5MTwvWWVh
cj48UmVjTnVtPjg0NDQ8L1JlY051bT48RGlzcGxheVRleHQ+WzY0LTY3XTwvRGlzcGxheVRleHQ+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4174AC">
        <w:instrText xml:space="preserve"> ADDIN EN.CITE.DATA </w:instrText>
      </w:r>
      <w:r w:rsidR="004174AC">
        <w:fldChar w:fldCharType="end"/>
      </w:r>
      <w:r w:rsidR="00ED5C7E">
        <w:fldChar w:fldCharType="separate"/>
      </w:r>
      <w:r w:rsidR="004174AC">
        <w:rPr>
          <w:noProof/>
        </w:rPr>
        <w:t>[64-67]</w:t>
      </w:r>
      <w:r w:rsidR="00ED5C7E">
        <w:fldChar w:fldCharType="end"/>
      </w:r>
      <w:commentRangeEnd w:id="32"/>
      <w:r w:rsidR="009200FD">
        <w:rPr>
          <w:rStyle w:val="Marquedecommentaire"/>
        </w:rPr>
        <w:commentReference w:id="32"/>
      </w:r>
      <w:r>
        <w:t>. In general, T</w:t>
      </w:r>
      <w:r>
        <w:rPr>
          <w:vertAlign w:val="subscript"/>
        </w:rPr>
        <w:t>2</w:t>
      </w:r>
      <w:r>
        <w:t xml:space="preserve"> is longer in liquids (</w:t>
      </w:r>
      <w:r w:rsidR="00671007">
        <w:t>~</w:t>
      </w:r>
      <w:r>
        <w:t xml:space="preserve"> seconds) than in solids (</w:t>
      </w:r>
      <w:r w:rsidR="00671007">
        <w:t>~</w:t>
      </w:r>
      <w:r w:rsidR="00FD5345">
        <w:t xml:space="preserve"> microseconds</w:t>
      </w:r>
      <w:r>
        <w:t>)</w:t>
      </w:r>
      <w:r w:rsidR="00FD5345">
        <w:t xml:space="preserve">, </w:t>
      </w:r>
      <w:r w:rsidR="002B75D0">
        <w:t>and tissues have an intermediate T</w:t>
      </w:r>
      <w:r w:rsidR="002B75D0">
        <w:rPr>
          <w:vertAlign w:val="subscript"/>
        </w:rPr>
        <w:t>2</w:t>
      </w:r>
      <w:r w:rsidR="002B75D0">
        <w:t xml:space="preserve"> range of 25-100 ms</w:t>
      </w:r>
      <w:r w:rsidR="00915B10">
        <w:t xml:space="preserve"> </w:t>
      </w:r>
      <w:r w:rsidR="00915B10">
        <w:fldChar w:fldCharType="begin"/>
      </w:r>
      <w:r w:rsidR="004174AC">
        <w:instrText xml:space="preserve"> ADDIN EN.CITE &lt;EndNote&gt;&lt;Cite&gt;&lt;Author&gt;Bojorquez&lt;/Author&gt;&lt;Year&gt;2017&lt;/Year&gt;&lt;RecNum&gt;8354&lt;/RecNum&gt;&lt;DisplayText&gt;[68]&lt;/DisplayText&gt;&lt;record&gt;&lt;rec-number&gt;8354&lt;/rec-number&gt;&lt;foreign-keys&gt;&lt;key app="EN" db-id="wsx2zxvfv2f923ezt58xsvan9zzwpdv5vewx" timestamp="1511392985"&gt;8354&lt;/key&gt;&lt;/foreign-keys&gt;&lt;ref-type name="Journal Article"&gt;17&lt;/ref-type&gt;&lt;contributors&gt;&lt;authors&gt;&lt;author&gt;Bojorquez, Jorge Zavala&lt;/author&gt;&lt;author&gt;Bricq, Stéphanie&lt;/author&gt;&lt;author&gt;Acquitter, Clement&lt;/author&gt;&lt;author&gt;Brunotte, François&lt;/author&gt;&lt;author&gt;Walker, Paul M.&lt;/author&gt;&lt;author&gt;Lalande, Alain&lt;/author&gt;&lt;/authors&gt;&lt;/contributors&gt;&lt;titles&gt;&lt;title&gt;What are normal relaxation times of tissues at 3 T?&lt;/title&gt;&lt;secondary-title&gt;Magnetic Resonance Imaging&lt;/secondary-title&gt;&lt;/titles&gt;&lt;periodical&gt;&lt;full-title&gt;Magnetic Resonance Imaging&lt;/full-title&gt;&lt;abbr-1&gt;Magn. Reson. Imaging&lt;/abbr-1&gt;&lt;abbr-2&gt;Magn Reson Imaging&lt;/abbr-2&gt;&lt;/periodical&gt;&lt;pages&gt;69-80&lt;/pages&gt;&lt;volume&gt;35&lt;/volume&gt;&lt;number&gt;Supplement C&lt;/number&gt;&lt;keywords&gt;&lt;keyword&gt;Relaxation times&lt;/keyword&gt;&lt;keyword&gt;T&lt;/keyword&gt;&lt;keyword&gt;3 tesla&lt;/keyword&gt;&lt;/keywords&gt;&lt;dates&gt;&lt;year&gt;2017&lt;/year&gt;&lt;pub-dates&gt;&lt;date&gt;2017/01/01/&lt;/date&gt;&lt;/pub-dates&gt;&lt;/dates&gt;&lt;isbn&gt;0730-725X&lt;/isbn&gt;&lt;urls&gt;&lt;related-urls&gt;&lt;url&gt;http://www.sciencedirect.com/science/article/pii/S0730725X16301266&lt;/url&gt;&lt;/related-urls&gt;&lt;/urls&gt;&lt;electronic-resource-num&gt;https://doi.org/10.1016/j.mri.2016.08.021&lt;/electronic-resource-num&gt;&lt;/record&gt;&lt;/Cite&gt;&lt;/EndNote&gt;</w:instrText>
      </w:r>
      <w:r w:rsidR="00915B10">
        <w:fldChar w:fldCharType="separate"/>
      </w:r>
      <w:r w:rsidR="004174AC">
        <w:rPr>
          <w:noProof/>
        </w:rPr>
        <w:t>[68]</w:t>
      </w:r>
      <w:r w:rsidR="00915B10">
        <w:fldChar w:fldCharType="end"/>
      </w:r>
      <w:r w:rsidR="00671007">
        <w:t>.</w:t>
      </w:r>
      <w:r w:rsidR="00693F91">
        <w:t xml:space="preserve"> Macromolecules, such as proteins and lipids</w:t>
      </w:r>
      <w:r w:rsidR="00EE5D29">
        <w:t xml:space="preserve"> in myelin</w:t>
      </w:r>
      <w:r w:rsidR="00693F91">
        <w:t xml:space="preserve">, </w:t>
      </w:r>
      <w:r w:rsidR="00EE5D29">
        <w:t>have T</w:t>
      </w:r>
      <w:r w:rsidR="00EE5D29">
        <w:rPr>
          <w:vertAlign w:val="subscript"/>
        </w:rPr>
        <w:t>2</w:t>
      </w:r>
      <w:r w:rsidR="00EE5D29">
        <w:t xml:space="preserve"> values closer to solids (~10 microseconds) </w:t>
      </w:r>
      <w:r w:rsidR="00C32667">
        <w:fldChar w:fldCharType="begin"/>
      </w:r>
      <w:r w:rsidR="004174AC">
        <w:instrText xml:space="preserve"> ADDIN EN.CITE &lt;EndNote&gt;&lt;Cite&gt;&lt;Author&gt;Fullerton&lt;/Author&gt;&lt;Year&gt;1982&lt;/Year&gt;&lt;RecNum&gt;8348&lt;/RecNum&gt;&lt;DisplayText&gt;[69]&lt;/DisplayText&gt;&lt;record&gt;&lt;rec-number&gt;8348&lt;/rec-number&gt;&lt;foreign-keys&gt;&lt;key app="EN" db-id="wsx2zxvfv2f923ezt58xsvan9zzwpdv5vewx" timestamp="1511391439"&gt;8348&lt;/key&gt;&lt;/foreign-keys&gt;&lt;ref-type name="Journal Article"&gt;17&lt;/ref-type&gt;&lt;contributors&gt;&lt;authors&gt;&lt;author&gt;Fullerton, Gary D.&lt;/author&gt;&lt;author&gt;Potter, Janet L.&lt;/author&gt;&lt;author&gt;Dornbluth, N. Carol&lt;/author&gt;&lt;/authors&gt;&lt;/contributors&gt;&lt;titles&gt;&lt;title&gt;NMR relaxation of protons in tissues and other macromolecular water solutions&lt;/title&gt;&lt;secondary-title&gt;Magnetic Resonance Imaging&lt;/secondary-title&gt;&lt;/titles&gt;&lt;periodical&gt;&lt;full-title&gt;Magnetic Resonance Imaging&lt;/full-title&gt;&lt;abbr-1&gt;Magn. Reson. Imaging&lt;/abbr-1&gt;&lt;abbr-2&gt;Magn Reson Imaging&lt;/abbr-2&gt;&lt;/periodical&gt;&lt;pages&gt;209-226&lt;/pages&gt;&lt;volume&gt;1&lt;/volume&gt;&lt;number&gt;4&lt;/number&gt;&lt;keywords&gt;&lt;keyword&gt;Nuclear magnetic resonance (NMR)&lt;/keyword&gt;&lt;keyword&gt;Protons&lt;/keyword&gt;&lt;keyword&gt;Water relaxation times&lt;/keyword&gt;&lt;keyword&gt;Longitudinal decay&lt;/keyword&gt;&lt;keyword&gt;Transverse decay&lt;/keyword&gt;&lt;keyword&gt;Protein solutions&lt;/keyword&gt;&lt;keyword&gt;Tissue characteristics&lt;/keyword&gt;&lt;/keywords&gt;&lt;dates&gt;&lt;year&gt;1982&lt;/year&gt;&lt;pub-dates&gt;&lt;date&gt;1982/01/01/&lt;/date&gt;&lt;/pub-dates&gt;&lt;/dates&gt;&lt;isbn&gt;0730-725X&lt;/isbn&gt;&lt;urls&gt;&lt;related-urls&gt;&lt;url&gt;http://www.sciencedirect.com/science/article/pii/0730725X82901722&lt;/url&gt;&lt;/related-urls&gt;&lt;/urls&gt;&lt;electronic-resource-num&gt;https://doi.org/10.1016/0730-725X(82)90172-2&lt;/electronic-resource-num&gt;&lt;/record&gt;&lt;/Cite&gt;&lt;/EndNote&gt;</w:instrText>
      </w:r>
      <w:r w:rsidR="00C32667">
        <w:fldChar w:fldCharType="separate"/>
      </w:r>
      <w:r w:rsidR="004174AC">
        <w:rPr>
          <w:noProof/>
        </w:rPr>
        <w:t>[69]</w:t>
      </w:r>
      <w:r w:rsidR="00C32667">
        <w:fldChar w:fldCharType="end"/>
      </w:r>
      <w:r w:rsidR="00C32667">
        <w:t xml:space="preserve">, due to a longer rotational correlation time of hydrogen in these molecules </w:t>
      </w:r>
      <w:r w:rsidR="00C32667">
        <w:fldChar w:fldCharType="begin"/>
      </w:r>
      <w:r w:rsidR="004174AC">
        <w:instrText xml:space="preserve"> ADDIN EN.CITE &lt;EndNote&gt;&lt;Cite&gt;&lt;Author&gt;Bloembergen&lt;/Author&gt;&lt;Year&gt;1948&lt;/Year&gt;&lt;RecNum&gt;8350&lt;/RecNum&gt;&lt;DisplayText&gt;[70]&lt;/DisplayText&gt;&lt;record&gt;&lt;rec-number&gt;8350&lt;/rec-number&gt;&lt;foreign-keys&gt;&lt;key app="EN" db-id="wsx2zxvfv2f923ezt58xsvan9zzwpdv5vewx" timestamp="1511392161"&gt;8350&lt;/key&gt;&lt;/foreign-keys&gt;&lt;ref-type name="Journal Article"&gt;17&lt;/ref-type&gt;&lt;contributors&gt;&lt;authors&gt;&lt;author&gt;Bloembergen, N.&lt;/author&gt;&lt;author&gt;Purcell, E. M.&lt;/author&gt;&lt;author&gt;Pound, R. V.&lt;/author&gt;&lt;/authors&gt;&lt;/contributors&gt;&lt;titles&gt;&lt;title&gt;Relaxation Effects in Nuclear Magnetic Resonance Absorption&lt;/title&gt;&lt;secondary-title&gt;Physical Review&lt;/secondary-title&gt;&lt;/titles&gt;&lt;pages&gt;679-712&lt;/pages&gt;&lt;volume&gt;73&lt;/volume&gt;&lt;number&gt;7&lt;/number&gt;&lt;dates&gt;&lt;year&gt;1948&lt;/year&gt;&lt;pub-dates&gt;&lt;date&gt;04/01/&lt;/date&gt;&lt;/pub-dates&gt;&lt;/dates&gt;&lt;publisher&gt;American Physical Society&lt;/publisher&gt;&lt;urls&gt;&lt;related-urls&gt;&lt;url&gt;https://link.aps.org/doi/10.1103/PhysRev.73.679&lt;/url&gt;&lt;/related-urls&gt;&lt;/urls&gt;&lt;/record&gt;&lt;/Cite&gt;&lt;/EndNote&gt;</w:instrText>
      </w:r>
      <w:r w:rsidR="00C32667">
        <w:fldChar w:fldCharType="separate"/>
      </w:r>
      <w:r w:rsidR="004174AC">
        <w:rPr>
          <w:noProof/>
        </w:rPr>
        <w:t>[70]</w:t>
      </w:r>
      <w:r w:rsidR="00C32667">
        <w:fldChar w:fldCharType="end"/>
      </w:r>
      <w:r w:rsidR="00C32667">
        <w:t>.</w:t>
      </w:r>
      <w:r w:rsidR="006A5DEE">
        <w:t xml:space="preserve"> T</w:t>
      </w:r>
      <w:r w:rsidR="006A5DEE">
        <w:rPr>
          <w:vertAlign w:val="subscript"/>
        </w:rPr>
        <w:t>2</w:t>
      </w:r>
      <w:r w:rsidR="006A5DEE">
        <w:t xml:space="preserve"> does not have a strong dependence on field strength (unlike T</w:t>
      </w:r>
      <w:r w:rsidR="006A5DEE">
        <w:rPr>
          <w:vertAlign w:val="subscript"/>
        </w:rPr>
        <w:t>1</w:t>
      </w:r>
      <w:r w:rsidR="006A5DEE">
        <w:t>)</w:t>
      </w:r>
      <w:r w:rsidR="00633FD7">
        <w:t xml:space="preserve">; </w:t>
      </w:r>
      <w:r w:rsidR="00CA5EFC">
        <w:t>however,</w:t>
      </w:r>
      <w:r w:rsidR="00633FD7">
        <w:t xml:space="preserve"> T</w:t>
      </w:r>
      <w:r w:rsidR="00633FD7">
        <w:rPr>
          <w:vertAlign w:val="subscript"/>
        </w:rPr>
        <w:t>2</w:t>
      </w:r>
      <w:r w:rsidR="00633FD7">
        <w:rPr>
          <w:vertAlign w:val="superscript"/>
        </w:rPr>
        <w:t>*</w:t>
      </w:r>
      <w:r w:rsidR="00CA5EFC">
        <w:t xml:space="preserve"> – </w:t>
      </w:r>
      <w:r w:rsidR="00633FD7">
        <w:t>the apparent T</w:t>
      </w:r>
      <w:r w:rsidR="00633FD7">
        <w:rPr>
          <w:vertAlign w:val="subscript"/>
        </w:rPr>
        <w:t>2</w:t>
      </w:r>
      <w:r w:rsidR="00633FD7">
        <w:t xml:space="preserve"> in the presence o</w:t>
      </w:r>
      <w:r w:rsidR="00CA5EFC">
        <w:t xml:space="preserve">f static field inhomogeneities </w:t>
      </w:r>
      <w:r w:rsidR="00CA5EFC">
        <w:softHyphen/>
        <w:t xml:space="preserve"> </w:t>
      </w:r>
      <w:r w:rsidR="00176B70">
        <w:t>does have a strong</w:t>
      </w:r>
      <w:r w:rsidR="007A2561">
        <w:t xml:space="preserve"> </w:t>
      </w:r>
      <w:r w:rsidR="00AB00AC">
        <w:t>inversely proportional</w:t>
      </w:r>
      <w:r w:rsidR="00176B70">
        <w:t xml:space="preserve"> </w:t>
      </w:r>
      <w:r w:rsidR="00AB00AC">
        <w:t xml:space="preserve">relationship with </w:t>
      </w:r>
      <w:r w:rsidR="00176B70">
        <w:t>main magnetic field strength</w:t>
      </w:r>
      <w:r w:rsidR="00AB00AC">
        <w:t xml:space="preserve"> in </w:t>
      </w:r>
      <w:r w:rsidR="00846598">
        <w:t>humans</w:t>
      </w:r>
      <w:r w:rsidR="007A2561">
        <w:t xml:space="preserve"> </w:t>
      </w:r>
      <w:r w:rsidR="00176B70">
        <w:fldChar w:fldCharType="begin">
          <w:fldData xml:space="preserve">PEVuZE5vdGU+PENpdGU+PEF1dGhvcj5MaTwvQXV0aG9yPjxZZWFyPjIwMDk8L1llYXI+PFJlY051
bT44MzU2PC9SZWNOdW0+PERpc3BsYXlUZXh0Pls3MV08L0Rpc3BsYXlUZXh0PjxyZWNvcmQ+PHJl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4174AC">
        <w:instrText xml:space="preserve"> ADDIN EN.CITE </w:instrText>
      </w:r>
      <w:r w:rsidR="004174AC">
        <w:fldChar w:fldCharType="begin">
          <w:fldData xml:space="preserve">PEVuZE5vdGU+PENpdGU+PEF1dGhvcj5MaTwvQXV0aG9yPjxZZWFyPjIwMDk8L1llYXI+PFJlY051
bT44MzU2PC9SZWNOdW0+PERpc3BsYXlUZXh0Pls3MV08L0Rpc3BsYXlUZXh0PjxyZWNvcmQ+PHJl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4174AC">
        <w:instrText xml:space="preserve"> ADDIN EN.CITE.DATA </w:instrText>
      </w:r>
      <w:r w:rsidR="004174AC">
        <w:fldChar w:fldCharType="end"/>
      </w:r>
      <w:r w:rsidR="00176B70">
        <w:fldChar w:fldCharType="separate"/>
      </w:r>
      <w:r w:rsidR="004174AC">
        <w:rPr>
          <w:noProof/>
        </w:rPr>
        <w:t>[71]</w:t>
      </w:r>
      <w:r w:rsidR="00176B70">
        <w:fldChar w:fldCharType="end"/>
      </w:r>
      <w:r w:rsidR="006A5DEE">
        <w:t>.</w:t>
      </w:r>
    </w:p>
    <w:p w14:paraId="3D3AA480" w14:textId="1A3DDA32" w:rsidR="005C782C" w:rsidRPr="00511C56" w:rsidRDefault="005C782C" w:rsidP="00697958">
      <w:r>
        <w:t>qMT does not require a quantitative T</w:t>
      </w:r>
      <w:r>
        <w:rPr>
          <w:vertAlign w:val="subscript"/>
        </w:rPr>
        <w:t>2</w:t>
      </w:r>
      <w:r>
        <w:t xml:space="preserve"> map for calibration or to be a constraint. However, most qMT models do inherently fit the data for T</w:t>
      </w:r>
      <w:r>
        <w:rPr>
          <w:vertAlign w:val="subscript"/>
        </w:rPr>
        <w:t>2</w:t>
      </w:r>
      <w:r>
        <w:t xml:space="preserve"> values. In the two-pool qMT model (to be discussed in detail later), two different T</w:t>
      </w:r>
      <w:r>
        <w:rPr>
          <w:vertAlign w:val="subscript"/>
        </w:rPr>
        <w:t>2</w:t>
      </w:r>
      <w:r>
        <w:t xml:space="preserve"> </w:t>
      </w:r>
      <w:r w:rsidR="00657929">
        <w:t>fitting parameters</w:t>
      </w:r>
      <w:r w:rsidR="00270FA6">
        <w:t xml:space="preserve"> are used</w:t>
      </w:r>
      <w:r>
        <w:t>: T</w:t>
      </w:r>
      <w:r>
        <w:rPr>
          <w:vertAlign w:val="subscript"/>
        </w:rPr>
        <w:t>2</w:t>
      </w:r>
      <w:r>
        <w:t xml:space="preserve"> of the “free-pool” (T</w:t>
      </w:r>
      <w:r>
        <w:rPr>
          <w:vertAlign w:val="subscript"/>
        </w:rPr>
        <w:t>2,f</w:t>
      </w:r>
      <w:r>
        <w:t>, on the order of milliseconds) and T</w:t>
      </w:r>
      <w:r>
        <w:rPr>
          <w:vertAlign w:val="subscript"/>
        </w:rPr>
        <w:t>2</w:t>
      </w:r>
      <w:r>
        <w:t xml:space="preserve"> of the “restricted pool” (T</w:t>
      </w:r>
      <w:r>
        <w:rPr>
          <w:vertAlign w:val="subscript"/>
        </w:rPr>
        <w:t>2,r</w:t>
      </w:r>
      <w:r>
        <w:t>, on the order of microseconds)</w:t>
      </w:r>
      <w:r w:rsidR="00C10CA2">
        <w:t>.</w:t>
      </w:r>
      <w:r w:rsidR="00F879C3">
        <w:t xml:space="preserve"> Some groups choose to fix the T</w:t>
      </w:r>
      <w:r w:rsidR="00F879C3">
        <w:rPr>
          <w:vertAlign w:val="subscript"/>
        </w:rPr>
        <w:t>2,r</w:t>
      </w:r>
      <w:r w:rsidR="00F879C3">
        <w:t xml:space="preserve"> values to the average whole-brain value in their fitting models </w:t>
      </w:r>
      <w:r w:rsidR="00F879C3">
        <w:fldChar w:fldCharType="begin">
          <w:fldData xml:space="preserve">PEVuZE5vdGU+PENpdGU+PEF1dGhvcj5VbmRlcmhpbGw8L0F1dGhvcj48WWVhcj4yMDExPC9ZZWFy
PjxSZWNOdW0+Mzc3MjwvUmVjTnVtPjxEaXNwbGF5VGV4dD5bNzJdPC9EaXNwbGF5VGV4dD48cmVj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4174AC">
        <w:instrText xml:space="preserve"> ADDIN EN.CITE </w:instrText>
      </w:r>
      <w:r w:rsidR="004174AC">
        <w:fldChar w:fldCharType="begin">
          <w:fldData xml:space="preserve">PEVuZE5vdGU+PENpdGU+PEF1dGhvcj5VbmRlcmhpbGw8L0F1dGhvcj48WWVhcj4yMDExPC9ZZWFy
PjxSZWNOdW0+Mzc3MjwvUmVjTnVtPjxEaXNwbGF5VGV4dD5bNzJdPC9EaXNwbGF5VGV4dD48cmVj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4174AC">
        <w:instrText xml:space="preserve"> ADDIN EN.CITE.DATA </w:instrText>
      </w:r>
      <w:r w:rsidR="004174AC">
        <w:fldChar w:fldCharType="end"/>
      </w:r>
      <w:r w:rsidR="00F879C3">
        <w:fldChar w:fldCharType="separate"/>
      </w:r>
      <w:r w:rsidR="004174AC">
        <w:rPr>
          <w:noProof/>
        </w:rPr>
        <w:t>[72]</w:t>
      </w:r>
      <w:r w:rsidR="00F879C3">
        <w:fldChar w:fldCharType="end"/>
      </w:r>
      <w:r w:rsidR="00F879C3">
        <w:t>, i</w:t>
      </w:r>
      <w:r w:rsidR="007D3475">
        <w:t>n part because histopathology</w:t>
      </w:r>
      <w:r w:rsidR="00F879C3">
        <w:t xml:space="preserve"> studies have </w:t>
      </w:r>
      <w:r w:rsidR="007D3475">
        <w:t xml:space="preserve">not observed </w:t>
      </w:r>
      <w:r w:rsidR="00F879C3">
        <w:t>a correlation between T</w:t>
      </w:r>
      <w:r w:rsidR="00F879C3">
        <w:rPr>
          <w:vertAlign w:val="subscript"/>
        </w:rPr>
        <w:t>2,r</w:t>
      </w:r>
      <w:r w:rsidR="00F879C3">
        <w:t xml:space="preserve"> and myelin density</w:t>
      </w:r>
      <w:r w:rsidR="007D3475">
        <w:t xml:space="preserve"> </w: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 </w:instrTex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EN.CITE.DATA </w:instrText>
      </w:r>
      <w:r w:rsidR="007D3475">
        <w:fldChar w:fldCharType="end"/>
      </w:r>
      <w:r w:rsidR="007D3475">
        <w:fldChar w:fldCharType="separate"/>
      </w:r>
      <w:r w:rsidR="007D3475">
        <w:rPr>
          <w:noProof/>
        </w:rPr>
        <w:t>[39]</w:t>
      </w:r>
      <w:r w:rsidR="007D3475">
        <w:fldChar w:fldCharType="end"/>
      </w:r>
      <w:r w:rsidR="00F879C3">
        <w:t>.</w:t>
      </w:r>
      <w:r w:rsidR="005B46CD">
        <w:t xml:space="preserve"> </w:t>
      </w:r>
      <w:r w:rsidR="00B31AA5">
        <w:t>Nevertheless</w:t>
      </w:r>
      <w:r w:rsidR="005B46CD">
        <w:t>, quantitative T</w:t>
      </w:r>
      <w:r w:rsidR="005B46CD">
        <w:rPr>
          <w:vertAlign w:val="subscript"/>
        </w:rPr>
        <w:t>2</w:t>
      </w:r>
      <w:r w:rsidR="005B46CD">
        <w:t xml:space="preserve"> mapping </w:t>
      </w:r>
      <w:r w:rsidR="00B31AA5">
        <w:t xml:space="preserve">is an important technique </w:t>
      </w:r>
      <w:r w:rsidR="00270FA6">
        <w:t xml:space="preserve">in and of itself </w:t>
      </w:r>
      <w:r w:rsidR="00B31AA5">
        <w:t>for MS, as it is used to estimate the myelin water fraction (MWF)</w:t>
      </w:r>
      <w:r w:rsidR="00760FF6">
        <w:t xml:space="preserve"> </w:t>
      </w:r>
      <w:r w:rsidR="008D01E2">
        <w:fldChar w:fldCharType="begin">
          <w:fldData xml:space="preserve">PEVuZE5vdGU+PENpdGU+PEF1dGhvcj5NYWNrYXk8L0F1dGhvcj48WWVhcj4xOTk0PC9ZZWFyPjxS
ZWNOdW0+ODM2MDwvUmVjTnVtPjxEaXNwbGF5VGV4dD5bNzMsNzRdPC9EaXNwbGF5VGV4dD48cmVj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4174AC">
        <w:instrText xml:space="preserve"> ADDIN EN.CITE </w:instrText>
      </w:r>
      <w:r w:rsidR="004174AC">
        <w:fldChar w:fldCharType="begin">
          <w:fldData xml:space="preserve">PEVuZE5vdGU+PENpdGU+PEF1dGhvcj5NYWNrYXk8L0F1dGhvcj48WWVhcj4xOTk0PC9ZZWFyPjxS
ZWNOdW0+ODM2MDwvUmVjTnVtPjxEaXNwbGF5VGV4dD5bNzMsNzRdPC9EaXNwbGF5VGV4dD48cmVj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4174AC">
        <w:instrText xml:space="preserve"> ADDIN EN.CITE.DATA </w:instrText>
      </w:r>
      <w:r w:rsidR="004174AC">
        <w:fldChar w:fldCharType="end"/>
      </w:r>
      <w:r w:rsidR="008D01E2">
        <w:fldChar w:fldCharType="separate"/>
      </w:r>
      <w:r w:rsidR="004174AC">
        <w:rPr>
          <w:noProof/>
        </w:rPr>
        <w:t>[73,74]</w:t>
      </w:r>
      <w:r w:rsidR="008D01E2">
        <w:fldChar w:fldCharType="end"/>
      </w:r>
      <w:r w:rsidR="00B31AA5">
        <w:t xml:space="preserve">, a measure that </w:t>
      </w:r>
      <w:r w:rsidR="008D01E2">
        <w:t>has been shown to</w:t>
      </w:r>
      <w:r w:rsidR="00B31AA5">
        <w:t xml:space="preserve"> correlate with myelin content </w:t>
      </w:r>
      <w:r w:rsidR="00A90702">
        <w:fldChar w:fldCharType="begin">
          <w:fldData xml:space="preserve">PEVuZE5vdGU+PENpdGU+PEF1dGhvcj5Nb29yZTwvQXV0aG9yPjxZZWFyPjIwMDA8L1llYXI+PFJl
Y051bT44MzU3PC9SZWNOdW0+PERpc3BsYXlUZXh0Pls3NSw3Nl08L0Rpc3BsYXlUZXh0PjxyZWNv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4174AC">
        <w:instrText xml:space="preserve"> ADDIN EN.CITE </w:instrText>
      </w:r>
      <w:r w:rsidR="004174AC">
        <w:fldChar w:fldCharType="begin">
          <w:fldData xml:space="preserve">PEVuZE5vdGU+PENpdGU+PEF1dGhvcj5Nb29yZTwvQXV0aG9yPjxZZWFyPjIwMDA8L1llYXI+PFJl
Y051bT44MzU3PC9SZWNOdW0+PERpc3BsYXlUZXh0Pls3NSw3Nl08L0Rpc3BsYXlUZXh0PjxyZWNv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4174AC">
        <w:instrText xml:space="preserve"> ADDIN EN.CITE.DATA </w:instrText>
      </w:r>
      <w:r w:rsidR="004174AC">
        <w:fldChar w:fldCharType="end"/>
      </w:r>
      <w:r w:rsidR="00A90702">
        <w:fldChar w:fldCharType="separate"/>
      </w:r>
      <w:r w:rsidR="004174AC">
        <w:rPr>
          <w:noProof/>
        </w:rPr>
        <w:t>[75,76]</w:t>
      </w:r>
      <w:r w:rsidR="00A90702">
        <w:fldChar w:fldCharType="end"/>
      </w:r>
      <w:r w:rsidR="00B31AA5">
        <w:t>.</w:t>
      </w:r>
      <w:r w:rsidR="00051193">
        <w:t xml:space="preserve"> MWF is calculated as the ratio of T</w:t>
      </w:r>
      <w:r w:rsidR="00051193">
        <w:rPr>
          <w:vertAlign w:val="subscript"/>
        </w:rPr>
        <w:t>2</w:t>
      </w:r>
      <w:r w:rsidR="00511C56">
        <w:t xml:space="preserve"> distribution of water </w:t>
      </w:r>
      <w:r w:rsidR="00881C32">
        <w:t xml:space="preserve">trapped </w:t>
      </w:r>
      <w:r w:rsidR="00511C56">
        <w:t>between the myelin layers (~40-50 ms) over the</w:t>
      </w:r>
      <w:r w:rsidR="00511C56" w:rsidRPr="00511C56">
        <w:t xml:space="preserve"> </w:t>
      </w:r>
      <w:r w:rsidR="00A05C0F">
        <w:t xml:space="preserve">total water content (myelin water and </w:t>
      </w:r>
      <w:r w:rsidR="00511C56">
        <w:t>intra/extracellular water</w:t>
      </w:r>
      <w:r w:rsidR="00A05C0F">
        <w:t>, having a T</w:t>
      </w:r>
      <w:r w:rsidR="00A05C0F" w:rsidRPr="0081757C">
        <w:rPr>
          <w:vertAlign w:val="subscript"/>
        </w:rPr>
        <w:t>2</w:t>
      </w:r>
      <w:r w:rsidR="00A05C0F">
        <w:t xml:space="preserve"> </w:t>
      </w:r>
      <w:r w:rsidR="00511C56">
        <w:t xml:space="preserve">~100 ms). </w:t>
      </w:r>
      <w:r w:rsidR="00881C32">
        <w:t>These T</w:t>
      </w:r>
      <w:r w:rsidR="00881C32">
        <w:rPr>
          <w:vertAlign w:val="subscript"/>
        </w:rPr>
        <w:t>2</w:t>
      </w:r>
      <w:r w:rsidR="00881C32">
        <w:t xml:space="preserve"> distributions are typically estimated</w:t>
      </w:r>
      <w:r w:rsidR="00511C56">
        <w:t xml:space="preserve"> by fitting multi-component T</w:t>
      </w:r>
      <w:r w:rsidR="00511C56">
        <w:rPr>
          <w:vertAlign w:val="subscript"/>
        </w:rPr>
        <w:t>2</w:t>
      </w:r>
      <w:r w:rsidR="00511C56">
        <w:t xml:space="preserve"> </w:t>
      </w:r>
      <w:r w:rsidR="00881C32">
        <w:t xml:space="preserve">signal </w:t>
      </w:r>
      <w:r w:rsidR="00511C56">
        <w:t>decay curves with multi-echo spin-echo pulse sequences</w:t>
      </w:r>
      <w:r w:rsidR="00881C32">
        <w:t>;</w:t>
      </w:r>
      <w:r w:rsidR="00511C56">
        <w:t xml:space="preserve"> a comprehensive</w:t>
      </w:r>
      <w:r w:rsidR="00881C32">
        <w:t xml:space="preserve"> technical</w:t>
      </w:r>
      <w:r w:rsidR="00511C56">
        <w:t xml:space="preserve"> review of </w:t>
      </w:r>
      <w:r w:rsidR="00881C32">
        <w:t>MWF acquisition methods</w:t>
      </w:r>
      <w:r w:rsidR="00511C56">
        <w:t xml:space="preserve"> </w:t>
      </w:r>
      <w:r w:rsidR="00881C32">
        <w:t>is presented in</w:t>
      </w:r>
      <w:r w:rsidR="00511C56">
        <w:t xml:space="preserve"> Alonso-Ortiz et al. 2015 </w:t>
      </w:r>
      <w:r w:rsidR="00881C32">
        <w:fldChar w:fldCharType="begin"/>
      </w:r>
      <w:r w:rsidR="004174AC">
        <w:instrText xml:space="preserve"> ADDIN EN.CITE &lt;EndNote&gt;&lt;Cite&gt;&lt;Author&gt;Alonso-Ortiz&lt;/Author&gt;&lt;Year&gt;2015&lt;/Year&gt;&lt;RecNum&gt;8352&lt;/RecNum&gt;&lt;DisplayText&gt;[77]&lt;/DisplayText&gt;&lt;record&gt;&lt;rec-number&gt;8352&lt;/rec-number&gt;&lt;foreign-keys&gt;&lt;key app="EN" db-id="wsx2zxvfv2f923ezt58xsvan9zzwpdv5vewx" timestamp="1511392247"&gt;8352&lt;/key&gt;&lt;/foreign-keys&gt;&lt;ref-type name="Journal Article"&gt;17&lt;/ref-type&gt;&lt;contributors&gt;&lt;authors&gt;&lt;author&gt;Alonso-Ortiz, Eva&lt;/author&gt;&lt;author&gt;Levesque, Ives R.&lt;/author&gt;&lt;author&gt;Pike, G. Bruce&lt;/author&gt;&lt;/authors&gt;&lt;/contributors&gt;&lt;titles&gt;&lt;title&gt;MRI-based myelin water imaging: A technical review&lt;/title&gt;&lt;secondary-title&gt;Magnetic Resonance in Medicine&lt;/secondary-title&gt;&lt;/titles&gt;&lt;periodical&gt;&lt;full-title&gt;Magnetic Resonance in Medicine&lt;/full-title&gt;&lt;abbr-1&gt;Magn. Reson. Med.&lt;/abbr-1&gt;&lt;abbr-2&gt;Magn Reson Med&lt;/abbr-2&gt;&lt;/periodical&gt;&lt;pages&gt;70-81&lt;/pages&gt;&lt;volume&gt;73&lt;/volume&gt;&lt;number&gt;1&lt;/number&gt;&lt;keywords&gt;&lt;keyword&gt;myelin water imaging&lt;/keyword&gt;&lt;keyword&gt;myelin water fraction&lt;/keyword&gt;&lt;keyword&gt;T2 relaxation&lt;/keyword&gt;&lt;keyword&gt;T2 distribution&lt;/keyword&gt;&lt;keyword&gt;brain microstructure&lt;/keyword&gt;&lt;/keywords&gt;&lt;dates&gt;&lt;year&gt;2015&lt;/year&gt;&lt;/dates&gt;&lt;isbn&gt;1522-2594&lt;/isbn&gt;&lt;urls&gt;&lt;related-urls&gt;&lt;url&gt;http://dx.doi.org/10.1002/mrm.25198&lt;/url&gt;&lt;/related-urls&gt;&lt;/urls&gt;&lt;electronic-resource-num&gt;10.1002/mrm.25198&lt;/electronic-resource-num&gt;&lt;/record&gt;&lt;/Cite&gt;&lt;/EndNote&gt;</w:instrText>
      </w:r>
      <w:r w:rsidR="00881C32">
        <w:fldChar w:fldCharType="separate"/>
      </w:r>
      <w:r w:rsidR="004174AC">
        <w:rPr>
          <w:noProof/>
        </w:rPr>
        <w:t>[77]</w:t>
      </w:r>
      <w:r w:rsidR="00881C32">
        <w:fldChar w:fldCharType="end"/>
      </w:r>
      <w:r w:rsidR="00511C56">
        <w:t>.</w:t>
      </w:r>
    </w:p>
    <w:p w14:paraId="0DC5A855" w14:textId="77777777" w:rsidR="00403A11" w:rsidRDefault="00DD0B26" w:rsidP="00403A11">
      <w:pPr>
        <w:pStyle w:val="Titre3"/>
      </w:pPr>
      <w:bookmarkStart w:id="33" w:name="_Toc500767884"/>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33"/>
    </w:p>
    <w:p w14:paraId="72D77295" w14:textId="77777777" w:rsidR="00B946CA" w:rsidRPr="00B946CA" w:rsidRDefault="00B946CA" w:rsidP="001B3EE1">
      <w:pPr>
        <w:spacing w:after="0"/>
        <w:rPr>
          <w:i/>
        </w:rPr>
      </w:pPr>
      <w:r>
        <w:rPr>
          <w:i/>
        </w:rPr>
        <w:t>B</w:t>
      </w:r>
      <w:r>
        <w:rPr>
          <w:i/>
          <w:vertAlign w:val="subscript"/>
        </w:rPr>
        <w:t>1</w:t>
      </w:r>
      <w:r>
        <w:rPr>
          <w:i/>
        </w:rPr>
        <w:t xml:space="preserve"> Mapping</w:t>
      </w:r>
    </w:p>
    <w:p w14:paraId="4E53B6B0" w14:textId="762AE11D" w:rsidR="00DA3569" w:rsidRPr="00E50C99" w:rsidRDefault="005F4FE3" w:rsidP="00DA3569">
      <w:r>
        <w:t>The transmit radio-frequency (RF) amplitude (</w:t>
      </w:r>
      <w:r w:rsidR="001820B2">
        <w:t>“</w:t>
      </w:r>
      <w:r>
        <w:t>B</w:t>
      </w:r>
      <w:r w:rsidRPr="00DA3569">
        <w:rPr>
          <w:vertAlign w:val="subscript"/>
        </w:rPr>
        <w:t>1</w:t>
      </w:r>
      <w:r w:rsidRPr="00DA3569">
        <w:rPr>
          <w:vertAlign w:val="superscript"/>
        </w:rPr>
        <w:t>+</w:t>
      </w:r>
      <w:r w:rsidR="001820B2">
        <w:t>”</w:t>
      </w:r>
      <w:r>
        <w:t xml:space="preserve">, but </w:t>
      </w:r>
      <w:r w:rsidR="00F83012">
        <w:t>more frequently</w:t>
      </w:r>
      <w:r>
        <w:t xml:space="preserve"> written simply as </w:t>
      </w:r>
      <w:r w:rsidR="001820B2">
        <w:t>“</w:t>
      </w:r>
      <w:r>
        <w:t>B</w:t>
      </w:r>
      <w:r w:rsidRPr="00DA3569">
        <w:rPr>
          <w:vertAlign w:val="subscript"/>
        </w:rPr>
        <w:t>1</w:t>
      </w:r>
      <w:r w:rsidR="001820B2">
        <w:t>”</w:t>
      </w:r>
      <w:r>
        <w:t xml:space="preserve"> in the context of q</w:t>
      </w:r>
      <w:r w:rsidR="004C6E10">
        <w:t xml:space="preserve">uantitative </w:t>
      </w:r>
      <w:r>
        <w:t xml:space="preserve">MRI imaging) </w:t>
      </w:r>
      <w:r w:rsidR="001820B2">
        <w:t>is a quantity that directly impacts the actual flip angle</w:t>
      </w:r>
      <w:r w:rsidR="004C6E10">
        <w:t xml:space="preserve"> that</w:t>
      </w:r>
      <w:r w:rsidR="001820B2">
        <w:t xml:space="preserve"> magnetization in a voxel rotates due to on-resonance RF pulses</w:t>
      </w:r>
      <w:r w:rsidR="004C6E10">
        <w:t>.</w:t>
      </w:r>
      <w:r w:rsidR="00DA3569">
        <w:t xml:space="preserve"> </w:t>
      </w:r>
      <w:r w:rsidR="00692731">
        <w:t>Spatial inhomogeneity of B</w:t>
      </w:r>
      <w:r w:rsidR="00692731" w:rsidRPr="00DA3569">
        <w:rPr>
          <w:vertAlign w:val="subscript"/>
        </w:rPr>
        <w:t>1</w:t>
      </w:r>
      <w:r w:rsidR="00692731">
        <w:t xml:space="preserve"> leads to spins across the sample </w:t>
      </w:r>
      <w:r w:rsidR="004C6E10">
        <w:t>experiencing</w:t>
      </w:r>
      <w:r w:rsidR="00692731">
        <w:t xml:space="preserve"> different flip angles</w:t>
      </w:r>
      <w:r w:rsidR="00A41D08">
        <w:t>, which</w:t>
      </w:r>
      <w:r w:rsidR="00D50028">
        <w:t xml:space="preserve"> can</w:t>
      </w:r>
      <w:r w:rsidR="00A41D08">
        <w:t xml:space="preserve"> </w:t>
      </w:r>
      <w:r w:rsidR="00D50028">
        <w:t>lead to differences in</w:t>
      </w:r>
      <w:r w:rsidR="00A41D08">
        <w:t xml:space="preserve"> </w:t>
      </w:r>
      <w:r w:rsidR="00523969">
        <w:t>image</w:t>
      </w:r>
      <w:r w:rsidR="004C6E10">
        <w:t xml:space="preserve"> signal</w:t>
      </w:r>
      <w:r w:rsidR="00523969">
        <w:t xml:space="preserve"> </w:t>
      </w:r>
      <w:r w:rsidR="004C6E10">
        <w:t xml:space="preserve">intensity throughout a homogeneous </w:t>
      </w:r>
      <w:r w:rsidR="00D50028">
        <w:t>sample</w:t>
      </w:r>
      <w:r w:rsidR="00523969">
        <w:t>. Although B</w:t>
      </w:r>
      <w:r w:rsidR="00523969" w:rsidRPr="00DA3569">
        <w:rPr>
          <w:vertAlign w:val="subscript"/>
        </w:rPr>
        <w:t>1</w:t>
      </w:r>
      <w:r w:rsidR="00523969">
        <w:t xml:space="preserve"> can refer to the </w:t>
      </w:r>
      <w:r w:rsidR="00F41CE9">
        <w:t>actual</w:t>
      </w:r>
      <w:r w:rsidR="00CB603F">
        <w:t xml:space="preserve"> RF</w:t>
      </w:r>
      <w:r w:rsidR="00F41CE9">
        <w:t xml:space="preserve"> magnetic field amplitude (</w:t>
      </w:r>
      <w:r w:rsidR="00CB603F">
        <w:t>on the order of</w:t>
      </w:r>
      <w:r w:rsidR="00F41CE9">
        <w:t xml:space="preserve"> micro</w:t>
      </w:r>
      <w:r w:rsidR="000C31A5">
        <w:t>-T</w:t>
      </w:r>
      <w:r w:rsidR="00F41CE9">
        <w:t>esla</w:t>
      </w:r>
      <w:r w:rsidR="000C31A5">
        <w:t>s</w:t>
      </w:r>
      <w:r w:rsidR="00DA3569">
        <w:t xml:space="preserve"> </w:t>
      </w:r>
      <w:r w:rsidR="00DA3569">
        <w:fldChar w:fldCharType="begin"/>
      </w:r>
      <w:r w:rsidR="004174AC">
        <w:instrText xml:space="preserve"> ADDIN EN.CITE &lt;EndNote&gt;&lt;Cite&gt;&lt;Author&gt;Collins&lt;/Author&gt;&lt;Year&gt;2011&lt;/Year&gt;&lt;RecNum&gt;8362&lt;/RecNum&gt;&lt;DisplayText&gt;[78]&lt;/DisplayText&gt;&lt;record&gt;&lt;rec-number&gt;8362&lt;/rec-number&gt;&lt;foreign-keys&gt;&lt;key app="EN" db-id="wsx2zxvfv2f923ezt58xsvan9zzwpdv5vewx" timestamp="1511457233"&gt;8362&lt;/key&gt;&lt;/foreign-keys&gt;&lt;ref-type name="Journal Article"&gt;17&lt;/ref-type&gt;&lt;contributors&gt;&lt;authors&gt;&lt;author&gt;Collins, Christopher M.&lt;/author&gt;&lt;author&gt;Wang, Zhangwei&lt;/author&gt;&lt;/authors&gt;&lt;/contributors&gt;&lt;titles&gt;&lt;title&gt;Calculation of radiofrequency electromagnetic fields and their effects in MRI of human subjects&lt;/title&gt;&lt;secondary-title&gt;Magnetic Resonance in Medicine&lt;/secondary-title&gt;&lt;/titles&gt;&lt;periodical&gt;&lt;full-title&gt;Magnetic Resonance in Medicine&lt;/full-title&gt;&lt;abbr-1&gt;Magn. Reson. Med.&lt;/abbr-1&gt;&lt;abbr-2&gt;Magn Reson Med&lt;/abbr-2&gt;&lt;/periodical&gt;&lt;pages&gt;1470-1482&lt;/pages&gt;&lt;volume&gt;65&lt;/volume&gt;&lt;number&gt;5&lt;/number&gt;&lt;keywords&gt;&lt;keyword&gt;MRI&lt;/keyword&gt;&lt;keyword&gt;electromagnetics&lt;/keyword&gt;&lt;keyword&gt;radiofrequency&lt;/keyword&gt;&lt;keyword&gt;signal&lt;/keyword&gt;&lt;keyword&gt;noise&lt;/keyword&gt;&lt;keyword&gt;SAR&lt;/keyword&gt;&lt;keyword&gt;safety&lt;/keyword&gt;&lt;/keywords&gt;&lt;dates&gt;&lt;year&gt;2011&lt;/year&gt;&lt;/dates&gt;&lt;publisher&gt;Wiley Subscription Services, Inc., A Wiley Company&lt;/publisher&gt;&lt;isbn&gt;1522-2594&lt;/isbn&gt;&lt;urls&gt;&lt;related-urls&gt;&lt;url&gt;http://dx.doi.org/10.1002/mrm.22845&lt;/url&gt;&lt;/related-urls&gt;&lt;/urls&gt;&lt;electronic-resource-num&gt;10.1002/mrm.22845&lt;/electronic-resource-num&gt;&lt;/record&gt;&lt;/Cite&gt;&lt;/EndNote&gt;</w:instrText>
      </w:r>
      <w:r w:rsidR="00DA3569">
        <w:fldChar w:fldCharType="separate"/>
      </w:r>
      <w:r w:rsidR="004174AC">
        <w:rPr>
          <w:noProof/>
        </w:rPr>
        <w:t>[78]</w:t>
      </w:r>
      <w:r w:rsidR="00DA3569">
        <w:fldChar w:fldCharType="end"/>
      </w:r>
      <w:r w:rsidR="00F41CE9">
        <w:t>)</w:t>
      </w:r>
      <w:r w:rsidR="00523969">
        <w:t xml:space="preserve">, </w:t>
      </w:r>
      <w:r w:rsidR="004C6E10">
        <w:t>in the context of quantitative MRI it’</w:t>
      </w:r>
      <w:r w:rsidR="00523969">
        <w:t xml:space="preserve">s more </w:t>
      </w:r>
      <w:r w:rsidR="004C6E10">
        <w:t>represented</w:t>
      </w:r>
      <w:r w:rsidR="00523969">
        <w:t xml:space="preserve"> as </w:t>
      </w:r>
      <w:r w:rsidR="00E25B04">
        <w:t>a</w:t>
      </w:r>
      <w:r w:rsidR="00523969">
        <w:t xml:space="preserve"> normalized correction factor of the nominal flip angle set by the user at the scanner</w:t>
      </w:r>
      <w:r w:rsidR="00E50C99">
        <w:t xml:space="preserve"> (α</w:t>
      </w:r>
      <w:r w:rsidR="000C31A5" w:rsidRPr="0081757C">
        <w:rPr>
          <w:vertAlign w:val="subscript"/>
        </w:rPr>
        <w:t>actual</w:t>
      </w:r>
      <w:r w:rsidR="00E50C99">
        <w:t xml:space="preserve"> = B</w:t>
      </w:r>
      <w:r w:rsidR="00E50C99">
        <w:rPr>
          <w:vertAlign w:val="subscript"/>
        </w:rPr>
        <w:t>1</w:t>
      </w:r>
      <w:r w:rsidR="00E50C99">
        <w:t>·α</w:t>
      </w:r>
      <w:r w:rsidR="00E50C99">
        <w:rPr>
          <w:vertAlign w:val="subscript"/>
        </w:rPr>
        <w:t>nominal</w:t>
      </w:r>
      <w:r w:rsidR="00E50C99">
        <w:t>)</w:t>
      </w:r>
      <w:r w:rsidR="00DA3569">
        <w:t>.</w:t>
      </w:r>
      <w:r w:rsidR="00523969">
        <w:t xml:space="preserve"> B</w:t>
      </w:r>
      <w:r w:rsidR="00523969" w:rsidRPr="00DA3569">
        <w:rPr>
          <w:vertAlign w:val="subscript"/>
        </w:rPr>
        <w:t>1</w:t>
      </w:r>
      <w:r w:rsidR="00523969">
        <w:t xml:space="preserve"> maps </w:t>
      </w:r>
      <w:r w:rsidR="004C6E10">
        <w:t xml:space="preserve">are </w:t>
      </w:r>
      <w:r w:rsidR="00523969">
        <w:t>measure</w:t>
      </w:r>
      <w:r w:rsidR="00DA3569">
        <w:t>d</w:t>
      </w:r>
      <w:r w:rsidR="00523969">
        <w:t xml:space="preserve"> as a calibration measurement for quantitative MRI techniques, however some interesting parameters can be derived </w:t>
      </w:r>
      <w:r w:rsidR="00DA3569">
        <w:t xml:space="preserve">directly </w:t>
      </w:r>
      <w:r w:rsidR="00523969">
        <w:t>from B</w:t>
      </w:r>
      <w:r w:rsidR="00523969" w:rsidRPr="00DA3569">
        <w:rPr>
          <w:vertAlign w:val="subscript"/>
        </w:rPr>
        <w:t>1</w:t>
      </w:r>
      <w:r w:rsidR="008B3819">
        <w:t xml:space="preserve"> maps, such as the </w:t>
      </w:r>
      <w:r w:rsidR="00523969">
        <w:t>electrical conductivity and permittivity of tissues</w:t>
      </w:r>
      <w:r w:rsidR="004C6E10">
        <w:t xml:space="preserve"> </w:t>
      </w:r>
      <w:r w:rsidR="00CB603F">
        <w:fldChar w:fldCharType="begin"/>
      </w:r>
      <w:r w:rsidR="004174AC">
        <w:instrText xml:space="preserve"> ADDIN EN.CITE &lt;EndNote&gt;&lt;Cite&gt;&lt;Author&gt;Liu&lt;/Author&gt;&lt;Year&gt;2015&lt;/Year&gt;&lt;RecNum&gt;8198&lt;/RecNum&gt;&lt;DisplayText&gt;[79]&lt;/DisplayText&gt;&lt;record&gt;&lt;rec-number&gt;8198&lt;/rec-number&gt;&lt;foreign-keys&gt;&lt;key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CB603F">
        <w:fldChar w:fldCharType="separate"/>
      </w:r>
      <w:r w:rsidR="004174AC">
        <w:rPr>
          <w:noProof/>
        </w:rPr>
        <w:t>[79]</w:t>
      </w:r>
      <w:r w:rsidR="00CB603F">
        <w:fldChar w:fldCharType="end"/>
      </w:r>
      <w:r w:rsidR="008B3819">
        <w:t xml:space="preserve"> and the local </w:t>
      </w:r>
      <w:r w:rsidR="000C31A5">
        <w:t xml:space="preserve">specific </w:t>
      </w:r>
      <w:r w:rsidR="008B3819">
        <w:t xml:space="preserve">absorption rate (SAR) </w:t>
      </w:r>
      <w:r w:rsidR="00DA3569">
        <w:fldChar w:fldCharType="begin"/>
      </w:r>
      <w:r w:rsidR="004174AC">
        <w:instrText xml:space="preserve"> ADDIN EN.CITE &lt;EndNote&gt;&lt;Cite&gt;&lt;Author&gt;Katscher&lt;/Author&gt;&lt;Year&gt;2009&lt;/Year&gt;&lt;RecNum&gt;8201&lt;/RecNum&gt;&lt;DisplayText&gt;[80]&lt;/DisplayText&gt;&lt;record&gt;&lt;rec-number&gt;8201&lt;/rec-number&gt;&lt;foreign-keys&gt;&lt;key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DA3569">
        <w:fldChar w:fldCharType="separate"/>
      </w:r>
      <w:r w:rsidR="004174AC">
        <w:rPr>
          <w:noProof/>
        </w:rPr>
        <w:t>[80]</w:t>
      </w:r>
      <w:r w:rsidR="00DA3569">
        <w:fldChar w:fldCharType="end"/>
      </w:r>
      <w:r w:rsidR="008B3819">
        <w:t>.</w:t>
      </w:r>
      <w:r w:rsidR="00DA3569">
        <w:t xml:space="preserve"> Even</w:t>
      </w:r>
      <w:r w:rsidR="004C6E10">
        <w:t xml:space="preserve"> if</w:t>
      </w:r>
      <w:r w:rsidR="00DA3569">
        <w:t xml:space="preserve"> B</w:t>
      </w:r>
      <w:r w:rsidR="00DA3569">
        <w:rPr>
          <w:vertAlign w:val="subscript"/>
        </w:rPr>
        <w:t>1</w:t>
      </w:r>
      <w:r w:rsidR="00DA3569">
        <w:t xml:space="preserve"> is calibrated to a high degree of homogeneity in an empty scanner </w:t>
      </w:r>
      <w:r w:rsidR="004C6E10">
        <w:t xml:space="preserve">(e.g. </w:t>
      </w:r>
      <w:r w:rsidR="00DA3569">
        <w:t>using pickup coils</w:t>
      </w:r>
      <w:r w:rsidR="004C6E10">
        <w:t xml:space="preserve"> and </w:t>
      </w:r>
      <w:r w:rsidR="000C31A5">
        <w:t xml:space="preserve">RF transmit </w:t>
      </w:r>
      <w:r w:rsidR="004C6E10">
        <w:t>coil design optimization)</w:t>
      </w:r>
      <w:r w:rsidR="00DA3569">
        <w:t>, electrodynamic interactions with tissue</w:t>
      </w:r>
      <w:r w:rsidR="004C6E10">
        <w:t>s</w:t>
      </w:r>
      <w:r w:rsidR="00DA3569">
        <w:t xml:space="preserve"> (loading/boundaries) will distort the B</w:t>
      </w:r>
      <w:r w:rsidR="00DA3569" w:rsidRPr="00DA3569">
        <w:rPr>
          <w:vertAlign w:val="subscript"/>
        </w:rPr>
        <w:t>1</w:t>
      </w:r>
      <w:r w:rsidR="00DA3569">
        <w:t xml:space="preserve"> amplitude profile</w:t>
      </w:r>
      <w:r w:rsidR="00D26C55">
        <w:t xml:space="preserve"> </w:t>
      </w:r>
      <w:r w:rsidR="00D26C55">
        <w:fldChar w:fldCharType="begin"/>
      </w:r>
      <w:r w:rsidR="004174AC">
        <w:instrText xml:space="preserve"> ADDIN EN.CITE &lt;EndNote&gt;&lt;Cite&gt;&lt;Author&gt;Jin&lt;/Author&gt;&lt;Year&gt;1997&lt;/Year&gt;&lt;RecNum&gt;8261&lt;/RecNum&gt;&lt;DisplayText&gt;[81]&lt;/DisplayText&gt;&lt;record&gt;&lt;rec-number&gt;8261&lt;/rec-number&gt;&lt;foreign-keys&gt;&lt;key app="EN" db-id="wsx2zxvfv2f923ezt58xsvan9zzwpdv5vewx" timestamp="1506971712"&gt;8261&lt;/key&gt;&lt;/foreign-keys&gt;&lt;ref-type name="Journal Article"&gt;17&lt;/ref-type&gt;&lt;contributors&gt;&lt;authors&gt;&lt;author&gt;Jin, J.&lt;/author&gt;&lt;author&gt;Chen, J.&lt;/author&gt;&lt;/authors&gt;&lt;/contributors&gt;&lt;auth-address&gt;Department of Electrical and Computer Engineering, University of Illinois at Urbana-Champaign, Urbana, Illinois 61801-2991, USA.&lt;/auth-address&gt;&lt;titles&gt;&lt;title&gt;On the SAR and field inhomogeneity of birdcage coils loaded with the human head&lt;/title&gt;&lt;secondary-title&gt;Magn Reson Med&lt;/secondary-title&gt;&lt;/titles&gt;&lt;periodical&gt;&lt;full-title&gt;Magnetic Resonance in Medicine&lt;/full-title&gt;&lt;abbr-1&gt;Magn. Reson. Med.&lt;/abbr-1&gt;&lt;abbr-2&gt;Magn Reson Med&lt;/abbr-2&gt;&lt;/periodical&gt;&lt;pages&gt;953-63&lt;/pages&gt;&lt;volume&gt;38&lt;/volume&gt;&lt;number&gt;6&lt;/number&gt;&lt;edition&gt;1997/12/24&lt;/edition&gt;&lt;keywords&gt;&lt;keyword&gt;Electromagnetic Fields&lt;/keyword&gt;&lt;keyword&gt;Head/*anatomy &amp;amp; histology&lt;/keyword&gt;&lt;keyword&gt;Humans&lt;/keyword&gt;&lt;keyword&gt;*Magnetic Resonance Imaging&lt;/keyword&gt;&lt;keyword&gt;Models, Anatomic&lt;/keyword&gt;&lt;/keywords&gt;&lt;dates&gt;&lt;year&gt;1997&lt;/year&gt;&lt;pub-dates&gt;&lt;date&gt;Dec&lt;/date&gt;&lt;/pub-dates&gt;&lt;/dates&gt;&lt;isbn&gt;0740-3194 (Print)&amp;#xD;0740-3194 (Linking)&lt;/isbn&gt;&lt;accession-num&gt;9402197&lt;/accession-num&gt;&lt;urls&gt;&lt;related-urls&gt;&lt;url&gt;https://www.ncbi.nlm.nih.gov/pubmed/9402197&lt;/url&gt;&lt;/related-urls&gt;&lt;/urls&gt;&lt;/record&gt;&lt;/Cite&gt;&lt;/EndNote&gt;</w:instrText>
      </w:r>
      <w:r w:rsidR="00D26C55">
        <w:fldChar w:fldCharType="separate"/>
      </w:r>
      <w:r w:rsidR="004174AC">
        <w:rPr>
          <w:noProof/>
        </w:rPr>
        <w:t>[81]</w:t>
      </w:r>
      <w:r w:rsidR="00D26C55">
        <w:fldChar w:fldCharType="end"/>
      </w:r>
      <w:r w:rsidR="00DA3569">
        <w:t xml:space="preserve">. For a human head, this pattern is generally elliptical </w:t>
      </w:r>
      <w:r w:rsidR="00DA3569">
        <w:fldChar w:fldCharType="begin"/>
      </w:r>
      <w:r w:rsidR="004174AC">
        <w:instrText xml:space="preserve"> ADDIN EN.CITE &lt;EndNote&gt;&lt;Cite&gt;&lt;Author&gt;Sled&lt;/Author&gt;&lt;Year&gt;1998&lt;/Year&gt;&lt;RecNum&gt;8180&lt;/RecNum&gt;&lt;DisplayText&gt;[82]&lt;/DisplayText&gt;&lt;record&gt;&lt;rec-number&gt;8180&lt;/rec-number&gt;&lt;foreign-keys&gt;&lt;key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DA3569">
        <w:fldChar w:fldCharType="separate"/>
      </w:r>
      <w:r w:rsidR="004174AC">
        <w:rPr>
          <w:noProof/>
        </w:rPr>
        <w:t>[82]</w:t>
      </w:r>
      <w:r w:rsidR="00DA3569">
        <w:fldChar w:fldCharType="end"/>
      </w:r>
      <w:r w:rsidR="00DA3569">
        <w:t xml:space="preserve">. </w:t>
      </w:r>
      <w:r w:rsidR="00E50C99">
        <w:t>B</w:t>
      </w:r>
      <w:r w:rsidR="00E50C99">
        <w:rPr>
          <w:vertAlign w:val="subscript"/>
        </w:rPr>
        <w:t>1</w:t>
      </w:r>
      <w:r w:rsidR="004C6E10">
        <w:t>-</w:t>
      </w:r>
      <w:r w:rsidR="00E50C99">
        <w:t xml:space="preserve">inhomogeneity </w:t>
      </w:r>
      <w:r w:rsidR="003F1438">
        <w:t>is also heavily influenced by field strength</w:t>
      </w:r>
      <w:r w:rsidR="008F2ECE">
        <w:t xml:space="preserve"> due to the lengthening of the RF wavelength</w:t>
      </w:r>
      <w:r w:rsidR="003F1438">
        <w:t>, worsening at higher field strengths.</w:t>
      </w:r>
      <w:r w:rsidR="008F2ECE">
        <w:t xml:space="preserve"> B</w:t>
      </w:r>
      <w:r w:rsidR="008F2ECE">
        <w:rPr>
          <w:vertAlign w:val="subscript"/>
        </w:rPr>
        <w:t>1</w:t>
      </w:r>
      <w:r w:rsidR="008F2ECE">
        <w:t xml:space="preserve"> inhomogeneity is particularly a challenge at ultra-high fields (7T</w:t>
      </w:r>
      <w:r w:rsidR="000C31A5">
        <w:t xml:space="preserve"> and higher</w:t>
      </w:r>
      <w:r w:rsidR="008F2ECE">
        <w:t xml:space="preserve">) due to </w:t>
      </w:r>
      <w:r w:rsidR="009B7491">
        <w:t>an</w:t>
      </w:r>
      <w:r w:rsidR="008F2ECE">
        <w:t xml:space="preserve"> RF wavelength </w:t>
      </w:r>
      <w:r w:rsidR="009B7491">
        <w:t>on the order of</w:t>
      </w:r>
      <w:r w:rsidR="008F2ECE">
        <w:t xml:space="preserve"> the </w:t>
      </w:r>
      <w:r w:rsidR="009B7491">
        <w:t>size</w:t>
      </w:r>
      <w:r w:rsidR="008F2ECE">
        <w:t xml:space="preserve"> of the human head, leading to </w:t>
      </w:r>
      <w:r w:rsidR="004853CE">
        <w:t>constructive/</w:t>
      </w:r>
      <w:r w:rsidR="00881C9F">
        <w:t xml:space="preserve">destructive interference of the RF wave </w:t>
      </w:r>
      <w:r w:rsidR="00881C9F">
        <w:fldChar w:fldCharType="begin"/>
      </w:r>
      <w:r w:rsidR="004174AC">
        <w:instrText xml:space="preserve"> ADDIN EN.CITE &lt;EndNote&gt;&lt;Cite&gt;&lt;Author&gt;Van de Moortele&lt;/Author&gt;&lt;Year&gt;2005&lt;/Year&gt;&lt;RecNum&gt;8364&lt;/RecNum&gt;&lt;DisplayText&gt;[83]&lt;/DisplayText&gt;&lt;record&gt;&lt;rec-number&gt;8364&lt;/rec-number&gt;&lt;foreign-keys&gt;&lt;key app="EN" db-id="wsx2zxvfv2f923ezt58xsvan9zzwpdv5vewx" timestamp="1511458519"&gt;8364&lt;/key&gt;&lt;/foreign-keys&gt;&lt;ref-type name="Journal Article"&gt;17&lt;/ref-type&gt;&lt;contributors&gt;&lt;authors&gt;&lt;author&gt;Van de Moortele, Pierre-François&lt;/author&gt;&lt;author&gt;Akgun, Can&lt;/author&gt;&lt;author&gt;Adriany, Gregor&lt;/author&gt;&lt;author&gt;Moeller, Steen&lt;/author&gt;&lt;author&gt;Ritter, Johannes&lt;/author&gt;&lt;author&gt;Collins, Christopher M.&lt;/author&gt;&lt;author&gt;Smith, Michael B.&lt;/author&gt;&lt;author&gt;Vaughan, J. Thomas&lt;/author&gt;&lt;author&gt;Uğurbil, Kāmil&lt;/author&gt;&lt;/authors&gt;&lt;/contributors&gt;&lt;titles&gt;&lt;title&gt;B1 destructive interferences and spatial phase patterns at 7 T with a head transceiver array coil&lt;/title&gt;&lt;secondary-title&gt;Magnetic Resonance in Medicine&lt;/secondary-title&gt;&lt;/titles&gt;&lt;periodical&gt;&lt;full-title&gt;Magnetic Resonance in Medicine&lt;/full-title&gt;&lt;abbr-1&gt;Magn. Reson. Med.&lt;/abbr-1&gt;&lt;abbr-2&gt;Magn Reson Med&lt;/abbr-2&gt;&lt;/periodical&gt;&lt;pages&gt;1503-1518&lt;/pages&gt;&lt;volume&gt;54&lt;/volume&gt;&lt;number&gt;6&lt;/number&gt;&lt;keywords&gt;&lt;keyword&gt;MRI&lt;/keyword&gt;&lt;keyword&gt;ultrahigh magnetic field&lt;/keyword&gt;&lt;keyword&gt;RF coil array, B1 field&lt;/keyword&gt;&lt;keyword&gt;human brain&lt;/keyword&gt;&lt;/keywords&gt;&lt;dates&gt;&lt;year&gt;2005&lt;/year&gt;&lt;/dates&gt;&lt;publisher&gt;Wiley Subscription Services, Inc., A Wiley Company&lt;/publisher&gt;&lt;isbn&gt;1522-2594&lt;/isbn&gt;&lt;urls&gt;&lt;related-urls&gt;&lt;url&gt;http://dx.doi.org/10.1002/mrm.20708&lt;/url&gt;&lt;/related-urls&gt;&lt;/urls&gt;&lt;electronic-resource-num&gt;10.1002/mrm.20708&lt;/electronic-resource-num&gt;&lt;/record&gt;&lt;/Cite&gt;&lt;/EndNote&gt;</w:instrText>
      </w:r>
      <w:r w:rsidR="00881C9F">
        <w:fldChar w:fldCharType="separate"/>
      </w:r>
      <w:r w:rsidR="004174AC">
        <w:rPr>
          <w:noProof/>
        </w:rPr>
        <w:t>[83]</w:t>
      </w:r>
      <w:r w:rsidR="00881C9F">
        <w:fldChar w:fldCharType="end"/>
      </w:r>
      <w:r w:rsidR="008F2ECE">
        <w:t>.</w:t>
      </w:r>
    </w:p>
    <w:p w14:paraId="7C9461D0" w14:textId="77777777" w:rsidR="001D6AA1" w:rsidRDefault="00343E96" w:rsidP="001B3EE1">
      <w:pPr>
        <w:spacing w:after="120" w:line="240" w:lineRule="auto"/>
        <w:jc w:val="center"/>
      </w:pPr>
      <w:r>
        <w:rPr>
          <w:noProof/>
          <w:lang w:val="fr-FR" w:eastAsia="fr-FR"/>
        </w:rPr>
        <w:drawing>
          <wp:inline distT="0" distB="0" distL="0" distR="0" wp14:anchorId="57632CE3" wp14:editId="12BDDBA8">
            <wp:extent cx="5039959" cy="371104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1PulseSequences.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45486" cy="3715116"/>
                    </a:xfrm>
                    <a:prstGeom prst="rect">
                      <a:avLst/>
                    </a:prstGeom>
                  </pic:spPr>
                </pic:pic>
              </a:graphicData>
            </a:graphic>
          </wp:inline>
        </w:drawing>
      </w:r>
    </w:p>
    <w:p w14:paraId="63796DA2" w14:textId="77777777" w:rsidR="00BB68B0" w:rsidRDefault="00BB68B0" w:rsidP="00BB68B0">
      <w:pPr>
        <w:pStyle w:val="Lgende"/>
      </w:pPr>
      <w:bookmarkStart w:id="34" w:name="_Ref499282379"/>
      <w:bookmarkStart w:id="35" w:name="_Toc500767938"/>
      <w:r>
        <w:t xml:space="preserve">Figure </w:t>
      </w:r>
      <w:fldSimple w:instr=" STYLEREF 1 \s ">
        <w:r w:rsidR="008B2764">
          <w:rPr>
            <w:noProof/>
          </w:rPr>
          <w:t>2</w:t>
        </w:r>
      </w:fldSimple>
      <w:r>
        <w:noBreakHyphen/>
      </w:r>
      <w:fldSimple w:instr=" SEQ Figure \* ARABIC \s 1 ">
        <w:r w:rsidR="008B2764">
          <w:rPr>
            <w:noProof/>
          </w:rPr>
          <w:t>2</w:t>
        </w:r>
      </w:fldSimple>
      <w:bookmarkEnd w:id="34"/>
      <w:r>
        <w:t xml:space="preserve">. </w:t>
      </w:r>
      <w:r w:rsidR="006A559A">
        <w:t>Simplified pulse sequence diagrams for t</w:t>
      </w:r>
      <w:r w:rsidR="00ED2F26">
        <w:t>hree widely used B</w:t>
      </w:r>
      <w:r w:rsidR="00ED2F26" w:rsidRPr="006A559A">
        <w:rPr>
          <w:vertAlign w:val="subscript"/>
        </w:rPr>
        <w:t>1</w:t>
      </w:r>
      <w:r w:rsidR="00ED2F26">
        <w:t xml:space="preserve"> mapping methods</w:t>
      </w:r>
      <w:r w:rsidR="006A559A">
        <w:t>: Double Angle (DA), Actual Flip angle Imaging (AFI), and Bloch-Siegert shift (BS). TR: repetition time, α: excitation flip angle, Δ: off-resonance frequency, IMG: image acquisition (k-space readout), SPOIL: spoiler gradient.</w:t>
      </w:r>
      <w:bookmarkEnd w:id="35"/>
    </w:p>
    <w:p w14:paraId="446FD078" w14:textId="77777777" w:rsidR="006812EB" w:rsidRDefault="00F0414F" w:rsidP="00CC1D99">
      <w:r>
        <w:t>One of the simplest ways to map B</w:t>
      </w:r>
      <w:r>
        <w:rPr>
          <w:vertAlign w:val="subscript"/>
        </w:rPr>
        <w:t>1</w:t>
      </w:r>
      <w:r>
        <w:t xml:space="preserve"> </w:t>
      </w:r>
      <w:r w:rsidRPr="00436B75">
        <w:rPr>
          <w:i/>
          <w:rPrChange w:id="36" w:author="G. Bruce Pike" w:date="2017-12-07T12:08:00Z">
            <w:rPr/>
          </w:rPrChange>
        </w:rPr>
        <w:t>in vivo</w:t>
      </w:r>
      <w:r>
        <w:t xml:space="preserve"> is to acquire two </w:t>
      </w:r>
      <w:r w:rsidR="00436B75">
        <w:t xml:space="preserve">otherwise identical </w:t>
      </w:r>
      <w:r>
        <w:t>images using different</w:t>
      </w:r>
      <w:r w:rsidR="00CC1D99">
        <w:t xml:space="preserve"> excitation</w:t>
      </w:r>
      <w:r>
        <w:t xml:space="preserve"> flip angles.</w:t>
      </w:r>
      <w:r w:rsidR="0041178F">
        <w:t xml:space="preserve"> The actual voxel-wise flip angles </w:t>
      </w:r>
      <w:r w:rsidR="00200DE0">
        <w:t xml:space="preserve">can be then estimated with simple trigonometry, by calculating the </w:t>
      </w:r>
      <w:r w:rsidR="00014BD7">
        <w:t>ratio</w:t>
      </w:r>
      <w:r w:rsidR="00200DE0">
        <w:t xml:space="preserve"> in expected</w:t>
      </w:r>
      <w:r w:rsidR="00014BD7">
        <w:t xml:space="preserve"> signal amplitudes. </w:t>
      </w:r>
      <w:r w:rsidR="00CC1D99">
        <w:t>Using the Double Angle (DA) method, one image is acquired with double the excitation flip angle than the other, which results in a very simple equation for a spin-echo acquisition pulse sequence</w:t>
      </w:r>
      <w:r w:rsidR="00346175">
        <w:t xml:space="preserve"> (</w:t>
      </w:r>
      <w:r w:rsidR="00740496">
        <w:fldChar w:fldCharType="begin"/>
      </w:r>
      <w:r w:rsidR="00740496">
        <w:instrText xml:space="preserve"> REF _Ref499282379 \h </w:instrText>
      </w:r>
      <w:r w:rsidR="00740496">
        <w:fldChar w:fldCharType="separate"/>
      </w:r>
      <w:r w:rsidR="008B2764">
        <w:t xml:space="preserve">Figure </w:t>
      </w:r>
      <w:r w:rsidR="008B2764">
        <w:rPr>
          <w:noProof/>
        </w:rPr>
        <w:t>2</w:t>
      </w:r>
      <w:r w:rsidR="008B2764">
        <w:noBreakHyphen/>
      </w:r>
      <w:r w:rsidR="008B2764">
        <w:rPr>
          <w:noProof/>
        </w:rPr>
        <w:t>2</w:t>
      </w:r>
      <w:r w:rsidR="00740496">
        <w:fldChar w:fldCharType="end"/>
      </w:r>
      <w:r w:rsidR="00346175">
        <w:t>)</w:t>
      </w:r>
      <w:r w:rsidR="00FB58FF">
        <w:t xml:space="preserve"> </w:t>
      </w:r>
      <w:r w:rsidR="00FB58FF">
        <w:fldChar w:fldCharType="begin">
          <w:fldData xml:space="preserve">PEVuZE5vdGU+PENpdGU+PEF1dGhvcj5JbnNrbzwvQXV0aG9yPjxZZWFyPjE5OTM8L1llYXI+PFJl
Y051bT44MTU0PC9SZWNOdW0+PERpc3BsYXlUZXh0Pls4NCw4NV08L0Rpc3BsYXlUZXh0PjxyZWNv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4174AC">
        <w:instrText xml:space="preserve"> ADDIN EN.CITE </w:instrText>
      </w:r>
      <w:r w:rsidR="004174AC">
        <w:fldChar w:fldCharType="begin">
          <w:fldData xml:space="preserve">PEVuZE5vdGU+PENpdGU+PEF1dGhvcj5JbnNrbzwvQXV0aG9yPjxZZWFyPjE5OTM8L1llYXI+PFJl
Y051bT44MTU0PC9SZWNOdW0+PERpc3BsYXlUZXh0Pls4NCw4NV08L0Rpc3BsYXlUZXh0PjxyZWNv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4174AC">
        <w:instrText xml:space="preserve"> ADDIN EN.CITE.DATA </w:instrText>
      </w:r>
      <w:r w:rsidR="004174AC">
        <w:fldChar w:fldCharType="end"/>
      </w:r>
      <w:r w:rsidR="00FB58FF">
        <w:fldChar w:fldCharType="separate"/>
      </w:r>
      <w:r w:rsidR="004174AC">
        <w:rPr>
          <w:noProof/>
        </w:rPr>
        <w:t>[84,85]</w:t>
      </w:r>
      <w:r w:rsidR="00FB58FF">
        <w:fldChar w:fldCharType="end"/>
      </w:r>
      <w:r w:rsidR="00346175">
        <w:t>:</w:t>
      </w:r>
    </w:p>
    <w:tbl>
      <w:tblPr>
        <w:tblW w:w="9454" w:type="dxa"/>
        <w:tblLook w:val="04A0" w:firstRow="1" w:lastRow="0" w:firstColumn="1" w:lastColumn="0" w:noHBand="0" w:noVBand="1"/>
      </w:tblPr>
      <w:tblGrid>
        <w:gridCol w:w="8397"/>
        <w:gridCol w:w="1057"/>
      </w:tblGrid>
      <w:tr w:rsidR="00B946CA" w:rsidRPr="007B5704" w14:paraId="78E0DF60" w14:textId="77777777" w:rsidTr="00B946CA">
        <w:trPr>
          <w:trHeight w:val="720"/>
        </w:trPr>
        <w:tc>
          <w:tcPr>
            <w:tcW w:w="8397" w:type="dxa"/>
          </w:tcPr>
          <w:p w14:paraId="109D65A9" w14:textId="77777777" w:rsidR="00B946CA" w:rsidRDefault="00330B44" w:rsidP="006260F4">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DA</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2α</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α</m:t>
                                    </m:r>
                                  </m:sub>
                                </m:sSub>
                              </m:den>
                            </m:f>
                          </m:e>
                        </m:d>
                      </m:e>
                    </m:func>
                  </m:num>
                  <m:den>
                    <m:r>
                      <m:rPr>
                        <m:sty m:val="p"/>
                      </m:rPr>
                      <w:rPr>
                        <w:rFonts w:ascii="Cambria Math" w:hAnsi="Cambria Math"/>
                      </w:rPr>
                      <m:t>α</m:t>
                    </m:r>
                  </m:den>
                </m:f>
              </m:oMath>
            </m:oMathPara>
          </w:p>
        </w:tc>
        <w:tc>
          <w:tcPr>
            <w:tcW w:w="1057" w:type="dxa"/>
          </w:tcPr>
          <w:p w14:paraId="0151C49D" w14:textId="77777777" w:rsidR="00B946CA" w:rsidRPr="00A87AF2" w:rsidRDefault="00B946CA" w:rsidP="00B946CA">
            <w:pPr>
              <w:spacing w:after="0" w:line="240" w:lineRule="auto"/>
              <w:rPr>
                <w:sz w:val="4"/>
                <w:szCs w:val="4"/>
              </w:rPr>
            </w:pPr>
          </w:p>
          <w:p w14:paraId="38F061B3" w14:textId="77777777" w:rsidR="00B946CA" w:rsidRPr="003A39F9" w:rsidRDefault="00B946CA" w:rsidP="00B946CA">
            <w:pPr>
              <w:jc w:val="right"/>
              <w:rPr>
                <w:b/>
              </w:rPr>
            </w:pPr>
            <w:r w:rsidRPr="003A39F9">
              <w:rPr>
                <w:b/>
              </w:rPr>
              <w:t>(</w:t>
            </w:r>
            <w:r>
              <w:rPr>
                <w:b/>
              </w:rPr>
              <w:t>2-4</w:t>
            </w:r>
            <w:r w:rsidRPr="003A39F9">
              <w:rPr>
                <w:b/>
              </w:rPr>
              <w:t>)</w:t>
            </w:r>
          </w:p>
        </w:tc>
      </w:tr>
    </w:tbl>
    <w:p w14:paraId="65E658E3" w14:textId="77777777" w:rsidR="00346175" w:rsidRDefault="00346175" w:rsidP="00CA6200">
      <w:r>
        <w:t xml:space="preserve">Another </w:t>
      </w:r>
      <w:r w:rsidR="00E25283">
        <w:t>implementation of the DA</w:t>
      </w:r>
      <w:r>
        <w:t xml:space="preserve"> </w:t>
      </w:r>
      <w:r w:rsidR="00E25283">
        <w:t xml:space="preserve">method uses a </w:t>
      </w:r>
      <w:r>
        <w:t xml:space="preserve">spin-echo pulse sequence </w:t>
      </w:r>
      <w:r w:rsidR="00A20DBB">
        <w:t>with an inversion pulse of</w:t>
      </w:r>
      <w:r w:rsidR="00E25283">
        <w:t xml:space="preserve"> 2α </w:t>
      </w:r>
      <w:r>
        <w:t>instead 180</w:t>
      </w:r>
      <w:r w:rsidR="00740496">
        <w:t>°</w:t>
      </w:r>
      <w:r w:rsidR="00E25283">
        <w:t>,</w:t>
      </w:r>
      <w:r>
        <w:t xml:space="preserve"> since some </w:t>
      </w:r>
      <w:r w:rsidR="00E25283">
        <w:t xml:space="preserve">MRI </w:t>
      </w:r>
      <w:r>
        <w:t>scanner manufacturer set their spin-echo pulse sequence to be α-</w:t>
      </w:r>
      <w:r w:rsidR="00436B75">
        <w:t>TE/2-</w:t>
      </w:r>
      <w:r>
        <w:t>2α</w:t>
      </w:r>
      <w:r w:rsidR="00E25283">
        <w:t>.</w:t>
      </w:r>
      <w:r>
        <w:t xml:space="preserve"> </w:t>
      </w:r>
      <w:r w:rsidR="00E25283">
        <w:t>The</w:t>
      </w:r>
      <w:r>
        <w:t xml:space="preserve"> equation </w:t>
      </w:r>
      <w:r w:rsidR="00E25283">
        <w:t>for the DA B</w:t>
      </w:r>
      <w:r w:rsidR="00E25283">
        <w:rPr>
          <w:vertAlign w:val="subscript"/>
        </w:rPr>
        <w:t>1</w:t>
      </w:r>
      <w:r w:rsidR="00E25283">
        <w:t xml:space="preserve"> </w:t>
      </w:r>
      <w:r>
        <w:t>differs from the one above</w:t>
      </w:r>
      <w:r w:rsidR="00A20DBB">
        <w:t>,</w:t>
      </w:r>
      <w:r w:rsidR="00740496">
        <w:t xml:space="preserve"> and </w:t>
      </w:r>
      <w:r w:rsidR="00A20DBB">
        <w:t>is presented in</w:t>
      </w:r>
      <w:r>
        <w:t xml:space="preserve"> </w:t>
      </w:r>
      <w:r w:rsidR="00E25283">
        <w:t xml:space="preserve">Wang et al 2005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w:t>
      </w:r>
      <w:r w:rsidR="00E25283">
        <w:t xml:space="preserve"> DA B</w:t>
      </w:r>
      <w:r w:rsidR="00E25283">
        <w:rPr>
          <w:vertAlign w:val="subscript"/>
        </w:rPr>
        <w:t>1</w:t>
      </w:r>
      <w:r w:rsidR="00E25283">
        <w:t xml:space="preserve"> mapping</w:t>
      </w:r>
      <w:r>
        <w:t xml:space="preserve"> is easy to implement using pulse sequences available on most scanner</w:t>
      </w:r>
      <w:r w:rsidR="00A20DBB">
        <w:t>. H</w:t>
      </w:r>
      <w:r>
        <w:t>owever</w:t>
      </w:r>
      <w:r w:rsidR="00A20DBB">
        <w:t>,</w:t>
      </w:r>
      <w:r>
        <w:t xml:space="preserve"> </w:t>
      </w:r>
      <w:r w:rsidR="00A20DBB">
        <w:t>to minimize</w:t>
      </w:r>
      <w:r w:rsidR="00C01499">
        <w:t xml:space="preserve"> the influence of T</w:t>
      </w:r>
      <w:r w:rsidR="00C01499" w:rsidRPr="00E25283">
        <w:rPr>
          <w:vertAlign w:val="subscript"/>
        </w:rPr>
        <w:t>1</w:t>
      </w:r>
      <w:r w:rsidR="00C01499">
        <w:t xml:space="preserve"> relaxation</w:t>
      </w:r>
      <w:r w:rsidR="00C5285F">
        <w:t xml:space="preserve"> in the region of interest</w:t>
      </w:r>
      <w:r w:rsidR="00C01499">
        <w:t xml:space="preserve">, </w:t>
      </w:r>
      <w:r>
        <w:t>it</w:t>
      </w:r>
      <w:r w:rsidR="00C01499">
        <w:t xml:space="preserve"> requires a long TR</w:t>
      </w:r>
      <w:r w:rsidR="00E25283">
        <w:t xml:space="preserve"> (</w:t>
      </w:r>
      <w:r w:rsidR="00C5285F">
        <w:t xml:space="preserve">at least longer than a few </w:t>
      </w:r>
      <w:r w:rsidR="00E25283" w:rsidRPr="00C5285F">
        <w:t>T</w:t>
      </w:r>
      <w:r w:rsidR="00E25283" w:rsidRPr="00C5285F">
        <w:rPr>
          <w:vertAlign w:val="subscript"/>
        </w:rPr>
        <w:t>1</w:t>
      </w:r>
      <w:r w:rsidR="00C5285F">
        <w:t>’</w:t>
      </w:r>
      <w:r w:rsidR="00C5285F" w:rsidRPr="00C5285F">
        <w:t>s</w:t>
      </w:r>
      <w:r w:rsidR="00C5285F">
        <w:t xml:space="preserve"> </w:t>
      </w:r>
      <w:r w:rsidR="00C5285F">
        <w:fldChar w:fldCharType="begin"/>
      </w:r>
      <w:r w:rsidR="004174AC">
        <w:instrText xml:space="preserve"> ADDIN EN.CITE &lt;EndNote&gt;&lt;Cite&gt;&lt;Author&gt;Stollberger&lt;/Author&gt;&lt;Year&gt;1996&lt;/Year&gt;&lt;RecNum&gt;8287&lt;/RecNum&gt;&lt;DisplayText&gt;[85]&lt;/DisplayText&gt;&lt;record&gt;&lt;rec-number&gt;8287&lt;/rec-number&gt;&lt;foreign-keys&gt;&lt;key app="EN" db-id="wsx2zxvfv2f923ezt58xsvan9zzwpdv5vewx" timestamp="1509910705"&gt;8287&lt;/key&gt;&lt;/foreign-keys&gt;&lt;ref-type name="Journal Article"&gt;17&lt;/ref-type&gt;&lt;contributors&gt;&lt;authors&gt;&lt;author&gt;Stollberger, Rudolf&lt;/author&gt;&lt;author&gt;Wach, Paul&lt;/author&gt;&lt;/authors&gt;&lt;/contributors&gt;&lt;titles&gt;&lt;title&gt;Imaging of the active B1 field in vivo&lt;/title&gt;&lt;secondary-title&gt;Magnetic Resonance in Medicine&lt;/secondary-title&gt;&lt;/titles&gt;&lt;periodical&gt;&lt;full-title&gt;Magnetic Resonance in Medicine&lt;/full-title&gt;&lt;abbr-1&gt;Magn. Reson. Med.&lt;/abbr-1&gt;&lt;abbr-2&gt;Magn Reson Med&lt;/abbr-2&gt;&lt;/periodical&gt;&lt;pages&gt;246-251&lt;/pages&gt;&lt;volume&gt;35&lt;/volume&gt;&lt;number&gt;2&lt;/number&gt;&lt;keywords&gt;&lt;keyword&gt;RF field&lt;/keyword&gt;&lt;keyword&gt;S1 mapping&lt;/keyword&gt;&lt;keyword&gt;in vivo S1 distribution&lt;/keyword&gt;&lt;/keywords&gt;&lt;dates&gt;&lt;year&gt;1996&lt;/year&gt;&lt;/dates&gt;&lt;publisher&gt;Wiley Subscription Services, Inc., A Wiley Company&lt;/publisher&gt;&lt;isbn&gt;1522-2594&lt;/isbn&gt;&lt;urls&gt;&lt;related-urls&gt;&lt;url&gt;http://dx.doi.org/10.1002/mrm.1910350217&lt;/url&gt;&lt;/related-urls&gt;&lt;/urls&gt;&lt;electronic-resource-num&gt;10.1002/mrm.1910350217&lt;/electronic-resource-num&gt;&lt;/record&gt;&lt;/Cite&gt;&lt;/EndNote&gt;</w:instrText>
      </w:r>
      <w:r w:rsidR="00C5285F">
        <w:fldChar w:fldCharType="separate"/>
      </w:r>
      <w:r w:rsidR="004174AC">
        <w:rPr>
          <w:noProof/>
        </w:rPr>
        <w:t>[85]</w:t>
      </w:r>
      <w:r w:rsidR="00C5285F">
        <w:fldChar w:fldCharType="end"/>
      </w:r>
      <w:r w:rsidR="00C5285F">
        <w:t>, but ideally</w:t>
      </w:r>
      <w:r w:rsidR="00E25283">
        <w:t xml:space="preserve"> TR≥5T</w:t>
      </w:r>
      <w:r w:rsidR="00E25283">
        <w:rPr>
          <w:vertAlign w:val="subscript"/>
        </w:rPr>
        <w:t>1</w:t>
      </w:r>
      <w:r w:rsidR="00E25283">
        <w:t>)</w:t>
      </w:r>
      <w:r w:rsidR="00C01499">
        <w:t>, usually limiting</w:t>
      </w:r>
      <w:r>
        <w:t xml:space="preserve"> the pulse sequence to a single-slice technique.</w:t>
      </w:r>
      <w:r w:rsidR="00CA6200">
        <w:t xml:space="preserve"> </w:t>
      </w:r>
      <w:r w:rsidR="008F086D">
        <w:t xml:space="preserve">Other </w:t>
      </w:r>
      <w:r w:rsidR="00E478BD">
        <w:t xml:space="preserve">pulse sequence </w:t>
      </w:r>
      <w:r w:rsidR="008F086D">
        <w:t xml:space="preserve">variations of the double angle technique </w:t>
      </w:r>
      <w:r w:rsidR="00A20DBB">
        <w:t>have also been developed,</w:t>
      </w:r>
      <w:r w:rsidR="008B6E80">
        <w:t xml:space="preserve"> to improve</w:t>
      </w:r>
      <w:r w:rsidR="003A1996">
        <w:t xml:space="preserve"> acquisition properties like</w:t>
      </w:r>
      <w:r w:rsidR="008B6E80">
        <w:t xml:space="preserve"> acquisition time </w:t>
      </w:r>
      <w:r w:rsidR="008B6E80">
        <w:fldChar w:fldCharType="begin">
          <w:fldData xml:space="preserve">PEVuZE5vdGU+PENpdGU+PEF1dGhvcj5XYW5nPC9BdXRob3I+PFllYXI+MjAwNTwvWWVhcj48UmVj
TnVtPjgyMjQ8L1JlY051bT48RGlzcGxheVRleHQ+Wzg2LDg3XTwvRGlzcGxheVRleHQ+PHJlY29y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4174AC">
        <w:instrText xml:space="preserve"> ADDIN EN.CITE </w:instrText>
      </w:r>
      <w:r w:rsidR="004174AC">
        <w:fldChar w:fldCharType="begin">
          <w:fldData xml:space="preserve">PEVuZE5vdGU+PENpdGU+PEF1dGhvcj5XYW5nPC9BdXRob3I+PFllYXI+MjAwNTwvWWVhcj48UmVj
TnVtPjgyMjQ8L1JlY051bT48RGlzcGxheVRleHQ+Wzg2LDg3XTwvRGlzcGxheVRleHQ+PHJlY29y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4174AC">
        <w:instrText xml:space="preserve"> ADDIN EN.CITE.DATA </w:instrText>
      </w:r>
      <w:r w:rsidR="004174AC">
        <w:fldChar w:fldCharType="end"/>
      </w:r>
      <w:r w:rsidR="008B6E80">
        <w:fldChar w:fldCharType="separate"/>
      </w:r>
      <w:r w:rsidR="004174AC">
        <w:rPr>
          <w:noProof/>
        </w:rPr>
        <w:t>[86,87]</w:t>
      </w:r>
      <w:r w:rsidR="008B6E80">
        <w:fldChar w:fldCharType="end"/>
      </w:r>
      <w:r w:rsidR="008B6E80">
        <w:t xml:space="preserve"> and slice profile effects </w:t>
      </w:r>
      <w:r w:rsidR="008B6E80">
        <w:fldChar w:fldCharType="begin"/>
      </w:r>
      <w:r w:rsidR="004174AC">
        <w:instrText xml:space="preserve"> ADDIN EN.CITE &lt;EndNote&gt;&lt;Cite&gt;&lt;Author&gt;Sled&lt;/Author&gt;&lt;Year&gt;2000&lt;/Year&gt;&lt;RecNum&gt;8232&lt;/RecNum&gt;&lt;DisplayText&gt;[88]&lt;/DisplayText&gt;&lt;record&gt;&lt;rec-number&gt;8232&lt;/rec-number&gt;&lt;foreign-keys&gt;&lt;key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4174AC">
        <w:rPr>
          <w:noProof/>
        </w:rPr>
        <w:t>[88]</w:t>
      </w:r>
      <w:r w:rsidR="008B6E80">
        <w:fldChar w:fldCharType="end"/>
      </w:r>
      <w:r w:rsidR="008F086D">
        <w:t>.</w:t>
      </w:r>
    </w:p>
    <w:p w14:paraId="50ECF5C6" w14:textId="5A9D40BD" w:rsidR="00675EC6" w:rsidRDefault="00570961" w:rsidP="0025359E">
      <w:r>
        <w:t>Numerous rapid whole-brain B</w:t>
      </w:r>
      <w:r>
        <w:rPr>
          <w:vertAlign w:val="subscript"/>
        </w:rPr>
        <w:t>1</w:t>
      </w:r>
      <w:r>
        <w:t xml:space="preserve"> mapping techniques have been developed over the years. T</w:t>
      </w:r>
      <w:r w:rsidR="00A20DBB">
        <w:t>wo</w:t>
      </w:r>
      <w:r>
        <w:t xml:space="preserve"> popular</w:t>
      </w:r>
      <w:r w:rsidR="00A20DBB">
        <w:t xml:space="preserve"> and highly cited</w:t>
      </w:r>
      <w:r>
        <w:t xml:space="preserve"> techniques to have emerged in the past decade </w:t>
      </w:r>
      <w:r w:rsidR="004E1E67">
        <w:t xml:space="preserve">are </w:t>
      </w:r>
      <w:r>
        <w:t>Actual Flip angle Imaging (AFI)</w:t>
      </w:r>
      <w:r w:rsidR="0025359E">
        <w:t xml:space="preserve"> </w:t>
      </w:r>
      <w:r w:rsidR="0025359E">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fldChar w:fldCharType="separate"/>
      </w:r>
      <w:r w:rsidR="004174AC">
        <w:rPr>
          <w:noProof/>
        </w:rPr>
        <w:t>[89]</w:t>
      </w:r>
      <w:r w:rsidR="0025359E">
        <w:fldChar w:fldCharType="end"/>
      </w:r>
      <w:r>
        <w:t xml:space="preserve"> and Bloch-Siegert (BS) shift</w:t>
      </w:r>
      <w:r w:rsidR="0025359E">
        <w:t xml:space="preserve"> </w:t>
      </w:r>
      <w:r w:rsidR="0025359E">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5359E">
        <w:fldChar w:fldCharType="separate"/>
      </w:r>
      <w:r w:rsidR="004174AC">
        <w:rPr>
          <w:noProof/>
        </w:rPr>
        <w:t>[90]</w:t>
      </w:r>
      <w:r w:rsidR="0025359E">
        <w:fldChar w:fldCharType="end"/>
      </w:r>
      <w:r>
        <w:t xml:space="preserve"> B</w:t>
      </w:r>
      <w:r>
        <w:rPr>
          <w:vertAlign w:val="subscript"/>
        </w:rPr>
        <w:t>1</w:t>
      </w:r>
      <w:r>
        <w:t xml:space="preserve"> mapping (</w:t>
      </w:r>
      <w:r w:rsidR="00BA6A10">
        <w:fldChar w:fldCharType="begin"/>
      </w:r>
      <w:r w:rsidR="00BA6A10">
        <w:instrText xml:space="preserve"> REF _Ref499282379 \h </w:instrText>
      </w:r>
      <w:r w:rsidR="00BA6A10">
        <w:fldChar w:fldCharType="separate"/>
      </w:r>
      <w:r w:rsidR="008B2764">
        <w:t xml:space="preserve">Figure </w:t>
      </w:r>
      <w:r w:rsidR="008B2764">
        <w:rPr>
          <w:noProof/>
        </w:rPr>
        <w:t>2</w:t>
      </w:r>
      <w:r w:rsidR="008B2764">
        <w:noBreakHyphen/>
      </w:r>
      <w:r w:rsidR="008B2764">
        <w:rPr>
          <w:noProof/>
        </w:rPr>
        <w:t>2</w:t>
      </w:r>
      <w:r w:rsidR="00BA6A10">
        <w:fldChar w:fldCharType="end"/>
      </w:r>
      <w:r>
        <w:t>).</w:t>
      </w:r>
      <w:r w:rsidR="00BA6A10">
        <w:t xml:space="preserve"> AFI is</w:t>
      </w:r>
      <w:r w:rsidR="00C76ACB">
        <w:t xml:space="preserve"> a 3D technique</w:t>
      </w:r>
      <w:r w:rsidR="00BA6A10">
        <w:t xml:space="preserve"> implemented using a steady-state imaging approach, whereas BS is a phase-based imaging technique. The AFI pulse sequence is a SPGR-based technique, </w:t>
      </w:r>
      <w:r w:rsidR="0025359E">
        <w:t>in which</w:t>
      </w:r>
      <w:r w:rsidR="00F05B5E">
        <w:t>,</w:t>
      </w:r>
      <w:r w:rsidR="0025359E">
        <w:t xml:space="preserve"> </w:t>
      </w:r>
      <w:r w:rsidR="00A20DBB">
        <w:t xml:space="preserve">within </w:t>
      </w:r>
      <w:r w:rsidR="0025359E">
        <w:t>a single TR</w:t>
      </w:r>
      <w:r w:rsidR="00A20DBB">
        <w:t>,</w:t>
      </w:r>
      <w:r w:rsidR="0025359E">
        <w:t xml:space="preserve"> two acquisitions occur with different delays before the </w:t>
      </w:r>
      <w:r w:rsidR="00F05B5E">
        <w:t xml:space="preserve">next </w:t>
      </w:r>
      <w:r w:rsidR="0025359E">
        <w:t>excitation pulse (TR</w:t>
      </w:r>
      <w:r w:rsidR="0025359E">
        <w:rPr>
          <w:vertAlign w:val="subscript"/>
        </w:rPr>
        <w:t>1</w:t>
      </w:r>
      <w:r w:rsidR="0025359E">
        <w:t xml:space="preserve"> and TR</w:t>
      </w:r>
      <w:r w:rsidR="0025359E">
        <w:rPr>
          <w:vertAlign w:val="subscript"/>
        </w:rPr>
        <w:t>2</w:t>
      </w:r>
      <w:r w:rsidR="0025359E">
        <w:t>, TR</w:t>
      </w:r>
      <w:r w:rsidR="0025359E">
        <w:rPr>
          <w:vertAlign w:val="subscript"/>
        </w:rPr>
        <w:t>1</w:t>
      </w:r>
      <w:r w:rsidR="0025359E">
        <w:t xml:space="preserve"> ≠</w:t>
      </w:r>
      <w:r w:rsidR="0025359E" w:rsidRPr="0025359E">
        <w:t xml:space="preserve"> </w:t>
      </w:r>
      <w:r w:rsidR="0025359E">
        <w:t>TR</w:t>
      </w:r>
      <w:r w:rsidR="0025359E">
        <w:rPr>
          <w:vertAlign w:val="subscript"/>
        </w:rPr>
        <w:t>2</w:t>
      </w:r>
      <w:r w:rsidR="0025359E">
        <w:t xml:space="preserve">). The steady-state signal for each acquisition will be different because of the different </w:t>
      </w:r>
      <w:r w:rsidR="00A20DBB">
        <w:t>durations</w:t>
      </w:r>
      <w:r w:rsidR="0025359E">
        <w:t xml:space="preserve"> allowed for relaxations relative to the previous excitation pulse. If TR</w:t>
      </w:r>
      <w:r w:rsidR="0025359E">
        <w:rPr>
          <w:vertAlign w:val="subscript"/>
        </w:rPr>
        <w:t>1</w:t>
      </w:r>
      <w:r w:rsidR="0025359E">
        <w:t xml:space="preserve"> and TR</w:t>
      </w:r>
      <w:r w:rsidR="0025359E">
        <w:rPr>
          <w:vertAlign w:val="subscript"/>
        </w:rPr>
        <w:t>2</w:t>
      </w:r>
      <w:r w:rsidR="0025359E">
        <w:t xml:space="preserve"> are both very short relative to T</w:t>
      </w:r>
      <w:r w:rsidR="0025359E">
        <w:rPr>
          <w:vertAlign w:val="subscript"/>
        </w:rPr>
        <w:t>1</w:t>
      </w:r>
      <w:r w:rsidR="00A20DBB">
        <w:t xml:space="preserve">, </w:t>
      </w:r>
      <w:r w:rsidR="0025359E">
        <w:t>B</w:t>
      </w:r>
      <w:r w:rsidR="0025359E">
        <w:rPr>
          <w:vertAlign w:val="subscript"/>
        </w:rPr>
        <w:t>1</w:t>
      </w:r>
      <w:r w:rsidR="0025359E">
        <w:t xml:space="preserve"> can be calculated from the following equation</w:t>
      </w:r>
      <w:r w:rsidR="00637A88">
        <w:t xml:space="preserve"> </w:t>
      </w:r>
      <w:r w:rsidR="00637A88">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637A88">
        <w:fldChar w:fldCharType="separate"/>
      </w:r>
      <w:r w:rsidR="004174AC">
        <w:rPr>
          <w:noProof/>
        </w:rPr>
        <w:t>[89]</w:t>
      </w:r>
      <w:r w:rsidR="00637A88">
        <w:fldChar w:fldCharType="end"/>
      </w:r>
      <w:r w:rsidR="0025359E">
        <w:t>:</w:t>
      </w:r>
    </w:p>
    <w:tbl>
      <w:tblPr>
        <w:tblW w:w="9454" w:type="dxa"/>
        <w:tblLook w:val="04A0" w:firstRow="1" w:lastRow="0" w:firstColumn="1" w:lastColumn="0" w:noHBand="0" w:noVBand="1"/>
      </w:tblPr>
      <w:tblGrid>
        <w:gridCol w:w="8397"/>
        <w:gridCol w:w="1057"/>
      </w:tblGrid>
      <w:tr w:rsidR="006260F4" w:rsidRPr="007B5704" w14:paraId="1C89FD5C" w14:textId="77777777" w:rsidTr="006260F4">
        <w:trPr>
          <w:trHeight w:val="1229"/>
        </w:trPr>
        <w:tc>
          <w:tcPr>
            <w:tcW w:w="8397" w:type="dxa"/>
          </w:tcPr>
          <w:p w14:paraId="2D9D89B1" w14:textId="77777777" w:rsidR="006260F4" w:rsidRDefault="00330B44" w:rsidP="00870260">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AFI</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FB82033" w14:textId="77777777" w:rsidR="006260F4" w:rsidRPr="00A87AF2" w:rsidRDefault="006260F4" w:rsidP="00870260">
            <w:pPr>
              <w:spacing w:after="0" w:line="240" w:lineRule="auto"/>
              <w:rPr>
                <w:sz w:val="4"/>
                <w:szCs w:val="4"/>
              </w:rPr>
            </w:pPr>
          </w:p>
          <w:p w14:paraId="25B7F04A" w14:textId="77777777" w:rsidR="006260F4" w:rsidRPr="003A39F9" w:rsidRDefault="006260F4" w:rsidP="00870260">
            <w:pPr>
              <w:jc w:val="right"/>
              <w:rPr>
                <w:b/>
              </w:rPr>
            </w:pPr>
            <w:r w:rsidRPr="003A39F9">
              <w:rPr>
                <w:b/>
              </w:rPr>
              <w:t>(</w:t>
            </w:r>
            <w:r w:rsidR="00483A4D">
              <w:rPr>
                <w:b/>
              </w:rPr>
              <w:t>2-5</w:t>
            </w:r>
            <w:r w:rsidRPr="003A39F9">
              <w:rPr>
                <w:b/>
              </w:rPr>
              <w:t>)</w:t>
            </w:r>
          </w:p>
        </w:tc>
      </w:tr>
    </w:tbl>
    <w:p w14:paraId="74C967EB" w14:textId="3E9D3C4F" w:rsidR="00B946CA" w:rsidRDefault="006260F4" w:rsidP="0025359E">
      <w:pPr>
        <w:rPr>
          <w:rFonts w:eastAsiaTheme="minorEastAsia"/>
        </w:rPr>
      </w:pPr>
      <w:r>
        <w:t xml:space="preserve">where </w:t>
      </w:r>
      <w:r w:rsidRPr="0025359E">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sidRPr="0025359E">
        <w:rPr>
          <w:rFonts w:eastAsiaTheme="minorEastAsia"/>
        </w:rPr>
        <w:t xml:space="preserve"> and </w:t>
      </w:r>
      <w:r w:rsidRPr="0025359E">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Pr="0025359E">
        <w:rPr>
          <w:rFonts w:eastAsiaTheme="minorEastAsia"/>
        </w:rPr>
        <w:t>.</w:t>
      </w:r>
      <w:r w:rsidR="0025359E">
        <w:rPr>
          <w:rFonts w:eastAsiaTheme="minorEastAsia"/>
        </w:rPr>
        <w:t xml:space="preserve"> B</w:t>
      </w:r>
      <w:r w:rsidR="0025359E">
        <w:rPr>
          <w:rFonts w:eastAsiaTheme="minorEastAsia"/>
          <w:vertAlign w:val="subscript"/>
        </w:rPr>
        <w:t>1</w:t>
      </w:r>
      <w:r w:rsidR="0025359E">
        <w:rPr>
          <w:rFonts w:eastAsiaTheme="minorEastAsia"/>
        </w:rPr>
        <w:t xml:space="preserve"> calculated from AFI is very insensitive to T</w:t>
      </w:r>
      <w:r w:rsidR="0025359E">
        <w:rPr>
          <w:rFonts w:eastAsiaTheme="minorEastAsia"/>
          <w:vertAlign w:val="subscript"/>
        </w:rPr>
        <w:t>1</w:t>
      </w:r>
      <w:r w:rsidR="0025359E">
        <w:rPr>
          <w:rFonts w:eastAsiaTheme="minorEastAsia"/>
        </w:rPr>
        <w:t xml:space="preserve"> values </w:t>
      </w:r>
      <w:r w:rsidR="0025359E">
        <w:rPr>
          <w:rFonts w:eastAsiaTheme="minorEastAsia"/>
        </w:rPr>
        <w:fldChar w:fldCharType="begin"/>
      </w:r>
      <w:r w:rsidR="004174AC">
        <w:rPr>
          <w:rFonts w:eastAsiaTheme="minorEastAsia"/>
        </w:rPr>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rPr>
          <w:rFonts w:eastAsiaTheme="minorEastAsia"/>
        </w:rPr>
        <w:fldChar w:fldCharType="separate"/>
      </w:r>
      <w:r w:rsidR="004174AC">
        <w:rPr>
          <w:rFonts w:eastAsiaTheme="minorEastAsia"/>
          <w:noProof/>
        </w:rPr>
        <w:t>[89]</w:t>
      </w:r>
      <w:r w:rsidR="0025359E">
        <w:rPr>
          <w:rFonts w:eastAsiaTheme="minorEastAsia"/>
        </w:rPr>
        <w:fldChar w:fldCharType="end"/>
      </w:r>
      <w:r w:rsidR="0025359E">
        <w:rPr>
          <w:rFonts w:eastAsiaTheme="minorEastAsia"/>
        </w:rPr>
        <w:t>,</w:t>
      </w:r>
      <w:r w:rsidR="006B3903">
        <w:rPr>
          <w:rFonts w:eastAsiaTheme="minorEastAsia"/>
        </w:rPr>
        <w:t xml:space="preserve"> however </w:t>
      </w:r>
      <w:r w:rsidR="00A672CD">
        <w:rPr>
          <w:rFonts w:eastAsiaTheme="minorEastAsia"/>
        </w:rPr>
        <w:t xml:space="preserve">it </w:t>
      </w:r>
      <w:r w:rsidR="006B3903">
        <w:rPr>
          <w:rFonts w:eastAsiaTheme="minorEastAsia"/>
        </w:rPr>
        <w:t xml:space="preserve">can be sensitive to </w:t>
      </w:r>
      <w:r w:rsidR="00A672CD">
        <w:rPr>
          <w:rFonts w:eastAsiaTheme="minorEastAsia"/>
        </w:rPr>
        <w:t>incomplete</w:t>
      </w:r>
      <w:r w:rsidR="007B7FB7">
        <w:rPr>
          <w:rFonts w:eastAsiaTheme="minorEastAsia"/>
        </w:rPr>
        <w:t xml:space="preserve"> RF and gradient</w:t>
      </w:r>
      <w:r w:rsidR="00A672CD">
        <w:rPr>
          <w:rFonts w:eastAsiaTheme="minorEastAsia"/>
        </w:rPr>
        <w:t xml:space="preserve"> spoiling </w:t>
      </w:r>
      <w:r w:rsidR="007B7FB7">
        <w:rPr>
          <w:rFonts w:eastAsiaTheme="minorEastAsia"/>
        </w:rPr>
        <w:fldChar w:fldCharType="begin">
          <w:fldData xml:space="preserve">PEVuZE5vdGU+PENpdGU+PEF1dGhvcj5OZWhya2U8L0F1dGhvcj48WWVhcj4yMDA5PC9ZZWFyPjxS
ZWNOdW0+MjU2PC9SZWNOdW0+PERpc3BsYXlUZXh0Pls5MSw5Ml08L0Rpc3BsYXlUZXh0PjxyZWNv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PEVuZE5vdGU+PENpdGU+PEF1dGhvcj5OZWhya2U8L0F1dGhvcj48WWVhcj4yMDA5PC9ZZWFyPjxS
ZWNOdW0+MjU2PC9SZWNOdW0+PERpc3BsYXlUZXh0Pls5MSw5Ml08L0Rpc3BsYXlUZXh0PjxyZWNv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7B7FB7">
        <w:rPr>
          <w:rFonts w:eastAsiaTheme="minorEastAsia"/>
        </w:rPr>
      </w:r>
      <w:r w:rsidR="007B7FB7">
        <w:rPr>
          <w:rFonts w:eastAsiaTheme="minorEastAsia"/>
        </w:rPr>
        <w:fldChar w:fldCharType="separate"/>
      </w:r>
      <w:r w:rsidR="004174AC">
        <w:rPr>
          <w:rFonts w:eastAsiaTheme="minorEastAsia"/>
          <w:noProof/>
        </w:rPr>
        <w:t>[91,92]</w:t>
      </w:r>
      <w:r w:rsidR="007B7FB7">
        <w:rPr>
          <w:rFonts w:eastAsiaTheme="minorEastAsia"/>
        </w:rPr>
        <w:fldChar w:fldCharType="end"/>
      </w:r>
      <w:r w:rsidR="00A672CD">
        <w:rPr>
          <w:rFonts w:eastAsiaTheme="minorEastAsia"/>
        </w:rPr>
        <w:t>.</w:t>
      </w:r>
      <w:r w:rsidR="00065135">
        <w:rPr>
          <w:rFonts w:eastAsiaTheme="minorEastAsia"/>
        </w:rPr>
        <w:t xml:space="preserve"> The AFI pulse sequence is currently not typically available on most MRI scanners, and must be implemented on-site by an MRI pulse sequence programming expert.</w:t>
      </w:r>
      <w:r w:rsidR="001B318E">
        <w:rPr>
          <w:rFonts w:eastAsiaTheme="minorEastAsia"/>
        </w:rPr>
        <w:t xml:space="preserve"> Despite </w:t>
      </w:r>
      <w:r w:rsidR="008619A0">
        <w:rPr>
          <w:rFonts w:eastAsiaTheme="minorEastAsia"/>
        </w:rPr>
        <w:t>some drawbacks</w:t>
      </w:r>
      <w:r w:rsidR="001B318E">
        <w:rPr>
          <w:rFonts w:eastAsiaTheme="minorEastAsia"/>
        </w:rPr>
        <w:t xml:space="preserve">, it is used in a wide array of </w:t>
      </w:r>
      <w:r w:rsidR="0053587B">
        <w:rPr>
          <w:rFonts w:eastAsiaTheme="minorEastAsia"/>
        </w:rPr>
        <w:t xml:space="preserve">research </w:t>
      </w:r>
      <w:r w:rsidR="001B318E">
        <w:rPr>
          <w:rFonts w:eastAsiaTheme="minorEastAsia"/>
        </w:rPr>
        <w:t>applications</w:t>
      </w:r>
      <w:r w:rsidR="00853C61">
        <w:rPr>
          <w:rFonts w:eastAsiaTheme="minorEastAsia"/>
        </w:rPr>
        <w:t>, particularly for B</w:t>
      </w:r>
      <w:r w:rsidR="00853C61">
        <w:rPr>
          <w:rFonts w:eastAsiaTheme="minorEastAsia"/>
          <w:vertAlign w:val="subscript"/>
        </w:rPr>
        <w:t>1</w:t>
      </w:r>
      <w:r w:rsidR="00853C61">
        <w:rPr>
          <w:rFonts w:eastAsiaTheme="minorEastAsia"/>
        </w:rPr>
        <w:t xml:space="preserve"> mapping at very high fields strengths </w:t>
      </w:r>
      <w:r w:rsidR="00853C61">
        <w:rPr>
          <w:rFonts w:eastAsiaTheme="minorEastAsia"/>
        </w:rPr>
        <w:fldChar w:fldCharType="begin">
          <w:fldData xml:space="preserve">PEVuZE5vdGU+PENpdGU+PEF1dGhvcj5Qb2htYW5uPC9BdXRob3I+PFllYXI+MjAxMzwvWWVhcj48
UmVjTnVtPjgxNzU8L1JlY051bT48RGlzcGxheVRleHQ+WzkzLTk2XTwvRGlzcGxheVRleHQ+PHJl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PEVuZE5vdGU+PENpdGU+PEF1dGhvcj5Qb2htYW5uPC9BdXRob3I+PFllYXI+MjAxMzwvWWVhcj48
UmVjTnVtPjgxNzU8L1JlY051bT48RGlzcGxheVRleHQ+WzkzLTk2XTwvRGlzcGxheVRleHQ+PHJl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853C61">
        <w:rPr>
          <w:rFonts w:eastAsiaTheme="minorEastAsia"/>
        </w:rPr>
      </w:r>
      <w:r w:rsidR="00853C61">
        <w:rPr>
          <w:rFonts w:eastAsiaTheme="minorEastAsia"/>
        </w:rPr>
        <w:fldChar w:fldCharType="separate"/>
      </w:r>
      <w:r w:rsidR="004174AC">
        <w:rPr>
          <w:rFonts w:eastAsiaTheme="minorEastAsia"/>
          <w:noProof/>
        </w:rPr>
        <w:t>[93-96]</w:t>
      </w:r>
      <w:r w:rsidR="00853C61">
        <w:rPr>
          <w:rFonts w:eastAsiaTheme="minorEastAsia"/>
        </w:rPr>
        <w:fldChar w:fldCharType="end"/>
      </w:r>
      <w:r w:rsidR="00853C61">
        <w:rPr>
          <w:rFonts w:eastAsiaTheme="minorEastAsia"/>
        </w:rPr>
        <w:t>.</w:t>
      </w:r>
    </w:p>
    <w:p w14:paraId="6DA496BB" w14:textId="4AF67FB0" w:rsidR="00675EC6" w:rsidRPr="006260F4" w:rsidRDefault="009A21D2" w:rsidP="003A5E87">
      <w:r>
        <w:t>BS is a phase-based B</w:t>
      </w:r>
      <w:r>
        <w:rPr>
          <w:vertAlign w:val="subscript"/>
        </w:rPr>
        <w:t>1</w:t>
      </w:r>
      <w:r>
        <w:t xml:space="preserve"> mapping technique that uses the Bloch-Siegert shift </w:t>
      </w:r>
      <w:r w:rsidR="00721831">
        <w:t>phenomenon</w:t>
      </w:r>
      <w:ins w:id="37" w:author="G. Bruce Pike" w:date="2017-12-07T12:13:00Z">
        <w:r w:rsidR="003B1DD0">
          <w:t xml:space="preserve"> </w:t>
        </w:r>
        <w:commentRangeStart w:id="38"/>
        <w:r w:rsidR="003B1DD0">
          <w:t>[ref]</w:t>
        </w:r>
      </w:ins>
      <w:r>
        <w:t>.</w:t>
      </w:r>
      <w:r w:rsidR="00453DA9">
        <w:t xml:space="preserve"> </w:t>
      </w:r>
      <w:commentRangeEnd w:id="38"/>
      <w:r w:rsidR="003B1DD0">
        <w:rPr>
          <w:rStyle w:val="Marquedecommentaire"/>
        </w:rPr>
        <w:commentReference w:id="38"/>
      </w:r>
      <w:r w:rsidR="00453DA9">
        <w:t>The Bloch-Siegert shift is a change in precession frequency of spins in the presence of an off-resonance RF</w:t>
      </w:r>
      <w:r w:rsidR="00A55872">
        <w:t xml:space="preserve"> field</w:t>
      </w:r>
      <w:r w:rsidR="00453DA9">
        <w:t xml:space="preserve">, sufficiently </w:t>
      </w:r>
      <w:r w:rsidR="00A55872">
        <w:t>off-resonance</w:t>
      </w:r>
      <w:r w:rsidR="00453DA9">
        <w:t xml:space="preserve"> so that no </w:t>
      </w:r>
      <w:r w:rsidR="00A55872">
        <w:t>longitudinal↔transversal rotation</w:t>
      </w:r>
      <w:r w:rsidR="00453DA9">
        <w:t xml:space="preserve"> occurs.</w:t>
      </w:r>
      <w:r w:rsidR="00BA4627">
        <w:t xml:space="preserve"> Conceptually, the spins in the rotating frame at the</w:t>
      </w:r>
      <w:r w:rsidR="00D8734D">
        <w:t xml:space="preserve"> off-resonance</w:t>
      </w:r>
      <w:r w:rsidR="00BA4627">
        <w:t xml:space="preserve"> frequency </w:t>
      </w:r>
      <w:r w:rsidR="00D8734D">
        <w:t>of the RF pulse</w:t>
      </w:r>
      <w:r w:rsidR="00BA4627">
        <w:t xml:space="preserve"> </w:t>
      </w:r>
      <w:r w:rsidR="00D8734D">
        <w:t>experience a non-zero B</w:t>
      </w:r>
      <w:r w:rsidR="00787DCF">
        <w:rPr>
          <w:vertAlign w:val="subscript"/>
        </w:rPr>
        <w:t>z</w:t>
      </w:r>
      <w:r w:rsidR="00787DCF">
        <w:t xml:space="preserve"> vector</w:t>
      </w:r>
      <w:r w:rsidR="00A55872">
        <w:t xml:space="preserve"> field</w:t>
      </w:r>
      <w:r w:rsidR="00787DCF">
        <w:t xml:space="preserve">, </w:t>
      </w:r>
      <w:r w:rsidR="00703D0B">
        <w:t>and far off-resonance this vector component will dominate over</w:t>
      </w:r>
      <w:r w:rsidR="00787DCF">
        <w:t xml:space="preserve"> </w:t>
      </w:r>
      <w:r w:rsidR="00703D0B">
        <w:t>the B</w:t>
      </w:r>
      <w:r w:rsidR="00703D0B">
        <w:rPr>
          <w:vertAlign w:val="subscript"/>
        </w:rPr>
        <w:t>1</w:t>
      </w:r>
      <w:r w:rsidR="00703D0B">
        <w:t xml:space="preserve"> </w:t>
      </w:r>
      <w:r w:rsidR="00A55872">
        <w:t>field</w:t>
      </w:r>
      <w:r w:rsidR="00703D0B">
        <w:t xml:space="preserve"> in transverse plane, such that the spins will precess about B</w:t>
      </w:r>
      <w:r w:rsidR="00703D0B">
        <w:rPr>
          <w:vertAlign w:val="subscript"/>
        </w:rPr>
        <w:t>z</w:t>
      </w:r>
      <w:r w:rsidR="00703D0B">
        <w:t xml:space="preserve"> at a rate proportional to the B</w:t>
      </w:r>
      <w:r w:rsidR="00703D0B">
        <w:rPr>
          <w:vertAlign w:val="subscript"/>
        </w:rPr>
        <w:t>1</w:t>
      </w:r>
      <w:r w:rsidR="00703D0B">
        <w:t xml:space="preserve"> amplitude. This </w:t>
      </w:r>
      <w:r w:rsidR="00A55872">
        <w:t xml:space="preserve">effect also </w:t>
      </w:r>
      <w:r w:rsidR="00703D0B">
        <w:t>resul</w:t>
      </w:r>
      <w:r w:rsidR="00A55872">
        <w:t xml:space="preserve">ts in a phase accruement, which </w:t>
      </w:r>
      <w:r w:rsidR="00703D0B">
        <w:t>is</w:t>
      </w:r>
      <w:r w:rsidR="00A55872">
        <w:t xml:space="preserve"> also</w:t>
      </w:r>
      <w:r w:rsidR="00703D0B">
        <w:t xml:space="preserve"> dependent to the B</w:t>
      </w:r>
      <w:r w:rsidR="00703D0B">
        <w:rPr>
          <w:vertAlign w:val="subscript"/>
        </w:rPr>
        <w:t>1</w:t>
      </w:r>
      <w:r w:rsidR="00703D0B">
        <w:t xml:space="preserve"> amplitude of the off-resonance RF pulse. Typically, BS B</w:t>
      </w:r>
      <w:r w:rsidR="00703D0B">
        <w:rPr>
          <w:vertAlign w:val="subscript"/>
        </w:rPr>
        <w:t>1</w:t>
      </w:r>
      <w:r w:rsidR="00703D0B">
        <w:t xml:space="preserve"> mapping is implemented by acquiring two </w:t>
      </w:r>
      <w:r w:rsidR="003A5E87">
        <w:t>images each using symmetrically off-resonance RF pulses (Δ=±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sidR="003A5E87">
        <w:t>), applied between the excitation pulse and readout</w:t>
      </w:r>
      <w:r w:rsidR="00A55872">
        <w:t xml:space="preserve"> (</w:t>
      </w:r>
      <w:r w:rsidR="00A55872">
        <w:fldChar w:fldCharType="begin"/>
      </w:r>
      <w:r w:rsidR="00A55872">
        <w:instrText xml:space="preserve"> REF _Ref499282379 \h </w:instrText>
      </w:r>
      <w:r w:rsidR="00A55872">
        <w:fldChar w:fldCharType="separate"/>
      </w:r>
      <w:r w:rsidR="00A55872">
        <w:t xml:space="preserve">Figure </w:t>
      </w:r>
      <w:r w:rsidR="00A55872">
        <w:rPr>
          <w:noProof/>
        </w:rPr>
        <w:t>2</w:t>
      </w:r>
      <w:r w:rsidR="00A55872">
        <w:noBreakHyphen/>
      </w:r>
      <w:r w:rsidR="00A55872">
        <w:rPr>
          <w:noProof/>
        </w:rPr>
        <w:t>2</w:t>
      </w:r>
      <w:r w:rsidR="00A55872">
        <w:fldChar w:fldCharType="end"/>
      </w:r>
      <w:r w:rsidR="00A55872">
        <w:t>)</w:t>
      </w:r>
      <w:r w:rsidR="003A5E87">
        <w:t>. B</w:t>
      </w:r>
      <w:r w:rsidR="003A5E87">
        <w:rPr>
          <w:vertAlign w:val="subscript"/>
        </w:rPr>
        <w:t>1</w:t>
      </w:r>
      <w:r w:rsidR="003A5E87">
        <w:t xml:space="preserve"> values can be calculated from this experiment using the following equations </w:t>
      </w:r>
      <w:r w:rsidR="00637A88">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637A88">
        <w:fldChar w:fldCharType="separate"/>
      </w:r>
      <w:r w:rsidR="004174AC">
        <w:rPr>
          <w:noProof/>
        </w:rPr>
        <w:t>[90]</w:t>
      </w:r>
      <w:r w:rsidR="00637A88">
        <w:fldChar w:fldCharType="end"/>
      </w:r>
      <w:r w:rsidR="003A5E87">
        <w:t>:</w:t>
      </w:r>
    </w:p>
    <w:tbl>
      <w:tblPr>
        <w:tblW w:w="9454" w:type="dxa"/>
        <w:tblLook w:val="04A0" w:firstRow="1" w:lastRow="0" w:firstColumn="1" w:lastColumn="0" w:noHBand="0" w:noVBand="1"/>
      </w:tblPr>
      <w:tblGrid>
        <w:gridCol w:w="8397"/>
        <w:gridCol w:w="1057"/>
      </w:tblGrid>
      <w:tr w:rsidR="006260F4" w:rsidRPr="007B5704" w14:paraId="1F53FB81" w14:textId="77777777" w:rsidTr="00483A4D">
        <w:trPr>
          <w:trHeight w:val="1229"/>
        </w:trPr>
        <w:tc>
          <w:tcPr>
            <w:tcW w:w="8397" w:type="dxa"/>
          </w:tcPr>
          <w:p w14:paraId="5E378795" w14:textId="77777777" w:rsidR="006260F4" w:rsidRDefault="00330B44" w:rsidP="00A01257">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BS</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13593E84" w14:textId="77777777" w:rsidR="006260F4" w:rsidRPr="00A87AF2" w:rsidRDefault="006260F4" w:rsidP="00870260">
            <w:pPr>
              <w:spacing w:after="0" w:line="240" w:lineRule="auto"/>
              <w:rPr>
                <w:sz w:val="4"/>
                <w:szCs w:val="4"/>
              </w:rPr>
            </w:pPr>
          </w:p>
          <w:p w14:paraId="61C00A32" w14:textId="77777777"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5AAD83C3" w14:textId="77777777" w:rsidTr="003A5E87">
        <w:trPr>
          <w:trHeight w:val="1327"/>
        </w:trPr>
        <w:tc>
          <w:tcPr>
            <w:tcW w:w="8397" w:type="dxa"/>
          </w:tcPr>
          <w:p w14:paraId="73E44772" w14:textId="77777777" w:rsidR="00483A4D" w:rsidRPr="00483A4D" w:rsidRDefault="00330B44"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1795DA7A" w14:textId="77777777" w:rsidR="00483A4D" w:rsidRPr="00A87AF2" w:rsidRDefault="00483A4D" w:rsidP="00483A4D">
            <w:pPr>
              <w:spacing w:after="0" w:line="240" w:lineRule="auto"/>
              <w:jc w:val="right"/>
              <w:rPr>
                <w:sz w:val="4"/>
                <w:szCs w:val="4"/>
              </w:rPr>
            </w:pPr>
          </w:p>
          <w:p w14:paraId="6AEB29BF" w14:textId="77777777"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4DA4C7F3" w14:textId="77777777" w:rsidR="003A5E87" w:rsidRPr="00C16F01" w:rsidRDefault="003A5E87" w:rsidP="003A5E87">
      <w:r>
        <w:t xml:space="preserve">where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w:t>
      </w:r>
      <w:r w:rsidR="00A55872">
        <w:rPr>
          <w:rFonts w:eastAsiaTheme="minorEastAsia"/>
        </w:rPr>
        <w:t xml:space="preserve">voxel </w:t>
      </w:r>
      <w:r>
        <w:rPr>
          <w:rFonts w:eastAsiaTheme="minorEastAsia"/>
        </w:rPr>
        <w:t xml:space="preserve">phase </w:t>
      </w:r>
      <w:r w:rsidR="00A55872">
        <w:rPr>
          <w:rFonts w:eastAsiaTheme="minorEastAsia"/>
        </w:rPr>
        <w:t>value</w:t>
      </w:r>
      <w:r>
        <w:rPr>
          <w:rFonts w:eastAsiaTheme="minorEastAsia"/>
        </w:rPr>
        <w:t xml:space="preserv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w:t>
      </w:r>
      <w:r w:rsidR="00A55872">
        <w:rPr>
          <w:rFonts w:eastAsiaTheme="minorEastAsia"/>
        </w:rPr>
        <w:t xml:space="preserve">the voxel phase value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 and </w:t>
      </w:r>
      <m:oMath>
        <m:r>
          <w:rPr>
            <w:rFonts w:ascii="Cambria Math" w:hAnsi="Cambria Math"/>
          </w:rPr>
          <m:t>γ</m:t>
        </m:r>
      </m:oMath>
      <w:r>
        <w:rPr>
          <w:rFonts w:eastAsiaTheme="minorEastAsia"/>
        </w:rPr>
        <w:t xml:space="preserve"> is the gyromagnetic ratio of the spin population, T is the total duration of the off-resonance pulse, </w:t>
      </w:r>
      <m:oMath>
        <m:r>
          <m:rPr>
            <m:sty m:val="p"/>
          </m:rPr>
          <w:rPr>
            <w:rFonts w:ascii="Cambria Math" w:hAnsi="Cambria Math"/>
          </w:rPr>
          <m:t>α</m:t>
        </m:r>
      </m:oMath>
      <w:r>
        <w:rPr>
          <w:rFonts w:eastAsiaTheme="minorEastAsia"/>
        </w:rPr>
        <w:t xml:space="preserve"> is the excitation pulse flip angle, and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oMath>
      <w:r>
        <w:rPr>
          <w:rFonts w:eastAsiaTheme="minorEastAsia"/>
        </w:rPr>
        <w:t xml:space="preserve"> is the pulse profile of the off-resonance B</w:t>
      </w:r>
      <w:r>
        <w:rPr>
          <w:rFonts w:eastAsiaTheme="minorEastAsia"/>
          <w:vertAlign w:val="subscript"/>
        </w:rPr>
        <w:t>1</w:t>
      </w:r>
      <w:r>
        <w:rPr>
          <w:rFonts w:eastAsiaTheme="minorEastAsia"/>
        </w:rPr>
        <w:t xml:space="preserve"> pulse</w:t>
      </w:r>
      <w:r w:rsidR="00E83845">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sSub>
              <m:sSubPr>
                <m:ctrlPr>
                  <w:rPr>
                    <w:rFonts w:ascii="Cambria Math" w:hAnsi="Cambria Math"/>
                    <w:i/>
                  </w:rPr>
                </m:ctrlPr>
              </m:sSubPr>
              <m:e>
                <m:r>
                  <w:rPr>
                    <w:rFonts w:ascii="Cambria Math" w:hAnsi="Cambria Math"/>
                  </w:rPr>
                  <m:t>B</m:t>
                </m:r>
              </m:e>
              <m:sub>
                <m:r>
                  <w:rPr>
                    <w:rFonts w:ascii="Cambria Math" w:hAnsi="Cambria Math"/>
                  </w:rPr>
                  <m:t>1,max</m:t>
                </m:r>
              </m:sub>
            </m:sSub>
          </m:den>
        </m:f>
      </m:oMath>
      <w:r w:rsidR="00E83845">
        <w:rPr>
          <w:rFonts w:eastAsiaTheme="minorEastAsia"/>
        </w:rPr>
        <w:t>)</w:t>
      </w:r>
      <w:r>
        <w:rPr>
          <w:rFonts w:eastAsiaTheme="minorEastAsia"/>
        </w:rPr>
        <w:t>. The off-resonance RF pulse is typically very long (~</w:t>
      </w:r>
      <w:r w:rsidR="00F8365A">
        <w:rPr>
          <w:rFonts w:eastAsiaTheme="minorEastAsia"/>
        </w:rPr>
        <w:t>5-</w:t>
      </w:r>
      <w:r>
        <w:rPr>
          <w:rFonts w:eastAsiaTheme="minorEastAsia"/>
        </w:rPr>
        <w:t>10 ms) relative to the excitation pulse</w:t>
      </w:r>
      <w:r w:rsidR="00F8365A">
        <w:rPr>
          <w:rFonts w:eastAsiaTheme="minorEastAsia"/>
        </w:rPr>
        <w:t>,</w:t>
      </w:r>
      <w:r>
        <w:rPr>
          <w:rFonts w:eastAsiaTheme="minorEastAsia"/>
        </w:rPr>
        <w:t xml:space="preserve"> and has a wide Fermi or Gaussian profile so that the spins experience a very </w:t>
      </w:r>
      <w:r w:rsidR="00637A88">
        <w:rPr>
          <w:rFonts w:eastAsiaTheme="minorEastAsia"/>
        </w:rPr>
        <w:t>small frequency band</w:t>
      </w:r>
      <w:r>
        <w:rPr>
          <w:rFonts w:eastAsiaTheme="minorEastAsia"/>
        </w:rPr>
        <w:t xml:space="preserve"> in practice (</w:t>
      </w:r>
      <w:r w:rsidR="00F8365A">
        <w:rPr>
          <w:rFonts w:eastAsiaTheme="minorEastAsia"/>
        </w:rPr>
        <w:t>as a consequence of</w:t>
      </w:r>
      <w:r>
        <w:rPr>
          <w:rFonts w:eastAsiaTheme="minorEastAsia"/>
        </w:rPr>
        <w:t xml:space="preserve"> Fourier theory).</w:t>
      </w:r>
      <w:r w:rsidR="00C16F01">
        <w:rPr>
          <w:rFonts w:eastAsiaTheme="minorEastAsia"/>
        </w:rPr>
        <w:t xml:space="preserve"> BS also exhibits</w:t>
      </w:r>
      <w:r w:rsidR="00F8365A">
        <w:rPr>
          <w:rFonts w:eastAsiaTheme="minorEastAsia"/>
        </w:rPr>
        <w:t xml:space="preserve"> very low </w:t>
      </w:r>
      <w:r w:rsidR="00C16F01">
        <w:rPr>
          <w:rFonts w:eastAsiaTheme="minorEastAsia"/>
        </w:rPr>
        <w:t>sensitivity to T</w:t>
      </w:r>
      <w:r w:rsidR="00C16F01">
        <w:rPr>
          <w:rFonts w:eastAsiaTheme="minorEastAsia"/>
          <w:vertAlign w:val="subscript"/>
        </w:rPr>
        <w:t>1</w:t>
      </w:r>
      <w:r w:rsidR="00C16F01">
        <w:rPr>
          <w:rFonts w:eastAsiaTheme="minorEastAsia"/>
        </w:rPr>
        <w:t xml:space="preserve"> effects </w:t>
      </w:r>
      <w:r w:rsidR="00C16F01">
        <w:rPr>
          <w:rFonts w:eastAsiaTheme="minorEastAsia"/>
        </w:rPr>
        <w:fldChar w:fldCharType="begin"/>
      </w:r>
      <w:r w:rsidR="004174AC">
        <w:rPr>
          <w:rFonts w:eastAsiaTheme="minorEastAsia"/>
        </w:rPr>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C16F01">
        <w:rPr>
          <w:rFonts w:eastAsiaTheme="minorEastAsia"/>
        </w:rPr>
        <w:fldChar w:fldCharType="separate"/>
      </w:r>
      <w:r w:rsidR="004174AC">
        <w:rPr>
          <w:rFonts w:eastAsiaTheme="minorEastAsia"/>
          <w:noProof/>
        </w:rPr>
        <w:t>[90]</w:t>
      </w:r>
      <w:r w:rsidR="00C16F01">
        <w:rPr>
          <w:rFonts w:eastAsiaTheme="minorEastAsia"/>
        </w:rPr>
        <w:fldChar w:fldCharType="end"/>
      </w:r>
      <w:r w:rsidR="00F8365A">
        <w:rPr>
          <w:rFonts w:eastAsiaTheme="minorEastAsia"/>
        </w:rPr>
        <w:t>;</w:t>
      </w:r>
      <w:r w:rsidR="00D71EFA">
        <w:rPr>
          <w:rFonts w:eastAsiaTheme="minorEastAsia"/>
        </w:rPr>
        <w:t xml:space="preserve"> however</w:t>
      </w:r>
      <w:r w:rsidR="00F8365A">
        <w:rPr>
          <w:rFonts w:eastAsiaTheme="minorEastAsia"/>
        </w:rPr>
        <w:t>,</w:t>
      </w:r>
      <w:r w:rsidR="00D71EFA">
        <w:rPr>
          <w:rFonts w:eastAsiaTheme="minorEastAsia"/>
        </w:rPr>
        <w:t xml:space="preserve"> it </w:t>
      </w:r>
      <w:r w:rsidR="00F8365A">
        <w:rPr>
          <w:rFonts w:eastAsiaTheme="minorEastAsia"/>
        </w:rPr>
        <w:t>is dependent</w:t>
      </w:r>
      <w:r w:rsidR="00D71EFA">
        <w:rPr>
          <w:rFonts w:eastAsiaTheme="minorEastAsia"/>
        </w:rPr>
        <w:t xml:space="preserve"> on reliable phase </w:t>
      </w:r>
      <w:r w:rsidR="00AD7F9C">
        <w:rPr>
          <w:rFonts w:eastAsiaTheme="minorEastAsia"/>
        </w:rPr>
        <w:t>unwrapping</w:t>
      </w:r>
      <w:r w:rsidR="00295167">
        <w:rPr>
          <w:rFonts w:eastAsiaTheme="minorEastAsia"/>
        </w:rPr>
        <w:t xml:space="preserve">, which can be </w:t>
      </w:r>
      <w:r w:rsidR="00AD7F9C">
        <w:rPr>
          <w:rFonts w:eastAsiaTheme="minorEastAsia"/>
        </w:rPr>
        <w:t>challenging in the presence of</w:t>
      </w:r>
      <w:r w:rsidR="00F8365A">
        <w:rPr>
          <w:rFonts w:eastAsiaTheme="minorEastAsia"/>
        </w:rPr>
        <w:t xml:space="preserve"> phase</w:t>
      </w:r>
      <w:r w:rsidR="00295167">
        <w:rPr>
          <w:rFonts w:eastAsiaTheme="minorEastAsia"/>
        </w:rPr>
        <w:t xml:space="preserve"> artifacts </w:t>
      </w:r>
      <w:r w:rsidR="00F8365A">
        <w:rPr>
          <w:rFonts w:eastAsiaTheme="minorEastAsia"/>
        </w:rPr>
        <w:t>like</w:t>
      </w:r>
      <w:r w:rsidR="00295167">
        <w:rPr>
          <w:rFonts w:eastAsiaTheme="minorEastAsia"/>
        </w:rPr>
        <w:t xml:space="preserve"> fringe lines and phase </w:t>
      </w:r>
      <w:r w:rsidR="00AD7F9C">
        <w:rPr>
          <w:rFonts w:eastAsiaTheme="minorEastAsia"/>
        </w:rPr>
        <w:t xml:space="preserve">poles </w:t>
      </w:r>
      <w:r w:rsidR="00E0244E">
        <w:rPr>
          <w:rFonts w:eastAsiaTheme="minorEastAsia"/>
        </w:rPr>
        <w:fldChar w:fldCharType="begin">
          <w:fldData xml:space="preserve">PEVuZE5vdGU+PENpdGU+PEF1dGhvcj5DaGF2ZXo8L0F1dGhvcj48WWVhcj4yMDAyPC9ZZWFyPjxS
ZWNOdW0+ODE2MDwvUmVjTnVtPjxEaXNwbGF5VGV4dD5bOTddPC9EaXNwbGF5VGV4dD48cmVjb3Jk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PEVuZE5vdGU+PENpdGU+PEF1dGhvcj5DaGF2ZXo8L0F1dGhvcj48WWVhcj4yMDAyPC9ZZWFyPjxS
ZWNOdW0+ODE2MDwvUmVjTnVtPjxEaXNwbGF5VGV4dD5bOTddPC9EaXNwbGF5VGV4dD48cmVjb3Jk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E0244E">
        <w:rPr>
          <w:rFonts w:eastAsiaTheme="minorEastAsia"/>
        </w:rPr>
      </w:r>
      <w:r w:rsidR="00E0244E">
        <w:rPr>
          <w:rFonts w:eastAsiaTheme="minorEastAsia"/>
        </w:rPr>
        <w:fldChar w:fldCharType="separate"/>
      </w:r>
      <w:r w:rsidR="004174AC">
        <w:rPr>
          <w:rFonts w:eastAsiaTheme="minorEastAsia"/>
          <w:noProof/>
        </w:rPr>
        <w:t>[97]</w:t>
      </w:r>
      <w:r w:rsidR="00E0244E">
        <w:rPr>
          <w:rFonts w:eastAsiaTheme="minorEastAsia"/>
        </w:rPr>
        <w:fldChar w:fldCharType="end"/>
      </w:r>
      <w:r w:rsidR="00295167">
        <w:rPr>
          <w:rFonts w:eastAsiaTheme="minorEastAsia"/>
        </w:rPr>
        <w:t>.</w:t>
      </w:r>
      <w:r w:rsidR="000B70EB">
        <w:rPr>
          <w:rFonts w:eastAsiaTheme="minorEastAsia"/>
        </w:rPr>
        <w:t xml:space="preserve"> Conventional BS imaging has very high SAR, which is a potentially limiting factor for high field applications, </w:t>
      </w:r>
      <w:r w:rsidR="00F8365A">
        <w:rPr>
          <w:rFonts w:eastAsiaTheme="minorEastAsia"/>
        </w:rPr>
        <w:t>although</w:t>
      </w:r>
      <w:r w:rsidR="000B70EB">
        <w:rPr>
          <w:rFonts w:eastAsiaTheme="minorEastAsia"/>
        </w:rPr>
        <w:t xml:space="preserve"> some </w:t>
      </w:r>
      <w:r w:rsidR="00601AEB">
        <w:rPr>
          <w:rFonts w:eastAsiaTheme="minorEastAsia"/>
        </w:rPr>
        <w:t xml:space="preserve">modifications to the technique have been proposed to make BS </w:t>
      </w:r>
      <w:r w:rsidR="00F8365A">
        <w:rPr>
          <w:rFonts w:eastAsiaTheme="minorEastAsia"/>
        </w:rPr>
        <w:t>feasible</w:t>
      </w:r>
      <w:r w:rsidR="00601AEB">
        <w:rPr>
          <w:rFonts w:eastAsiaTheme="minorEastAsia"/>
        </w:rPr>
        <w:t xml:space="preserve"> </w:t>
      </w:r>
      <w:r w:rsidR="00F8365A">
        <w:rPr>
          <w:rFonts w:eastAsiaTheme="minorEastAsia"/>
        </w:rPr>
        <w:t>at</w:t>
      </w:r>
      <w:r w:rsidR="00601AEB">
        <w:rPr>
          <w:rFonts w:eastAsiaTheme="minorEastAsia"/>
        </w:rPr>
        <w:t xml:space="preserve"> high field </w:t>
      </w:r>
      <w:r w:rsidR="00F8365A">
        <w:rPr>
          <w:rFonts w:eastAsiaTheme="minorEastAsia"/>
        </w:rPr>
        <w:t>strengths</w:t>
      </w:r>
      <w:r w:rsidR="00E201BB">
        <w:rPr>
          <w:rFonts w:eastAsiaTheme="minorEastAsia"/>
        </w:rPr>
        <w:t xml:space="preserve"> </w:t>
      </w:r>
      <w:r w:rsidR="00E201BB">
        <w:rPr>
          <w:rFonts w:eastAsiaTheme="minorEastAsia"/>
        </w:rPr>
        <w:fldChar w:fldCharType="begin">
          <w:fldData xml:space="preserve">PEVuZE5vdGU+PENpdGU+PEF1dGhvcj5Qb2htYW5uPC9BdXRob3I+PFllYXI+MjAxMzwvWWVhcj48
UmVjTnVtPjgxNzU8L1JlY051bT48RGlzcGxheVRleHQ+WzkzLDk4XTwvRGlzcGxheVRleHQ+PHJl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PEVuZE5vdGU+PENpdGU+PEF1dGhvcj5Qb2htYW5uPC9BdXRob3I+PFllYXI+MjAxMzwvWWVhcj48
UmVjTnVtPjgxNzU8L1JlY051bT48RGlzcGxheVRleHQ+WzkzLDk4XTwvRGlzcGxheVRleHQ+PHJl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E201BB">
        <w:rPr>
          <w:rFonts w:eastAsiaTheme="minorEastAsia"/>
        </w:rPr>
      </w:r>
      <w:r w:rsidR="00E201BB">
        <w:rPr>
          <w:rFonts w:eastAsiaTheme="minorEastAsia"/>
        </w:rPr>
        <w:fldChar w:fldCharType="separate"/>
      </w:r>
      <w:r w:rsidR="004174AC">
        <w:rPr>
          <w:rFonts w:eastAsiaTheme="minorEastAsia"/>
          <w:noProof/>
        </w:rPr>
        <w:t>[93,98]</w:t>
      </w:r>
      <w:r w:rsidR="00E201BB">
        <w:rPr>
          <w:rFonts w:eastAsiaTheme="minorEastAsia"/>
        </w:rPr>
        <w:fldChar w:fldCharType="end"/>
      </w:r>
      <w:r w:rsidR="00601AEB">
        <w:rPr>
          <w:rFonts w:eastAsiaTheme="minorEastAsia"/>
        </w:rPr>
        <w:t>.</w:t>
      </w:r>
    </w:p>
    <w:p w14:paraId="459795A3" w14:textId="77777777" w:rsidR="006260F4" w:rsidRPr="00233AA1" w:rsidRDefault="00233AA1" w:rsidP="001B3EE1">
      <w:pPr>
        <w:spacing w:after="0"/>
      </w:pPr>
      <w:r>
        <w:rPr>
          <w:i/>
        </w:rPr>
        <w:t>B</w:t>
      </w:r>
      <w:r>
        <w:rPr>
          <w:i/>
          <w:vertAlign w:val="subscript"/>
        </w:rPr>
        <w:t>0</w:t>
      </w:r>
      <w:r>
        <w:rPr>
          <w:i/>
        </w:rPr>
        <w:t xml:space="preserve"> Mapping</w:t>
      </w:r>
    </w:p>
    <w:p w14:paraId="63545851" w14:textId="3AA8B72B" w:rsidR="00D60B41" w:rsidRDefault="001D7250" w:rsidP="0093669E">
      <w:r>
        <w:t>The local main magnetic field (B</w:t>
      </w:r>
      <w:r>
        <w:rPr>
          <w:vertAlign w:val="subscript"/>
        </w:rPr>
        <w:t>0</w:t>
      </w:r>
      <w:r>
        <w:t xml:space="preserve">) influences the resonant precession frequency of spins. </w:t>
      </w:r>
      <w:r w:rsidR="00D60B41">
        <w:t xml:space="preserve">In principle, </w:t>
      </w:r>
      <w:r>
        <w:t xml:space="preserve">it </w:t>
      </w:r>
      <w:r w:rsidR="00CA77CB">
        <w:t xml:space="preserve">is </w:t>
      </w:r>
      <w:r w:rsidR="00C4233C">
        <w:t>much simpler</w:t>
      </w:r>
      <w:r>
        <w:t xml:space="preserve"> to quantify B</w:t>
      </w:r>
      <w:r>
        <w:rPr>
          <w:vertAlign w:val="subscript"/>
        </w:rPr>
        <w:t>0</w:t>
      </w:r>
      <w:r>
        <w:t xml:space="preserve"> </w:t>
      </w:r>
      <w:r w:rsidR="00C4233C">
        <w:t>compared</w:t>
      </w:r>
      <w:r w:rsidR="00D60B41">
        <w:t xml:space="preserve"> to other quantitative MRI parameters. </w:t>
      </w:r>
      <w:r>
        <w:t>Most</w:t>
      </w:r>
      <w:r w:rsidR="00D60B41">
        <w:t xml:space="preserve"> scanners come equipped with a</w:t>
      </w:r>
      <w:r>
        <w:t>t least one</w:t>
      </w:r>
      <w:r w:rsidR="00D60B41">
        <w:t xml:space="preserve"> pulse sequence to </w:t>
      </w:r>
      <w:r>
        <w:t xml:space="preserve">acquire </w:t>
      </w:r>
      <w:r w:rsidR="00CA77CB">
        <w:t xml:space="preserve">a </w:t>
      </w:r>
      <w:r>
        <w:t>B</w:t>
      </w:r>
      <w:r>
        <w:rPr>
          <w:vertAlign w:val="subscript"/>
        </w:rPr>
        <w:t>0</w:t>
      </w:r>
      <w:r>
        <w:t xml:space="preserve"> </w:t>
      </w:r>
      <w:r w:rsidR="00CA77CB">
        <w:t>map (a.k.a. field map)</w:t>
      </w:r>
      <w:r>
        <w:t xml:space="preserve">; this information is </w:t>
      </w:r>
      <w:r w:rsidR="00C4233C">
        <w:t>used</w:t>
      </w:r>
      <w:r>
        <w:t xml:space="preserve"> during the </w:t>
      </w:r>
      <w:r w:rsidR="00CA77CB">
        <w:t xml:space="preserve">automated </w:t>
      </w:r>
      <w:r>
        <w:t>shimming process of MRI scanners</w:t>
      </w:r>
      <w:r w:rsidR="00D60B41">
        <w:t xml:space="preserve">. The simplest </w:t>
      </w:r>
      <w:r w:rsidR="00CA77CB">
        <w:t>technique</w:t>
      </w:r>
      <w:r w:rsidR="00D60B41">
        <w:t xml:space="preserve"> used</w:t>
      </w:r>
      <w:r w:rsidR="00C4233C">
        <w:t xml:space="preserve"> for acquiring B</w:t>
      </w:r>
      <w:r w:rsidR="00C4233C">
        <w:rPr>
          <w:vertAlign w:val="subscript"/>
        </w:rPr>
        <w:t>0</w:t>
      </w:r>
      <w:r w:rsidR="00D60B41">
        <w:t xml:space="preserve"> is a</w:t>
      </w:r>
      <w:r w:rsidR="00C4233C">
        <w:t xml:space="preserve"> basic S</w:t>
      </w:r>
      <w:r>
        <w:t>PGR pulse sequence</w:t>
      </w:r>
      <w:r w:rsidR="00C4233C">
        <w:t xml:space="preserve"> </w:t>
      </w:r>
      <w:r w:rsidR="00CA77CB">
        <w:t xml:space="preserve">executed with two </w:t>
      </w:r>
      <w:r w:rsidR="00D60B41">
        <w:t>different</w:t>
      </w:r>
      <w:r w:rsidR="00C4233C">
        <w:t xml:space="preserve"> echo times</w:t>
      </w:r>
      <w:r w:rsidR="00D60B41">
        <w:t xml:space="preserve"> </w:t>
      </w:r>
      <w:r w:rsidR="00C4233C">
        <w:t>(</w:t>
      </w:r>
      <w:r w:rsidR="00D60B41">
        <w:t>TE</w:t>
      </w:r>
      <w:r w:rsidR="00C4233C">
        <w:t>)</w:t>
      </w:r>
      <w:r w:rsidR="00D60B41">
        <w:t xml:space="preserve">. </w:t>
      </w:r>
      <w:r w:rsidR="004D58E8">
        <w:t xml:space="preserve">Using </w:t>
      </w:r>
      <w:r w:rsidR="003C5C10">
        <w:t>a phase subtraction technique</w:t>
      </w:r>
      <w:r w:rsidR="004D58E8">
        <w:t xml:space="preserve">, </w:t>
      </w:r>
      <w:r w:rsidR="0093669E">
        <w:t>B</w:t>
      </w:r>
      <w:r w:rsidR="0093669E">
        <w:rPr>
          <w:vertAlign w:val="subscript"/>
        </w:rPr>
        <w:t>0</w:t>
      </w:r>
      <w:r w:rsidR="0093669E">
        <w:t xml:space="preserve"> – which in quantitative MRI is usually </w:t>
      </w:r>
      <w:r w:rsidR="00CA77CB">
        <w:t xml:space="preserve">expressed in </w:t>
      </w:r>
      <w:r w:rsidR="0093669E">
        <w:t xml:space="preserve">terms of a frequency – </w:t>
      </w:r>
      <w:r w:rsidR="00C4233C">
        <w:t>can be</w:t>
      </w:r>
      <w:r w:rsidR="004D58E8">
        <w:t xml:space="preserve"> calculate </w:t>
      </w:r>
      <w:r w:rsidR="00C4233C">
        <w:t>from the</w:t>
      </w:r>
      <w:r w:rsidR="004D58E8">
        <w:t xml:space="preserve"> following equation</w:t>
      </w:r>
      <w:r w:rsidR="00761BFC">
        <w:t xml:space="preserve"> </w:t>
      </w:r>
      <w:r w:rsidR="00761BFC">
        <w:fldChar w:fldCharType="begin"/>
      </w:r>
      <w:r w:rsidR="004174AC">
        <w:instrText xml:space="preserve"> ADDIN EN.CITE &lt;EndNote&gt;&lt;Cite&gt;&lt;Author&gt;Schneider&lt;/Author&gt;&lt;Year&gt;1991&lt;/Year&gt;&lt;RecNum&gt;8382&lt;/RecNum&gt;&lt;DisplayText&gt;[99]&lt;/DisplayText&gt;&lt;record&gt;&lt;rec-number&gt;8382&lt;/rec-number&gt;&lt;foreign-keys&gt;&lt;key app="EN" db-id="wsx2zxvfv2f923ezt58xsvan9zzwpdv5vewx" timestamp="1511549265"&gt;8382&lt;/key&gt;&lt;/foreign-keys&gt;&lt;ref-type name="Journal Article"&gt;17&lt;/ref-type&gt;&lt;contributors&gt;&lt;authors&gt;&lt;author&gt;Schneider, Erika&lt;/author&gt;&lt;author&gt;Glover, Gary&lt;/author&gt;&lt;/authors&gt;&lt;/contributors&gt;&lt;titles&gt;&lt;title&gt;Rapid in vivo proton shimming&lt;/title&gt;&lt;secondary-title&gt;Magnetic Resonance in Medicine&lt;/secondary-title&gt;&lt;/titles&gt;&lt;periodical&gt;&lt;full-title&gt;Magnetic Resonance in Medicine&lt;/full-title&gt;&lt;abbr-1&gt;Magn. Reson. Med.&lt;/abbr-1&gt;&lt;abbr-2&gt;Magn Reson Med&lt;/abbr-2&gt;&lt;/periodical&gt;&lt;pages&gt;335-347&lt;/pages&gt;&lt;volume&gt;18&lt;/volume&gt;&lt;number&gt;2&lt;/number&gt;&lt;dates&gt;&lt;year&gt;1991&lt;/year&gt;&lt;/dates&gt;&lt;publisher&gt;Wiley Subscription Services, Inc., A Wiley Company&lt;/publisher&gt;&lt;isbn&gt;1522-2594&lt;/isbn&gt;&lt;urls&gt;&lt;related-urls&gt;&lt;url&gt;http://dx.doi.org/10.1002/mrm.1910180208&lt;/url&gt;&lt;/related-urls&gt;&lt;/urls&gt;&lt;electronic-resource-num&gt;10.1002/mrm.1910180208&lt;/electronic-resource-num&gt;&lt;/record&gt;&lt;/Cite&gt;&lt;/EndNote&gt;</w:instrText>
      </w:r>
      <w:r w:rsidR="00761BFC">
        <w:fldChar w:fldCharType="separate"/>
      </w:r>
      <w:r w:rsidR="004174AC">
        <w:rPr>
          <w:noProof/>
        </w:rPr>
        <w:t>[99]</w:t>
      </w:r>
      <w:r w:rsidR="00761BFC">
        <w:fldChar w:fldCharType="end"/>
      </w:r>
      <w:r w:rsidR="004D58E8">
        <w:t>:</w:t>
      </w:r>
    </w:p>
    <w:tbl>
      <w:tblPr>
        <w:tblW w:w="9454" w:type="dxa"/>
        <w:tblLook w:val="04A0" w:firstRow="1" w:lastRow="0" w:firstColumn="1" w:lastColumn="0" w:noHBand="0" w:noVBand="1"/>
      </w:tblPr>
      <w:tblGrid>
        <w:gridCol w:w="8397"/>
        <w:gridCol w:w="1057"/>
      </w:tblGrid>
      <w:tr w:rsidR="00233AA1" w:rsidRPr="007B5704" w14:paraId="16EA38A4" w14:textId="77777777" w:rsidTr="00870260">
        <w:trPr>
          <w:trHeight w:val="720"/>
        </w:trPr>
        <w:tc>
          <w:tcPr>
            <w:tcW w:w="8397" w:type="dxa"/>
          </w:tcPr>
          <w:p w14:paraId="35CD0DEB" w14:textId="77777777" w:rsidR="00233AA1" w:rsidRDefault="00330B44"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m:t>
                    </m:r>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169BB8D4" w14:textId="77777777" w:rsidR="00233AA1" w:rsidRPr="00A87AF2" w:rsidRDefault="00233AA1" w:rsidP="00870260">
            <w:pPr>
              <w:spacing w:after="0" w:line="240" w:lineRule="auto"/>
              <w:rPr>
                <w:sz w:val="4"/>
                <w:szCs w:val="4"/>
              </w:rPr>
            </w:pPr>
          </w:p>
          <w:p w14:paraId="6F0E694A" w14:textId="77777777"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328BAFB0" w14:textId="7587B0E1" w:rsidR="00233AA1" w:rsidRDefault="00966A6F" w:rsidP="00761BFC">
      <w:r>
        <w:t xml:space="preserve">where </w:t>
      </w:r>
      <m:oMath>
        <m:r>
          <w:rPr>
            <w:rFonts w:ascii="Cambria Math" w:hAnsi="Cambria Math"/>
          </w:rPr>
          <m:t>φ</m:t>
        </m:r>
      </m:oMath>
      <w:r>
        <w:rPr>
          <w:rFonts w:eastAsiaTheme="minorEastAsia"/>
        </w:rPr>
        <w:t xml:space="preserve"> is the phase in radians.</w:t>
      </w:r>
      <w:r>
        <w:t xml:space="preserve"> For high</w:t>
      </w:r>
      <w:r w:rsidR="0093669E">
        <w:t xml:space="preserve"> </w:t>
      </w:r>
      <w:r w:rsidR="009F6517">
        <w:t>B</w:t>
      </w:r>
      <w:r w:rsidR="009F6517" w:rsidRPr="0093669E">
        <w:rPr>
          <w:vertAlign w:val="subscript"/>
        </w:rPr>
        <w:t>0</w:t>
      </w:r>
      <w:r w:rsidR="009F6517">
        <w:t xml:space="preserve"> or </w:t>
      </w:r>
      <m:oMath>
        <m:r>
          <m:rPr>
            <m:sty m:val="p"/>
          </m:rPr>
          <w:rPr>
            <w:rFonts w:ascii="Cambria Math" w:hAnsi="Cambria Math"/>
          </w:rPr>
          <m:t>∆TE</m:t>
        </m:r>
      </m:oMath>
      <w:r w:rsidR="0093669E">
        <w:t xml:space="preserve"> </w:t>
      </w:r>
      <w:r>
        <w:t>values</w:t>
      </w:r>
      <w:r w:rsidR="009F6517">
        <w:t xml:space="preserve">, </w:t>
      </w:r>
      <w:r w:rsidR="0093669E">
        <w:t xml:space="preserve">the phase </w:t>
      </w:r>
      <w:r w:rsidR="0093669E">
        <w:rPr>
          <w:rFonts w:eastAsiaTheme="minorEastAsia"/>
        </w:rPr>
        <w:t>can exceed ±π radians, and the phase</w:t>
      </w:r>
      <w:r w:rsidR="0093669E">
        <w:t xml:space="preserve"> images</w:t>
      </w:r>
      <w:r w:rsidR="009F6517">
        <w:t xml:space="preserve"> </w:t>
      </w:r>
      <w:r w:rsidR="0093669E">
        <w:t>will require</w:t>
      </w:r>
      <w:r w:rsidR="009F6517">
        <w:t xml:space="preserve"> phase unwrapping</w:t>
      </w:r>
      <w:r w:rsidR="0093669E">
        <w:t xml:space="preserve"> prio</w:t>
      </w:r>
      <w:r>
        <w:t>r to calculating the difference</w:t>
      </w:r>
      <w:r w:rsidR="009F6517">
        <w:t xml:space="preserve">, which can </w:t>
      </w:r>
      <w:r>
        <w:t>be challenging if certain artifacts</w:t>
      </w:r>
      <w:r w:rsidR="001D7250">
        <w:t xml:space="preserve"> </w:t>
      </w:r>
      <w:r>
        <w:t xml:space="preserve">are present </w:t>
      </w:r>
      <w:r w:rsidR="009F6517">
        <w:t>(e.g. fringe lines &amp; poles).</w:t>
      </w:r>
      <w:r w:rsidR="00761BFC">
        <w:t xml:space="preserve"> </w:t>
      </w:r>
      <w:r w:rsidR="009F6517">
        <w:t xml:space="preserve">Also, </w:t>
      </w:r>
      <w:r w:rsidR="004D58E8">
        <w:t>the</w:t>
      </w:r>
      <w:r w:rsidR="00761BFC">
        <w:t xml:space="preserve"> B</w:t>
      </w:r>
      <w:r w:rsidR="00761BFC">
        <w:rPr>
          <w:vertAlign w:val="subscript"/>
        </w:rPr>
        <w:t>0</w:t>
      </w:r>
      <w:r w:rsidR="004D58E8">
        <w:t xml:space="preserve"> field </w:t>
      </w:r>
      <w:r w:rsidR="00761BFC">
        <w:t>inhomogeneity can be cause</w:t>
      </w:r>
      <w:r>
        <w:t>d by</w:t>
      </w:r>
      <w:r w:rsidR="004D58E8">
        <w:t xml:space="preserve"> </w:t>
      </w:r>
      <w:r w:rsidR="00761BFC">
        <w:t>pulse sequence</w:t>
      </w:r>
      <w:r>
        <w:t>-specific factors</w:t>
      </w:r>
      <w:r w:rsidR="00761BFC">
        <w:t>,</w:t>
      </w:r>
      <w:r w:rsidR="004D58E8">
        <w:t xml:space="preserve"> </w:t>
      </w:r>
      <w:r w:rsidR="00761BFC">
        <w:t>for example Eddy</w:t>
      </w:r>
      <w:r w:rsidR="004D58E8">
        <w:t xml:space="preserve"> currents </w:t>
      </w:r>
      <w:r w:rsidR="00B644FB">
        <w:t>induced in the MRI hardware as a result of</w:t>
      </w:r>
      <w:r w:rsidR="004D58E8">
        <w:t xml:space="preserve"> strong</w:t>
      </w:r>
      <w:r w:rsidR="00B644FB">
        <w:t xml:space="preserve"> time-varying magnetic field gradients. Thus,</w:t>
      </w:r>
      <w:r w:rsidR="004D58E8">
        <w:t xml:space="preserve"> </w:t>
      </w:r>
      <w:r w:rsidR="00761BFC">
        <w:t>for B</w:t>
      </w:r>
      <w:r w:rsidR="00761BFC">
        <w:rPr>
          <w:vertAlign w:val="subscript"/>
        </w:rPr>
        <w:t>0</w:t>
      </w:r>
      <w:r w:rsidR="00761BFC">
        <w:t xml:space="preserve"> correction </w:t>
      </w:r>
      <w:r>
        <w:t>in</w:t>
      </w:r>
      <w:r w:rsidR="00761BFC">
        <w:t xml:space="preserve"> quantitative MRI</w:t>
      </w:r>
      <w:r>
        <w:t>,</w:t>
      </w:r>
      <w:r w:rsidR="00761BFC">
        <w:t xml:space="preserve"> </w:t>
      </w:r>
      <w:r w:rsidR="004D58E8">
        <w:t>it may be desirable to use a B</w:t>
      </w:r>
      <w:r w:rsidR="004D58E8" w:rsidRPr="00761BFC">
        <w:rPr>
          <w:vertAlign w:val="subscript"/>
        </w:rPr>
        <w:t>0</w:t>
      </w:r>
      <w:r w:rsidR="004D58E8">
        <w:t xml:space="preserve"> </w:t>
      </w:r>
      <w:r w:rsidR="00761BFC">
        <w:t xml:space="preserve">mapping </w:t>
      </w:r>
      <w:r w:rsidR="004D58E8">
        <w:t xml:space="preserve">pulse sequence that more closely </w:t>
      </w:r>
      <w:r w:rsidR="00761BFC">
        <w:t>reproduces</w:t>
      </w:r>
      <w:r w:rsidR="004D58E8">
        <w:t xml:space="preserve"> the</w:t>
      </w:r>
      <w:r w:rsidR="00761BFC">
        <w:t xml:space="preserve"> </w:t>
      </w:r>
      <w:r>
        <w:t xml:space="preserve">magnetic </w:t>
      </w:r>
      <w:r w:rsidR="00761BFC">
        <w:t>field</w:t>
      </w:r>
      <w:r w:rsidR="004D58E8">
        <w:t xml:space="preserve"> environment of the q</w:t>
      </w:r>
      <w:r w:rsidR="00761BFC">
        <w:t xml:space="preserve">uantitative </w:t>
      </w:r>
      <w:r w:rsidR="004D58E8">
        <w:t xml:space="preserve">MRI </w:t>
      </w:r>
      <w:r>
        <w:t xml:space="preserve">pulse </w:t>
      </w:r>
      <w:r w:rsidR="004D58E8">
        <w:t xml:space="preserve">sequence </w:t>
      </w:r>
      <w:r>
        <w:t>being used</w:t>
      </w:r>
      <w:r w:rsidR="004D58E8">
        <w:t>.</w:t>
      </w:r>
    </w:p>
    <w:p w14:paraId="33DFD10C" w14:textId="77777777" w:rsidR="00403A11" w:rsidRDefault="00403A11" w:rsidP="00403A11">
      <w:pPr>
        <w:pStyle w:val="Titre2"/>
      </w:pPr>
      <w:bookmarkStart w:id="39" w:name="_Toc500767885"/>
      <w:r>
        <w:t>Magnetization Transfer Imaging</w:t>
      </w:r>
      <w:bookmarkEnd w:id="39"/>
    </w:p>
    <w:p w14:paraId="2C639898" w14:textId="77777777" w:rsidR="00403A11" w:rsidRDefault="00403A11" w:rsidP="00403A11">
      <w:pPr>
        <w:pStyle w:val="Titre3"/>
      </w:pPr>
      <w:bookmarkStart w:id="40" w:name="_Toc500767886"/>
      <w:r>
        <w:t>Two-Pool Model of MT</w:t>
      </w:r>
      <w:bookmarkEnd w:id="40"/>
    </w:p>
    <w:p w14:paraId="03E1D3E4" w14:textId="01ED523D" w:rsidR="00AE47D5" w:rsidRDefault="00575CBF" w:rsidP="00E90995">
      <w:r>
        <w:t xml:space="preserve">The largest contribution of signal from conventional MRI experiments originate from hydrogen in water molecules, which </w:t>
      </w:r>
      <w:r w:rsidR="001468C8">
        <w:t xml:space="preserve">is plentiful </w:t>
      </w:r>
      <w:r w:rsidR="009833A8">
        <w:t>and dense in</w:t>
      </w:r>
      <w:r w:rsidR="00666F52">
        <w:t xml:space="preserve"> most</w:t>
      </w:r>
      <w:r w:rsidR="009833A8">
        <w:t xml:space="preserve"> human organs</w:t>
      </w:r>
      <w:r w:rsidR="001468C8">
        <w:t xml:space="preserve"> </w:t>
      </w:r>
      <w:r>
        <w:t>and generally ha</w:t>
      </w:r>
      <w:r w:rsidR="00666F52">
        <w:t>s</w:t>
      </w:r>
      <w:r>
        <w:t xml:space="preserve"> a slow </w:t>
      </w:r>
      <w:r w:rsidR="001E720A">
        <w:t xml:space="preserve">transverse </w:t>
      </w:r>
      <w:r>
        <w:t>signal decay</w:t>
      </w:r>
      <w:r w:rsidR="005655B4">
        <w:t xml:space="preserve"> (~10 to 100</w:t>
      </w:r>
      <w:r w:rsidR="009833A8">
        <w:t xml:space="preserve"> ms)</w:t>
      </w:r>
      <w:r w:rsidR="005655B4">
        <w:t>,</w:t>
      </w:r>
      <w:r>
        <w:t xml:space="preserve"> </w:t>
      </w:r>
      <w:r w:rsidR="005655B4">
        <w:t>allowing sufficient</w:t>
      </w:r>
      <w:r w:rsidR="009833A8">
        <w:t xml:space="preserve"> time</w:t>
      </w:r>
      <w:r>
        <w:t xml:space="preserve"> for</w:t>
      </w:r>
      <w:r w:rsidR="009833A8">
        <w:t xml:space="preserve"> an</w:t>
      </w:r>
      <w:r>
        <w:t xml:space="preserve"> imaging</w:t>
      </w:r>
      <w:r w:rsidR="009833A8">
        <w:t xml:space="preserve"> experiment</w:t>
      </w:r>
      <w:r>
        <w:t>.</w:t>
      </w:r>
      <w:r w:rsidR="009833A8">
        <w:t xml:space="preserve"> </w:t>
      </w:r>
      <w:r w:rsidR="00D3236C">
        <w:t xml:space="preserve">Hydrogen is also present in </w:t>
      </w:r>
      <w:r w:rsidR="009833A8">
        <w:t>numerous</w:t>
      </w:r>
      <w:r w:rsidR="00D3236C">
        <w:t xml:space="preserve"> </w:t>
      </w:r>
      <w:r w:rsidR="00EF283A">
        <w:t>other molecules</w:t>
      </w:r>
      <w:r w:rsidR="00D3236C">
        <w:t>, such as macromolecules</w:t>
      </w:r>
      <w:r w:rsidR="00EF283A">
        <w:t xml:space="preserve"> (lipids and proteins)</w:t>
      </w:r>
      <w:r w:rsidR="009833A8">
        <w:t xml:space="preserve"> </w:t>
      </w:r>
      <w:r w:rsidR="005655B4">
        <w:t>in</w:t>
      </w:r>
      <w:r w:rsidR="00072FB0">
        <w:t xml:space="preserve"> </w:t>
      </w:r>
      <w:r w:rsidR="00D3236C">
        <w:t>myelin.</w:t>
      </w:r>
      <w:r w:rsidR="00072FB0">
        <w:t xml:space="preserve"> </w:t>
      </w:r>
      <w:r w:rsidR="00EF283A">
        <w:t xml:space="preserve">However, </w:t>
      </w:r>
      <w:r w:rsidR="001E720A">
        <w:t xml:space="preserve">the </w:t>
      </w:r>
      <w:r w:rsidR="00E4503C">
        <w:t>MR</w:t>
      </w:r>
      <w:r w:rsidR="00072FB0">
        <w:t>I</w:t>
      </w:r>
      <w:r w:rsidR="00E4503C">
        <w:t xml:space="preserve"> signal from hydrogen in these </w:t>
      </w:r>
      <w:r w:rsidR="005655B4">
        <w:t>macro</w:t>
      </w:r>
      <w:r w:rsidR="00E4503C">
        <w:t>mole</w:t>
      </w:r>
      <w:r w:rsidR="00072FB0">
        <w:t>cules decay</w:t>
      </w:r>
      <w:r w:rsidR="001E720A">
        <w:t>s</w:t>
      </w:r>
      <w:r w:rsidR="00072FB0">
        <w:t xml:space="preserve"> very quickly (</w:t>
      </w:r>
      <w:r w:rsidR="00E4503C">
        <w:t>T</w:t>
      </w:r>
      <w:r w:rsidR="00E4503C" w:rsidRPr="00072FB0">
        <w:rPr>
          <w:vertAlign w:val="subscript"/>
        </w:rPr>
        <w:t>2</w:t>
      </w:r>
      <w:r w:rsidR="00072FB0">
        <w:t xml:space="preserve"> ~ µs)</w:t>
      </w:r>
      <w:r w:rsidR="00E4503C">
        <w:t xml:space="preserve"> due to their semi-solid nature</w:t>
      </w:r>
      <w:r w:rsidR="00072FB0">
        <w:t xml:space="preserve"> and long rotational correlation times, making it very challenging to</w:t>
      </w:r>
      <w:r w:rsidR="005655B4">
        <w:t xml:space="preserve"> directly</w:t>
      </w:r>
      <w:r w:rsidR="00072FB0">
        <w:t xml:space="preserve"> image </w:t>
      </w:r>
      <w:r w:rsidR="001E720A">
        <w:t xml:space="preserve">the macromolecules of </w:t>
      </w:r>
      <w:r w:rsidR="00072FB0">
        <w:t>myelin</w:t>
      </w:r>
      <w:r w:rsidR="00645062">
        <w:t xml:space="preserve">. </w:t>
      </w:r>
      <w:r w:rsidR="005655B4">
        <w:t xml:space="preserve">Another consequence of the </w:t>
      </w:r>
      <w:r w:rsidR="00E4503C">
        <w:t>short T</w:t>
      </w:r>
      <w:r w:rsidR="00E4503C" w:rsidRPr="00072FB0">
        <w:rPr>
          <w:vertAlign w:val="subscript"/>
        </w:rPr>
        <w:t>2</w:t>
      </w:r>
      <w:r w:rsidR="00E4503C">
        <w:t xml:space="preserve"> </w:t>
      </w:r>
      <w:r w:rsidR="005655B4">
        <w:t xml:space="preserve">for these macromolecules </w:t>
      </w:r>
      <w:r w:rsidR="00E4503C">
        <w:t xml:space="preserve">is a </w:t>
      </w:r>
      <w:r w:rsidR="00072FB0">
        <w:t xml:space="preserve">very </w:t>
      </w:r>
      <w:r w:rsidR="00E4503C">
        <w:t xml:space="preserve">broad spectrum of resonant frequencies </w:t>
      </w:r>
      <w:r w:rsidR="00645062">
        <w:t>(~10’s of kHz)</w:t>
      </w:r>
      <w:r w:rsidR="00E4503C">
        <w:t>.</w:t>
      </w:r>
      <w:r w:rsidR="00645062">
        <w:t xml:space="preserve"> In the 19</w:t>
      </w:r>
      <w:r w:rsidR="00BC5941">
        <w:t xml:space="preserve">70s and 1980s, </w:t>
      </w:r>
      <w:r w:rsidR="00645062">
        <w:t>researchers</w:t>
      </w:r>
      <w:r w:rsidR="00BC5941">
        <w:t xml:space="preserve"> discovered that by </w:t>
      </w:r>
      <w:r w:rsidR="003B7991">
        <w:t xml:space="preserve">selectively </w:t>
      </w:r>
      <w:r w:rsidR="00BC5941">
        <w:t xml:space="preserve">exciting </w:t>
      </w:r>
      <w:r w:rsidR="003B7991">
        <w:t xml:space="preserve">the macromolecular </w:t>
      </w:r>
      <w:r w:rsidR="00D1452F">
        <w:t>hydrogen</w:t>
      </w:r>
      <w:r w:rsidR="00645062">
        <w:t xml:space="preserve"> with off-resonance RF pulses</w:t>
      </w:r>
      <w:r w:rsidR="0093107F">
        <w:t xml:space="preserve"> prior to an NMR/MRI acquisition</w:t>
      </w:r>
      <w:r w:rsidR="00645062">
        <w:t>, longitudinal magnetization from</w:t>
      </w:r>
      <w:r w:rsidR="0093107F">
        <w:t xml:space="preserve"> water hydrogen </w:t>
      </w:r>
      <w:r w:rsidR="005655B4">
        <w:t>is</w:t>
      </w:r>
      <w:r w:rsidR="0093107F">
        <w:t xml:space="preserve"> be</w:t>
      </w:r>
      <w:r w:rsidR="003B7991">
        <w:t xml:space="preserve"> transfe</w:t>
      </w:r>
      <w:r w:rsidR="00645062">
        <w:t>rred to nearby macromolecules through</w:t>
      </w:r>
      <w:r w:rsidR="003B7991">
        <w:t xml:space="preserve"> </w:t>
      </w:r>
      <w:r w:rsidR="00BC5941">
        <w:t>a process called cross-relaxatio</w:t>
      </w:r>
      <w:r w:rsidR="003B7991">
        <w:t>n, resulting in a lower MRI s</w:t>
      </w:r>
      <w:r w:rsidR="00645062">
        <w:t>ignal in regions where there is an</w:t>
      </w:r>
      <w:r w:rsidR="003B7991">
        <w:t xml:space="preserve"> abundant </w:t>
      </w:r>
      <w:r w:rsidR="00645062">
        <w:t xml:space="preserve">quantity of </w:t>
      </w:r>
      <w:r w:rsidR="003B7991">
        <w:t xml:space="preserve">macromolecules near water </w:t>
      </w:r>
      <w:r w:rsidR="00B0628F">
        <w:fldChar w:fldCharType="begin">
          <w:fldData xml:space="preserve">PEVuZE5vdGU+PENpdGU+PEF1dGhvcj5FZHplczwvQXV0aG9yPjxZZWFyPjE5Nzc8L1llYXI+PFJl
Y051bT44MjgxPC9SZWNOdW0+PERpc3BsYXlUZXh0PlsxMDAtMTAyXTwvRGlzcGxheVRleHQ+PHJl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4174AC">
        <w:instrText xml:space="preserve"> ADDIN EN.CITE </w:instrText>
      </w:r>
      <w:r w:rsidR="004174AC">
        <w:fldChar w:fldCharType="begin">
          <w:fldData xml:space="preserve">PEVuZE5vdGU+PENpdGU+PEF1dGhvcj5FZHplczwvQXV0aG9yPjxZZWFyPjE5Nzc8L1llYXI+PFJl
Y051bT44MjgxPC9SZWNOdW0+PERpc3BsYXlUZXh0PlsxMDAtMTAyXTwvRGlzcGxheVRleHQ+PHJl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4174AC">
        <w:instrText xml:space="preserve"> ADDIN EN.CITE.DATA </w:instrText>
      </w:r>
      <w:r w:rsidR="004174AC">
        <w:fldChar w:fldCharType="end"/>
      </w:r>
      <w:r w:rsidR="00B0628F">
        <w:fldChar w:fldCharType="separate"/>
      </w:r>
      <w:r w:rsidR="004174AC">
        <w:rPr>
          <w:noProof/>
        </w:rPr>
        <w:t>[100-102]</w:t>
      </w:r>
      <w:r w:rsidR="00B0628F">
        <w:fldChar w:fldCharType="end"/>
      </w:r>
      <w:r w:rsidR="00BC5941">
        <w:t>.</w:t>
      </w:r>
      <w:r w:rsidR="0093107F">
        <w:t xml:space="preserve"> This discovery lead to the development of the two-pool model of magnetization transfer </w:t>
      </w:r>
      <w:r w:rsidR="005655B4">
        <w:t xml:space="preserve">model </w:t>
      </w:r>
      <w:r w:rsidR="0093107F">
        <w:t>(</w:t>
      </w:r>
      <w:r w:rsidR="0093107F">
        <w:fldChar w:fldCharType="begin"/>
      </w:r>
      <w:r w:rsidR="0093107F">
        <w:instrText xml:space="preserve"> REF _Ref499305329 \h </w:instrText>
      </w:r>
      <w:r w:rsidR="0093107F">
        <w:fldChar w:fldCharType="separate"/>
      </w:r>
      <w:r w:rsidR="008B2764">
        <w:t xml:space="preserve">Figure </w:t>
      </w:r>
      <w:r w:rsidR="008B2764">
        <w:rPr>
          <w:noProof/>
        </w:rPr>
        <w:t>2</w:t>
      </w:r>
      <w:r w:rsidR="008B2764">
        <w:noBreakHyphen/>
      </w:r>
      <w:r w:rsidR="008B2764">
        <w:rPr>
          <w:noProof/>
        </w:rPr>
        <w:t>3</w:t>
      </w:r>
      <w:r w:rsidR="0093107F">
        <w:fldChar w:fldCharType="end"/>
      </w:r>
      <w:r w:rsidR="0093107F">
        <w:t xml:space="preserve">), </w:t>
      </w:r>
      <w:r w:rsidR="005655B4">
        <w:t>where</w:t>
      </w:r>
      <w:r w:rsidR="0093107F">
        <w:t xml:space="preserve"> magnetization from hydrogen in water is referred to as the “free-pool”, and macromolecular hydrogen is referred to as the “restricted-pool”.</w:t>
      </w:r>
    </w:p>
    <w:p w14:paraId="098A8F0C" w14:textId="77777777" w:rsidR="00E90995" w:rsidRDefault="00E90995" w:rsidP="001B3EE1">
      <w:pPr>
        <w:spacing w:after="0"/>
        <w:jc w:val="center"/>
      </w:pPr>
      <w:r>
        <w:rPr>
          <w:noProof/>
          <w:lang w:val="fr-FR" w:eastAsia="fr-FR"/>
        </w:rPr>
        <w:drawing>
          <wp:inline distT="0" distB="0" distL="0" distR="0" wp14:anchorId="18A071AF" wp14:editId="5E35FC25">
            <wp:extent cx="5943600" cy="16624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woPoolModel.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p>
    <w:p w14:paraId="239E8233" w14:textId="77777777" w:rsidR="00B43543" w:rsidRPr="006E25E5" w:rsidRDefault="00B43543" w:rsidP="00B43543">
      <w:pPr>
        <w:pStyle w:val="Lgende"/>
      </w:pPr>
      <w:bookmarkStart w:id="41" w:name="_Ref499305329"/>
      <w:bookmarkStart w:id="42" w:name="_Toc500767939"/>
      <w:r>
        <w:t xml:space="preserve">Figure </w:t>
      </w:r>
      <w:fldSimple w:instr=" STYLEREF 1 \s ">
        <w:r w:rsidR="008B2764">
          <w:rPr>
            <w:noProof/>
          </w:rPr>
          <w:t>2</w:t>
        </w:r>
      </w:fldSimple>
      <w:r>
        <w:noBreakHyphen/>
      </w:r>
      <w:fldSimple w:instr=" SEQ Figure \* ARABIC \s 1 ">
        <w:r w:rsidR="008B2764">
          <w:rPr>
            <w:noProof/>
          </w:rPr>
          <w:t>3</w:t>
        </w:r>
      </w:fldSimple>
      <w:bookmarkEnd w:id="41"/>
      <w:r>
        <w:t>. Two-pool model of the magnetiz</w:t>
      </w:r>
      <w:r w:rsidR="00254E3F">
        <w:t>ation transfer effect</w:t>
      </w:r>
      <w:r>
        <w:t>.</w:t>
      </w:r>
      <w:r w:rsidR="005655B4">
        <w:t xml:space="preserve"> a – example relative spectral lineshapes for “free pool” hydrogen (e.g. in water) and “restricted pool” hydrogen (e.g. macromolecules in myelin). b – </w:t>
      </w:r>
      <w:r w:rsidR="006E25E5">
        <w:t xml:space="preserve">evolution of the magnetization of the two pools during the exchange process. </w:t>
      </w:r>
      <w:r w:rsidR="006E25E5">
        <w:rPr>
          <w:i/>
        </w:rPr>
        <w:t>M</w:t>
      </w:r>
      <w:r w:rsidR="006E25E5">
        <w:rPr>
          <w:i/>
          <w:vertAlign w:val="subscript"/>
        </w:rPr>
        <w:t>0,f</w:t>
      </w:r>
      <w:r w:rsidR="006E25E5">
        <w:t xml:space="preserve">: equilibrium magnetization of the free pool, </w:t>
      </w:r>
      <w:r w:rsidR="006E25E5">
        <w:rPr>
          <w:i/>
        </w:rPr>
        <w:t>M</w:t>
      </w:r>
      <w:r w:rsidR="006E25E5">
        <w:rPr>
          <w:i/>
          <w:vertAlign w:val="subscript"/>
        </w:rPr>
        <w:t>z,f</w:t>
      </w:r>
      <w:r w:rsidR="006E25E5">
        <w:t xml:space="preserve">: longitudinal magnetization of the free pool, </w:t>
      </w:r>
      <w:r w:rsidR="006E25E5">
        <w:rPr>
          <w:i/>
        </w:rPr>
        <w:t>M</w:t>
      </w:r>
      <w:r w:rsidR="006E25E5">
        <w:rPr>
          <w:i/>
          <w:vertAlign w:val="subscript"/>
        </w:rPr>
        <w:t>0,r</w:t>
      </w:r>
      <w:r w:rsidR="006E25E5">
        <w:t xml:space="preserve">: equilibrium magnetization of the restricted, </w:t>
      </w:r>
      <w:r w:rsidR="006E25E5">
        <w:rPr>
          <w:i/>
        </w:rPr>
        <w:t>M</w:t>
      </w:r>
      <w:r w:rsidR="006E25E5">
        <w:rPr>
          <w:i/>
          <w:vertAlign w:val="subscript"/>
        </w:rPr>
        <w:t>z,r</w:t>
      </w:r>
      <w:r w:rsidR="006E25E5">
        <w:t xml:space="preserve">: longitudinal magnetization of the restricted pool, </w:t>
      </w:r>
      <w:r w:rsidR="006E25E5">
        <w:rPr>
          <w:i/>
        </w:rPr>
        <w:t>k</w:t>
      </w:r>
      <w:r w:rsidR="006E25E5">
        <w:rPr>
          <w:i/>
          <w:vertAlign w:val="subscript"/>
        </w:rPr>
        <w:t>f</w:t>
      </w:r>
      <w:r w:rsidR="006E25E5">
        <w:t xml:space="preserve">: magnetization transfer exchange rate from the free pool to the restricted pool, </w:t>
      </w:r>
      <w:r w:rsidR="006E25E5">
        <w:rPr>
          <w:i/>
        </w:rPr>
        <w:t>k</w:t>
      </w:r>
      <w:r w:rsidR="006E25E5">
        <w:rPr>
          <w:i/>
          <w:vertAlign w:val="subscript"/>
        </w:rPr>
        <w:t>r</w:t>
      </w:r>
      <w:r w:rsidR="006E25E5">
        <w:t xml:space="preserve">: magnetization transfer exchange rate from the restricted pool to the free pool, </w:t>
      </w:r>
      <w:r w:rsidR="006E25E5">
        <w:rPr>
          <w:i/>
        </w:rPr>
        <w:t>R</w:t>
      </w:r>
      <w:r w:rsidR="006E25E5">
        <w:rPr>
          <w:i/>
          <w:vertAlign w:val="subscript"/>
        </w:rPr>
        <w:t>1,f</w:t>
      </w:r>
      <w:r w:rsidR="006E25E5">
        <w:t xml:space="preserve">: longitudinal relaxation rate of the free pool, </w:t>
      </w:r>
      <w:r w:rsidR="006E25E5">
        <w:rPr>
          <w:i/>
        </w:rPr>
        <w:t>R</w:t>
      </w:r>
      <w:r w:rsidR="006E25E5">
        <w:rPr>
          <w:i/>
          <w:vertAlign w:val="subscript"/>
        </w:rPr>
        <w:t>1,r</w:t>
      </w:r>
      <w:r w:rsidR="006E25E5">
        <w:t>: longitudinal relaxation rate of the restricted pool.</w:t>
      </w:r>
      <w:bookmarkEnd w:id="42"/>
    </w:p>
    <w:p w14:paraId="12F592E8" w14:textId="77777777" w:rsidR="00B65034" w:rsidRDefault="00636CAD" w:rsidP="00451D8D">
      <w:r>
        <w:t>Conceptually, the magnetization transfer</w:t>
      </w:r>
      <w:r w:rsidR="003B7991">
        <w:t xml:space="preserve"> </w:t>
      </w:r>
      <w:r>
        <w:t xml:space="preserve">effect as discussed above and presented in </w:t>
      </w:r>
      <w:r>
        <w:fldChar w:fldCharType="begin"/>
      </w:r>
      <w:r>
        <w:instrText xml:space="preserve"> REF _Ref499305329 \h </w:instrText>
      </w:r>
      <w:r>
        <w:fldChar w:fldCharType="separate"/>
      </w:r>
      <w:r w:rsidR="008B2764">
        <w:t xml:space="preserve">Figure </w:t>
      </w:r>
      <w:r w:rsidR="008B2764">
        <w:rPr>
          <w:noProof/>
        </w:rPr>
        <w:t>2</w:t>
      </w:r>
      <w:r w:rsidR="008B2764">
        <w:noBreakHyphen/>
      </w:r>
      <w:r w:rsidR="008B2764">
        <w:rPr>
          <w:noProof/>
        </w:rPr>
        <w:t>3</w:t>
      </w:r>
      <w:r>
        <w:fldChar w:fldCharType="end"/>
      </w:r>
      <w:r>
        <w:t xml:space="preserve"> </w:t>
      </w:r>
      <w:r w:rsidR="00827ACC">
        <w:t>is somewhat</w:t>
      </w:r>
      <w:r w:rsidR="002A1663">
        <w:t xml:space="preserve"> </w:t>
      </w:r>
      <w:r w:rsidR="00827ACC">
        <w:t>puzzling</w:t>
      </w:r>
      <w:r w:rsidR="00451D8D">
        <w:t xml:space="preserve">, </w:t>
      </w:r>
      <w:r w:rsidR="00827ACC">
        <w:t xml:space="preserve">since unlike energy and momentum, the net magnetization is not a conserved quantity. For example, if a 90° excitation pulse is applied followed by a strong crusher gradient, </w:t>
      </w:r>
      <w:r w:rsidR="009F20AF">
        <w:t>the equilibrium magnetization vector M</w:t>
      </w:r>
      <w:r w:rsidR="009F20AF" w:rsidRPr="00451D8D">
        <w:rPr>
          <w:vertAlign w:val="subscript"/>
        </w:rPr>
        <w:t>0</w:t>
      </w:r>
      <m:oMath>
        <m:acc>
          <m:accPr>
            <m:ctrlPr>
              <w:rPr>
                <w:rFonts w:ascii="Cambria Math" w:hAnsi="Cambria Math"/>
                <w:vertAlign w:val="subscript"/>
              </w:rPr>
            </m:ctrlPr>
          </m:accPr>
          <m:e>
            <m:r>
              <m:rPr>
                <m:sty m:val="p"/>
              </m:rPr>
              <w:rPr>
                <w:rFonts w:ascii="Cambria Math" w:hAnsi="Cambria Math"/>
                <w:vertAlign w:val="subscript"/>
              </w:rPr>
              <m:t>z</m:t>
            </m:r>
          </m:e>
        </m:acc>
      </m:oMath>
      <w:r w:rsidR="009F20AF">
        <w:rPr>
          <w:rFonts w:eastAsiaTheme="minorEastAsia"/>
        </w:rPr>
        <w:t xml:space="preserve"> </w:t>
      </w:r>
      <w:r w:rsidR="001B3EE1">
        <w:rPr>
          <w:rFonts w:eastAsiaTheme="minorEastAsia"/>
        </w:rPr>
        <w:t>is</w:t>
      </w:r>
      <w:r w:rsidR="009F20AF">
        <w:rPr>
          <w:rFonts w:eastAsiaTheme="minorEastAsia"/>
        </w:rPr>
        <w:t xml:space="preserve"> converted to the null vector </w:t>
      </w:r>
      <m:oMath>
        <m:acc>
          <m:accPr>
            <m:ctrlPr>
              <w:rPr>
                <w:rFonts w:ascii="Cambria Math" w:hAnsi="Cambria Math"/>
                <w:vertAlign w:val="subscript"/>
              </w:rPr>
            </m:ctrlPr>
          </m:accPr>
          <m:e>
            <m:r>
              <m:rPr>
                <m:sty m:val="p"/>
              </m:rPr>
              <w:rPr>
                <w:rFonts w:ascii="Cambria Math" w:hAnsi="Cambria Math"/>
                <w:vertAlign w:val="subscript"/>
              </w:rPr>
              <m:t>0</m:t>
            </m:r>
          </m:e>
        </m:acc>
      </m:oMath>
      <w:r w:rsidR="009F20AF" w:rsidRPr="000C4122">
        <w:rPr>
          <w:rFonts w:eastAsiaTheme="minorEastAsia"/>
        </w:rPr>
        <w:t>.</w:t>
      </w:r>
      <w:r w:rsidR="009F20AF">
        <w:rPr>
          <w:rFonts w:eastAsiaTheme="minorEastAsia"/>
        </w:rPr>
        <w:t xml:space="preserve"> </w:t>
      </w:r>
      <w:r w:rsidR="001B3EE1">
        <w:rPr>
          <w:rFonts w:eastAsiaTheme="minorEastAsia"/>
        </w:rPr>
        <w:t>In reality, it</w:t>
      </w:r>
      <w:r w:rsidR="000C4122">
        <w:rPr>
          <w:rFonts w:eastAsiaTheme="minorEastAsia"/>
        </w:rPr>
        <w:t xml:space="preserve"> </w:t>
      </w:r>
      <w:r w:rsidR="000C4122">
        <w:t xml:space="preserve">is more specifically </w:t>
      </w:r>
      <w:r w:rsidR="000C4122" w:rsidRPr="00451D8D">
        <w:rPr>
          <w:i/>
        </w:rPr>
        <w:t>energy</w:t>
      </w:r>
      <w:r w:rsidR="000C4122">
        <w:t xml:space="preserve"> of the spin populations between the two pools that is </w:t>
      </w:r>
      <w:r w:rsidR="001B3EE1">
        <w:t>exchanged</w:t>
      </w:r>
      <w:r w:rsidR="000C4122">
        <w:t xml:space="preserve"> during the MT phenomenon, and </w:t>
      </w:r>
      <w:r w:rsidR="001B3EE1">
        <w:t xml:space="preserve">the </w:t>
      </w:r>
      <w:r w:rsidR="000C4122">
        <w:t xml:space="preserve">longitudinal magnetization </w:t>
      </w:r>
      <w:r w:rsidR="001B3EE1">
        <w:t>of</w:t>
      </w:r>
      <w:r w:rsidR="000C4122">
        <w:t xml:space="preserve"> each pool </w:t>
      </w:r>
      <w:r w:rsidR="001B3EE1">
        <w:t>differ</w:t>
      </w:r>
      <w:r w:rsidR="000C4122">
        <w:t xml:space="preserve"> as a result </w:t>
      </w:r>
      <w:r w:rsidR="001B3EE1">
        <w:t>this energy exchange, leading to an observed magnetization transfer</w:t>
      </w:r>
      <w:r w:rsidR="000C4122">
        <w:t xml:space="preserve">. </w:t>
      </w:r>
      <w:r w:rsidR="00451D8D">
        <w:fldChar w:fldCharType="begin"/>
      </w:r>
      <w:r w:rsidR="00451D8D">
        <w:instrText xml:space="preserve"> REF _Ref499308499 \h </w:instrText>
      </w:r>
      <w:r w:rsidR="00451D8D">
        <w:fldChar w:fldCharType="separate"/>
      </w:r>
      <w:r w:rsidR="008B2764">
        <w:t xml:space="preserve">Figure </w:t>
      </w:r>
      <w:r w:rsidR="008B2764">
        <w:rPr>
          <w:noProof/>
        </w:rPr>
        <w:t>2</w:t>
      </w:r>
      <w:r w:rsidR="008B2764">
        <w:noBreakHyphen/>
      </w:r>
      <w:r w:rsidR="008B2764">
        <w:rPr>
          <w:noProof/>
        </w:rPr>
        <w:t>4</w:t>
      </w:r>
      <w:r w:rsidR="00451D8D">
        <w:fldChar w:fldCharType="end"/>
      </w:r>
      <w:r w:rsidR="00451D8D">
        <w:t xml:space="preserve"> </w:t>
      </w:r>
      <w:r w:rsidR="000C4122">
        <w:t>displays</w:t>
      </w:r>
      <w:r w:rsidR="00B65034">
        <w:t xml:space="preserve"> the energy level diagrams</w:t>
      </w:r>
      <w:r w:rsidR="004A5893">
        <w:t xml:space="preserve"> of two spin populations</w:t>
      </w:r>
      <w:r w:rsidR="00B65034">
        <w:t xml:space="preserve"> at three different stages of a magnetization transfer experiment</w:t>
      </w:r>
      <w:r w:rsidR="00B0628F">
        <w:t xml:space="preserve">. For simplicity, the relaxation rates of each pools </w:t>
      </w:r>
      <w:r w:rsidR="00451D8D">
        <w:t xml:space="preserve">are neglected </w:t>
      </w:r>
      <w:r w:rsidR="00E90995">
        <w:t>in this diagram</w:t>
      </w:r>
      <w:r w:rsidR="004A5893">
        <w:t xml:space="preserve"> (which in reality are present)</w:t>
      </w:r>
      <w:r w:rsidR="00B0628F">
        <w:t>.</w:t>
      </w:r>
    </w:p>
    <w:p w14:paraId="7211807B" w14:textId="77777777" w:rsidR="00205EB3" w:rsidRDefault="002347D2" w:rsidP="00D7670A">
      <w:pPr>
        <w:spacing w:line="240" w:lineRule="auto"/>
        <w:jc w:val="center"/>
      </w:pPr>
      <w:r>
        <w:rPr>
          <w:noProof/>
          <w:lang w:val="fr-FR" w:eastAsia="fr-FR"/>
        </w:rPr>
        <w:drawing>
          <wp:inline distT="0" distB="0" distL="0" distR="0" wp14:anchorId="581712C6" wp14:editId="08380F06">
            <wp:extent cx="5943600" cy="4000500"/>
            <wp:effectExtent l="0" t="0" r="0" b="1270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woPoolModel_energy.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247AE359" w14:textId="77777777" w:rsidR="00D7670A" w:rsidRDefault="00D7670A" w:rsidP="00B65034">
      <w:pPr>
        <w:pStyle w:val="Lgende"/>
      </w:pPr>
      <w:bookmarkStart w:id="43" w:name="_Ref499308499"/>
      <w:bookmarkStart w:id="44" w:name="_Toc500767940"/>
      <w:r>
        <w:t xml:space="preserve">Figure </w:t>
      </w:r>
      <w:fldSimple w:instr=" STYLEREF 1 \s ">
        <w:r w:rsidR="008B2764">
          <w:rPr>
            <w:noProof/>
          </w:rPr>
          <w:t>2</w:t>
        </w:r>
      </w:fldSimple>
      <w:r>
        <w:noBreakHyphen/>
      </w:r>
      <w:fldSimple w:instr=" SEQ Figure \* ARABIC \s 1 ">
        <w:r w:rsidR="008B2764">
          <w:rPr>
            <w:noProof/>
          </w:rPr>
          <w:t>4</w:t>
        </w:r>
      </w:fldSimple>
      <w:bookmarkEnd w:id="43"/>
      <w:r>
        <w:t xml:space="preserve">. Energy level (left) and magnetization (right) diagrams of restricted and free pool hydrogen a) at </w:t>
      </w:r>
      <w:r w:rsidR="004B0E1B">
        <w:t xml:space="preserve">thermal </w:t>
      </w:r>
      <w:r>
        <w:t>equilibrium, b) after an off-resonance pulse</w:t>
      </w:r>
      <w:r w:rsidR="00047699">
        <w:t xml:space="preserve"> that pumps energy into the restricted pool</w:t>
      </w:r>
      <w:r>
        <w:t>, and c) after cross-relaxation/MT-exchange</w:t>
      </w:r>
      <w:r w:rsidR="00047699">
        <w:t>, which distributes excess spin energy from the restricted pool amongst both spin populations through dipole coupling (spin remain in the same pool) or chemical exchange (spin switch pools)</w:t>
      </w:r>
      <w:r>
        <w:t>.</w:t>
      </w:r>
      <w:bookmarkEnd w:id="44"/>
    </w:p>
    <w:p w14:paraId="1970A021" w14:textId="77777777" w:rsidR="00A33A0B" w:rsidRPr="009055A6" w:rsidRDefault="00BD4DBA" w:rsidP="009E75BF">
      <w:r>
        <w:t xml:space="preserve">Considering an initial condition of thermal equilibrium, the spin populations for both pools </w:t>
      </w:r>
      <w:r w:rsidR="00047699">
        <w:t>are</w:t>
      </w:r>
      <w:r>
        <w:t xml:space="preserve"> distributed unevenly between the two energy levels caused by Zeeman </w:t>
      </w:r>
      <w:r w:rsidR="00047699">
        <w:t>splitting for</w:t>
      </w:r>
      <w:r>
        <w:t xml:space="preserve"> spins in an external magnetic field</w:t>
      </w:r>
      <w:r w:rsidR="00047699">
        <w:t xml:space="preserve"> (</w:t>
      </w:r>
      <w:r w:rsidR="00047699">
        <w:fldChar w:fldCharType="begin"/>
      </w:r>
      <w:r w:rsidR="00047699">
        <w:instrText xml:space="preserve"> REF _Ref499308499 \h </w:instrText>
      </w:r>
      <w:r w:rsidR="00047699">
        <w:fldChar w:fldCharType="separate"/>
      </w:r>
      <w:r w:rsidR="00047699">
        <w:t xml:space="preserve">Figure </w:t>
      </w:r>
      <w:r w:rsidR="00047699">
        <w:rPr>
          <w:noProof/>
        </w:rPr>
        <w:t>2</w:t>
      </w:r>
      <w:r w:rsidR="00047699">
        <w:noBreakHyphen/>
      </w:r>
      <w:r w:rsidR="00047699">
        <w:rPr>
          <w:noProof/>
        </w:rPr>
        <w:t>4</w:t>
      </w:r>
      <w:r w:rsidR="00047699">
        <w:fldChar w:fldCharType="end"/>
      </w:r>
      <w:r w:rsidR="00047699">
        <w:t>a – left).</w:t>
      </w:r>
      <w:r>
        <w:t xml:space="preserve"> </w:t>
      </w:r>
      <w:r w:rsidR="00047699">
        <w:t>An</w:t>
      </w:r>
      <w:r>
        <w:t xml:space="preserve"> excess of spins in the low energy levels </w:t>
      </w:r>
      <w:r w:rsidR="00047699">
        <w:t>result</w:t>
      </w:r>
      <w:r>
        <w:t xml:space="preserve"> in </w:t>
      </w:r>
      <w:r w:rsidR="00047699">
        <w:t xml:space="preserve">non-zero </w:t>
      </w:r>
      <w:r>
        <w:t>total longitudinal magnetization vectors (M</w:t>
      </w:r>
      <w:r>
        <w:rPr>
          <w:vertAlign w:val="subscript"/>
        </w:rPr>
        <w:t>z</w:t>
      </w:r>
      <w:r>
        <w:t>) of M</w:t>
      </w:r>
      <w:r>
        <w:rPr>
          <w:vertAlign w:val="subscript"/>
        </w:rPr>
        <w:t>0,f</w:t>
      </w:r>
      <w:r>
        <w:t xml:space="preserve"> and M</w:t>
      </w:r>
      <w:r>
        <w:rPr>
          <w:vertAlign w:val="subscript"/>
        </w:rPr>
        <w:t>0,r</w:t>
      </w:r>
      <w:r>
        <w:t xml:space="preserve"> for the free and restricted pools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a</w:t>
      </w:r>
      <w:r w:rsidR="00047699">
        <w:t xml:space="preserve"> – right</w:t>
      </w:r>
      <w:r>
        <w:t xml:space="preserve">). </w:t>
      </w:r>
      <w:r w:rsidR="00047699">
        <w:t>T</w:t>
      </w:r>
      <w:r>
        <w:t>he restricted pool can be selectively saturated</w:t>
      </w:r>
      <w:r w:rsidR="00047699">
        <w:t xml:space="preserve"> by using an off-resonance pulse,</w:t>
      </w:r>
      <w:r>
        <w:t xml:space="preserve"> without impacting the energy of the free pool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 xml:space="preserve">b; </w:t>
      </w:r>
      <w:r w:rsidR="00047699">
        <w:t>however, in practice</w:t>
      </w:r>
      <w:r>
        <w:t xml:space="preserve"> there is some saturation of the free pool that needs to be modeled). The excess energy </w:t>
      </w:r>
      <w:r w:rsidR="00047699">
        <w:t>pumped into</w:t>
      </w:r>
      <w:r>
        <w:t xml:space="preserve"> the restricted pool in this example reduces the total longitudinal magnetization vector of the spins to </w:t>
      </w:r>
      <w:r w:rsidR="00047699">
        <w:t>zero</w:t>
      </w:r>
      <w:r>
        <w:t xml:space="preserve">. </w:t>
      </w:r>
      <w:r w:rsidR="006D19D3">
        <w:t>Lastly, over time the excess energy pumped into the restricted pool will dissipate</w:t>
      </w:r>
      <w:r w:rsidR="00047699">
        <w:t xml:space="preserve"> to</w:t>
      </w:r>
      <w:r w:rsidR="006D19D3">
        <w:t xml:space="preserve"> nearby hydrogen spins in the free pool by a stochastic process, through </w:t>
      </w:r>
      <w:r w:rsidR="009E75BF">
        <w:t>phenomena</w:t>
      </w:r>
      <w:r w:rsidR="006D19D3">
        <w:t xml:space="preserve"> such as dipolar-coupling and chemical exchange.</w:t>
      </w:r>
      <w:r w:rsidR="00047699">
        <w:t xml:space="preserve"> The excess energy lost</w:t>
      </w:r>
      <w:r w:rsidR="009E75BF">
        <w:t xml:space="preserve"> by the restricted pool results in an increase in longitudinal magnetization, while the excess energy gain</w:t>
      </w:r>
      <w:r w:rsidR="00047699">
        <w:t>ed</w:t>
      </w:r>
      <w:r w:rsidR="009E75BF">
        <w:t xml:space="preserve"> by the free pool results in a reduction in longitudinal magnetization, </w:t>
      </w:r>
      <w:r w:rsidR="00923E28">
        <w:t>resulting</w:t>
      </w:r>
      <w:r w:rsidR="009E75BF">
        <w:t xml:space="preserve"> </w:t>
      </w:r>
      <w:r w:rsidR="00923E28">
        <w:t>in</w:t>
      </w:r>
      <w:r w:rsidR="009E75BF">
        <w:t>to an apparent magnetization exchange from the free pool to the restricted pool. The t</w:t>
      </w:r>
      <w:r w:rsidR="009055A6">
        <w:t xml:space="preserve">wo-pool model is a simplified version of the phenomenon; </w:t>
      </w:r>
      <w:r w:rsidR="009E75BF">
        <w:t xml:space="preserve">a </w:t>
      </w:r>
      <w:r w:rsidR="009055A6">
        <w:t>four-pool model (myelin water, intra/extra cellular water, myelin semi-solids, non-myelin semi-solids) has also been proposed</w:t>
      </w:r>
      <w:r w:rsidR="009E75BF">
        <w:t>, as it modeled in MWF imaging</w:t>
      </w:r>
      <w:r w:rsidR="00847E9C">
        <w:t xml:space="preserve"> in addition to MT</w:t>
      </w:r>
      <w:r w:rsidR="00A33A0B">
        <w:t>.</w:t>
      </w:r>
      <w:r w:rsidR="009E75BF">
        <w:t xml:space="preserve"> </w:t>
      </w:r>
      <w:r w:rsidR="00A33A0B">
        <w:t>However, it’s been shown that the two-pool model is sufficient to model q</w:t>
      </w:r>
      <w:r w:rsidR="007F6724">
        <w:t xml:space="preserve">uantitative </w:t>
      </w:r>
      <w:r w:rsidR="00A33A0B">
        <w:t xml:space="preserve">MT phenomenon in WM </w:t>
      </w:r>
      <w:r w:rsidR="00A33A0B">
        <w:fldChar w:fldCharType="begin">
          <w:fldData xml:space="preserve">PEVuZE5vdGU+PENpdGU+PEF1dGhvcj5MZXZlc3F1ZTwvQXV0aG9yPjxZZWFyPjIwMDk8L1llYXI+
PFJlY051bT4xNDwvUmVjTnVtPjxEaXNwbGF5VGV4dD5bMTAzXTwvRGlzcGxheVRleHQ+PHJlY29y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4174AC">
        <w:instrText xml:space="preserve"> ADDIN EN.CITE </w:instrText>
      </w:r>
      <w:r w:rsidR="004174AC">
        <w:fldChar w:fldCharType="begin">
          <w:fldData xml:space="preserve">PEVuZE5vdGU+PENpdGU+PEF1dGhvcj5MZXZlc3F1ZTwvQXV0aG9yPjxZZWFyPjIwMDk8L1llYXI+
PFJlY051bT4xNDwvUmVjTnVtPjxEaXNwbGF5VGV4dD5bMTAzXTwvRGlzcGxheVRleHQ+PHJlY29y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4174AC">
        <w:instrText xml:space="preserve"> ADDIN EN.CITE.DATA </w:instrText>
      </w:r>
      <w:r w:rsidR="004174AC">
        <w:fldChar w:fldCharType="end"/>
      </w:r>
      <w:r w:rsidR="00A33A0B">
        <w:fldChar w:fldCharType="separate"/>
      </w:r>
      <w:r w:rsidR="004174AC">
        <w:rPr>
          <w:noProof/>
        </w:rPr>
        <w:t>[103]</w:t>
      </w:r>
      <w:r w:rsidR="00A33A0B">
        <w:fldChar w:fldCharType="end"/>
      </w:r>
      <w:r w:rsidR="00A33A0B">
        <w:t>.</w:t>
      </w:r>
      <w:r w:rsidR="008B355E">
        <w:t xml:space="preserve"> Lastly, although the description above was framed in terms of an MT experiment</w:t>
      </w:r>
      <w:r w:rsidR="00DB045D">
        <w:t xml:space="preserve">, any pulse sequence that exposes macromolecules to off-resonance RF fields can </w:t>
      </w:r>
      <w:r w:rsidR="007164FC">
        <w:t>result in an</w:t>
      </w:r>
      <w:r w:rsidR="00DB045D">
        <w:t xml:space="preserve"> MT effect</w:t>
      </w:r>
      <w:r w:rsidR="00847E9C">
        <w:t xml:space="preserve"> (sometimes unwanted)</w:t>
      </w:r>
      <w:r w:rsidR="00DB045D">
        <w:t xml:space="preserve">, such as standard multislice imaging </w:t>
      </w:r>
      <w:r w:rsidR="00DB045D">
        <w:fldChar w:fldCharType="begin">
          <w:fldData xml:space="preserve">PEVuZE5vdGU+PENpdGU+PEF1dGhvcj5EaXhvbjwvQXV0aG9yPjxZZWFyPjE5OTA8L1llYXI+PFJl
Y051bT44NDU0PC9SZWNOdW0+PERpc3BsYXlUZXh0PlsxMDQsMTA1XTwvRGlzcGxheVRleHQ+PHJl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7164FC">
        <w:instrText xml:space="preserve"> ADDIN EN.CITE </w:instrText>
      </w:r>
      <w:r w:rsidR="007164FC">
        <w:fldChar w:fldCharType="begin">
          <w:fldData xml:space="preserve">PEVuZE5vdGU+PENpdGU+PEF1dGhvcj5EaXhvbjwvQXV0aG9yPjxZZWFyPjE5OTA8L1llYXI+PFJl
Y051bT44NDU0PC9SZWNOdW0+PERpc3BsYXlUZXh0PlsxMDQsMTA1XTwvRGlzcGxheVRleHQ+PHJl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7164FC">
        <w:instrText xml:space="preserve"> ADDIN EN.CITE.DATA </w:instrText>
      </w:r>
      <w:r w:rsidR="007164FC">
        <w:fldChar w:fldCharType="end"/>
      </w:r>
      <w:r w:rsidR="00DB045D">
        <w:fldChar w:fldCharType="separate"/>
      </w:r>
      <w:r w:rsidR="007164FC">
        <w:rPr>
          <w:noProof/>
        </w:rPr>
        <w:t>[104,105]</w:t>
      </w:r>
      <w:r w:rsidR="00DB045D">
        <w:fldChar w:fldCharType="end"/>
      </w:r>
      <w:r w:rsidR="00DB045D">
        <w:t>.</w:t>
      </w:r>
    </w:p>
    <w:p w14:paraId="10BBE0D1" w14:textId="77777777" w:rsidR="00403A11" w:rsidRDefault="00DD0B26" w:rsidP="00403A11">
      <w:pPr>
        <w:pStyle w:val="Titre3"/>
      </w:pPr>
      <w:bookmarkStart w:id="45" w:name="_Toc500767887"/>
      <w:r w:rsidRPr="001F2190">
        <w:rPr>
          <w:rFonts w:cs="Times New Roman"/>
          <w:noProof/>
        </w:rPr>
        <w:t>MTR and MTsat</w:t>
      </w:r>
      <w:bookmarkEnd w:id="45"/>
    </w:p>
    <w:p w14:paraId="12AC68B4" w14:textId="77777777" w:rsidR="00F06624" w:rsidRPr="00F06624" w:rsidRDefault="00F06624" w:rsidP="001B3EE1">
      <w:pPr>
        <w:spacing w:after="0"/>
        <w:rPr>
          <w:i/>
        </w:rPr>
      </w:pPr>
      <w:r>
        <w:rPr>
          <w:i/>
        </w:rPr>
        <w:t>Magnetization Transfer Ratio (MTR)</w:t>
      </w:r>
    </w:p>
    <w:p w14:paraId="7B396C65" w14:textId="77777777" w:rsidR="0026674D" w:rsidRDefault="00085BD3" w:rsidP="00D1452F">
      <w:r>
        <w:t>The simplest</w:t>
      </w:r>
      <w:r w:rsidR="0026674D">
        <w:t xml:space="preserve"> and most widely used</w:t>
      </w:r>
      <w:r>
        <w:t xml:space="preserve"> measure of </w:t>
      </w:r>
      <w:r w:rsidR="0026674D">
        <w:t>the magnetization effect is the magnetization transfer ratio (MTR). In this experiment, two images are acquired with (</w:t>
      </w:r>
      <w:r w:rsidR="0026674D">
        <w:rPr>
          <w:i/>
        </w:rPr>
        <w:t>I</w:t>
      </w:r>
      <w:r w:rsidR="0026674D" w:rsidRPr="0026674D">
        <w:rPr>
          <w:i/>
          <w:vertAlign w:val="subscript"/>
        </w:rPr>
        <w:t>MT</w:t>
      </w:r>
      <w:r w:rsidR="0026674D">
        <w:t>) and without (</w:t>
      </w:r>
      <w:r w:rsidR="0026674D">
        <w:rPr>
          <w:i/>
        </w:rPr>
        <w:t>I</w:t>
      </w:r>
      <w:r w:rsidR="0026674D">
        <w:rPr>
          <w:i/>
          <w:vertAlign w:val="subscript"/>
        </w:rPr>
        <w:t>0</w:t>
      </w:r>
      <w:r w:rsidR="0026674D">
        <w:t>) an off-resonance RF pulse preceding the imaging pulse sequence, and MTR is the normalized difference of these two images</w:t>
      </w:r>
      <w:r w:rsidR="005A61A6">
        <w:t xml:space="preserve"> calculated in terms of a percentage</w:t>
      </w:r>
      <w:r w:rsidR="0026674D">
        <w:t>:</w:t>
      </w:r>
    </w:p>
    <w:tbl>
      <w:tblPr>
        <w:tblW w:w="9454" w:type="dxa"/>
        <w:tblLook w:val="04A0" w:firstRow="1" w:lastRow="0" w:firstColumn="1" w:lastColumn="0" w:noHBand="0" w:noVBand="1"/>
      </w:tblPr>
      <w:tblGrid>
        <w:gridCol w:w="8397"/>
        <w:gridCol w:w="1057"/>
      </w:tblGrid>
      <w:tr w:rsidR="0026674D" w:rsidRPr="007B5704" w14:paraId="34496323" w14:textId="77777777" w:rsidTr="000C0832">
        <w:trPr>
          <w:trHeight w:val="720"/>
        </w:trPr>
        <w:tc>
          <w:tcPr>
            <w:tcW w:w="8397" w:type="dxa"/>
          </w:tcPr>
          <w:p w14:paraId="650068EF" w14:textId="77777777" w:rsidR="0026674D" w:rsidRDefault="0026674D" w:rsidP="000214E9">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r>
                  <w:rPr>
                    <w:rFonts w:ascii="Cambria Math" w:hAnsi="Cambria Math"/>
                  </w:rPr>
                  <m:t>∙100</m:t>
                </m:r>
              </m:oMath>
            </m:oMathPara>
          </w:p>
        </w:tc>
        <w:tc>
          <w:tcPr>
            <w:tcW w:w="1057" w:type="dxa"/>
          </w:tcPr>
          <w:p w14:paraId="5BC6779B" w14:textId="77777777" w:rsidR="0026674D" w:rsidRPr="00A87AF2" w:rsidRDefault="0026674D" w:rsidP="000C0832">
            <w:pPr>
              <w:spacing w:after="0" w:line="240" w:lineRule="auto"/>
              <w:rPr>
                <w:sz w:val="4"/>
                <w:szCs w:val="4"/>
              </w:rPr>
            </w:pPr>
          </w:p>
          <w:p w14:paraId="67E76CE4" w14:textId="77777777" w:rsidR="0026674D" w:rsidRPr="003A39F9" w:rsidRDefault="0026674D" w:rsidP="000C0832">
            <w:pPr>
              <w:jc w:val="right"/>
              <w:rPr>
                <w:b/>
              </w:rPr>
            </w:pPr>
            <w:r w:rsidRPr="003A39F9">
              <w:rPr>
                <w:b/>
              </w:rPr>
              <w:t>(</w:t>
            </w:r>
            <w:r>
              <w:rPr>
                <w:b/>
              </w:rPr>
              <w:t>2-9</w:t>
            </w:r>
            <w:r w:rsidRPr="003A39F9">
              <w:rPr>
                <w:b/>
              </w:rPr>
              <w:t>)</w:t>
            </w:r>
          </w:p>
        </w:tc>
      </w:tr>
    </w:tbl>
    <w:p w14:paraId="7E6CF64D" w14:textId="77777777" w:rsidR="0026674D" w:rsidRPr="00BD452C" w:rsidRDefault="0026674D" w:rsidP="00D1452F">
      <w:r>
        <w:t xml:space="preserve">As discussed in the previous section, the greater the MT effect (e.g. more macromolecular content), the less </w:t>
      </w:r>
      <w:r>
        <w:rPr>
          <w:i/>
        </w:rPr>
        <w:t>I</w:t>
      </w:r>
      <w:r w:rsidRPr="0026674D">
        <w:rPr>
          <w:i/>
          <w:vertAlign w:val="subscript"/>
        </w:rPr>
        <w:t>MT</w:t>
      </w:r>
      <w:r>
        <w:t xml:space="preserve"> values will be, </w:t>
      </w:r>
      <w:r w:rsidR="00FF112E">
        <w:t xml:space="preserve">resulting in </w:t>
      </w:r>
      <w:r>
        <w:t xml:space="preserve">higher MTR values. In the context of MS, demyelinated lesions are expected to have </w:t>
      </w:r>
      <w:r w:rsidR="00150DB9">
        <w:t>lower</w:t>
      </w:r>
      <w:r w:rsidR="00826B0C">
        <w:t xml:space="preserve"> MTR voxel values relative to </w:t>
      </w:r>
      <w:r w:rsidR="0083542E">
        <w:t>normal appearing white matter (</w:t>
      </w:r>
      <w:r w:rsidR="00826B0C">
        <w:t>NAWM</w:t>
      </w:r>
      <w:r w:rsidR="0083542E">
        <w:t>)</w:t>
      </w:r>
      <w:r w:rsidR="00826B0C">
        <w:t xml:space="preserve">. </w:t>
      </w:r>
      <w:r w:rsidR="00C20756">
        <w:t>An example MT imaging pulse sequence</w:t>
      </w:r>
      <w:r w:rsidR="000C3C04">
        <w:t xml:space="preserve"> (MT-prepared SPGR) is shown in </w:t>
      </w:r>
      <w:r w:rsidR="000C3C04">
        <w:fldChar w:fldCharType="begin"/>
      </w:r>
      <w:r w:rsidR="000C3C04">
        <w:instrText xml:space="preserve"> REF _Ref499383706 \h </w:instrText>
      </w:r>
      <w:r w:rsidR="000C3C04">
        <w:fldChar w:fldCharType="separate"/>
      </w:r>
      <w:r w:rsidR="000C3C04">
        <w:t xml:space="preserve">Figure </w:t>
      </w:r>
      <w:r w:rsidR="000C3C04">
        <w:rPr>
          <w:noProof/>
        </w:rPr>
        <w:t>2</w:t>
      </w:r>
      <w:r w:rsidR="000C3C04">
        <w:noBreakHyphen/>
      </w:r>
      <w:r w:rsidR="000C3C04">
        <w:rPr>
          <w:noProof/>
        </w:rPr>
        <w:t>5</w:t>
      </w:r>
      <w:r w:rsidR="000C3C04">
        <w:fldChar w:fldCharType="end"/>
      </w:r>
      <w:r w:rsidR="000C3C04">
        <w:t>.</w:t>
      </w:r>
      <w:r w:rsidR="00BD452C">
        <w:t xml:space="preserve"> In this pulse sequence, a </w:t>
      </w:r>
      <w:r w:rsidR="0083542E">
        <w:t>conventional</w:t>
      </w:r>
      <w:r w:rsidR="00BD452C">
        <w:t xml:space="preserve"> short-TR SPGR pulse sequence is preceded by a long off-resonance RF pulse with a </w:t>
      </w:r>
      <w:r w:rsidR="0083542E">
        <w:t>widely shaped</w:t>
      </w:r>
      <w:r w:rsidR="00BD452C">
        <w:t xml:space="preserve"> pulse envelope. Prior to the excitation RF pulse (on</w:t>
      </w:r>
      <w:r w:rsidR="00602818">
        <w:t>-</w:t>
      </w:r>
      <w:r w:rsidR="00BD452C">
        <w:t>resonance) of the SPGR imaging sequence, a spoiler gradient is applied to eliminate any potential free-pool (long T</w:t>
      </w:r>
      <w:r w:rsidR="00BD452C">
        <w:rPr>
          <w:vertAlign w:val="subscript"/>
        </w:rPr>
        <w:t>2</w:t>
      </w:r>
      <w:r w:rsidR="00BD452C">
        <w:t>) magnetization that was excited by the MT pulse and rotated into the transverse plane as well as any residual transverse magnetization from the excitation pulse</w:t>
      </w:r>
      <w:r w:rsidR="0083542E">
        <w:t xml:space="preserve"> of the previous TR</w:t>
      </w:r>
      <w:r w:rsidR="00BD452C">
        <w:t>. For the MT-off image (</w:t>
      </w:r>
      <w:r w:rsidR="00BD452C">
        <w:rPr>
          <w:i/>
        </w:rPr>
        <w:t>I</w:t>
      </w:r>
      <w:r w:rsidR="00BD452C">
        <w:rPr>
          <w:i/>
          <w:vertAlign w:val="subscript"/>
        </w:rPr>
        <w:t>0</w:t>
      </w:r>
      <w:r w:rsidR="00BD452C">
        <w:t xml:space="preserve">), the same pulse sequence timing and gradients </w:t>
      </w:r>
      <w:r w:rsidR="0083542E">
        <w:t>are</w:t>
      </w:r>
      <w:r w:rsidR="00BD452C">
        <w:t xml:space="preserve"> used</w:t>
      </w:r>
      <w:r w:rsidR="0083542E">
        <w:t>,</w:t>
      </w:r>
      <w:r w:rsidR="00BD452C">
        <w:t xml:space="preserve"> but without the off-resonance RF pulse.</w:t>
      </w:r>
    </w:p>
    <w:p w14:paraId="3531D7D7" w14:textId="77777777" w:rsidR="005058B1" w:rsidRDefault="00C05C27" w:rsidP="00DA327E">
      <w:pPr>
        <w:spacing w:line="240" w:lineRule="auto"/>
        <w:ind w:left="360"/>
        <w:jc w:val="center"/>
      </w:pPr>
      <w:r>
        <w:rPr>
          <w:noProof/>
          <w:lang w:val="fr-FR" w:eastAsia="fr-FR"/>
        </w:rPr>
        <w:drawing>
          <wp:inline distT="0" distB="0" distL="0" distR="0" wp14:anchorId="69A50B87" wp14:editId="7BB83CA4">
            <wp:extent cx="4308501" cy="2304999"/>
            <wp:effectExtent l="0" t="0" r="9525" b="698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4333175" cy="2318199"/>
                    </a:xfrm>
                    <a:prstGeom prst="rect">
                      <a:avLst/>
                    </a:prstGeom>
                  </pic:spPr>
                </pic:pic>
              </a:graphicData>
            </a:graphic>
          </wp:inline>
        </w:drawing>
      </w:r>
    </w:p>
    <w:p w14:paraId="54323449" w14:textId="77777777" w:rsidR="000C3C04" w:rsidRDefault="00DA327E" w:rsidP="000C3C04">
      <w:pPr>
        <w:pStyle w:val="Lgende"/>
      </w:pPr>
      <w:bookmarkStart w:id="46" w:name="_Ref499383706"/>
      <w:bookmarkStart w:id="47" w:name="_Toc500767941"/>
      <w:r>
        <w:t xml:space="preserve">Figure </w:t>
      </w:r>
      <w:fldSimple w:instr=" STYLEREF 1 \s ">
        <w:r w:rsidR="008B2764">
          <w:rPr>
            <w:noProof/>
          </w:rPr>
          <w:t>2</w:t>
        </w:r>
      </w:fldSimple>
      <w:r>
        <w:noBreakHyphen/>
      </w:r>
      <w:fldSimple w:instr=" SEQ Figure \* ARABIC \s 1 ">
        <w:r w:rsidR="008B2764">
          <w:rPr>
            <w:noProof/>
          </w:rPr>
          <w:t>5</w:t>
        </w:r>
      </w:fldSimple>
      <w:bookmarkEnd w:id="46"/>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r w:rsidR="00055104">
        <w:t xml:space="preserve"> RF: radiofrequency pulse, </w:t>
      </w:r>
      <w:r w:rsidR="0010025F">
        <w:t xml:space="preserve">SS: slice-selecting gradient, PE: phase-encoding gradient, RO: readout gradient, AQ: </w:t>
      </w:r>
      <w:r w:rsidR="00A7099D">
        <w:t xml:space="preserve">data </w:t>
      </w:r>
      <w:r w:rsidR="0010025F">
        <w:t>acquisition.</w:t>
      </w:r>
      <w:bookmarkEnd w:id="47"/>
    </w:p>
    <w:p w14:paraId="250CC4EA" w14:textId="77777777" w:rsidR="00EA413A" w:rsidRDefault="00FC7BF9" w:rsidP="00CC5A66">
      <w:r>
        <w:t xml:space="preserve">MTR </w:t>
      </w:r>
      <w:r w:rsidR="00C31D13">
        <w:t>pulse sequences are</w:t>
      </w:r>
      <w:r>
        <w:t xml:space="preserve"> available on most clinical MRI scanner</w:t>
      </w:r>
      <w:r w:rsidR="00EC7175">
        <w:t xml:space="preserve">s, making it an accessible imaging tool for researcher and clinicians. Due to its simplicity in implementation and </w:t>
      </w:r>
      <w:r w:rsidR="00A700DA">
        <w:t>computation</w:t>
      </w:r>
      <w:r w:rsidR="00EC7175">
        <w:t>, it is possible to produce a whole-brain high-resolution MTR maps in a clinically feasible time. However, MRI manufacturers often impose a fixed off-resonance frequency, effective MT pulse flip angle, and MT pulse shape envelope</w:t>
      </w:r>
      <w:r w:rsidR="00563DF2">
        <w:t xml:space="preserve"> to their MT pulse sequences</w:t>
      </w:r>
      <w:r w:rsidR="00EC7175">
        <w:t xml:space="preserve">, all of which </w:t>
      </w:r>
      <w:r w:rsidR="00563DF2">
        <w:t>influence</w:t>
      </w:r>
      <w:r w:rsidR="00EC7175">
        <w:t xml:space="preserve"> the MT effect</w:t>
      </w:r>
      <w:r w:rsidR="00563DF2">
        <w:t xml:space="preserve"> and resulting</w:t>
      </w:r>
      <w:r w:rsidR="00A700DA">
        <w:t xml:space="preserve"> MTR value</w:t>
      </w:r>
      <w:r w:rsidR="00563DF2">
        <w:t>s</w:t>
      </w:r>
      <w:r w:rsidR="00EC7175">
        <w:t>. Because the values for these parameters are not standardized between MRI manufacturers, the MTR values for tissues/lesions can differ substantially between imaging sites.</w:t>
      </w:r>
      <w:r w:rsidR="001B597E">
        <w:t xml:space="preserve"> One large multi-center study</w:t>
      </w:r>
      <w:r w:rsidR="00444BBE">
        <w:t xml:space="preserve"> previously</w:t>
      </w:r>
      <w:r w:rsidR="001B597E">
        <w:t xml:space="preserve"> observed MTR values at 1.5T in WM ranging between 9% and 51%</w:t>
      </w:r>
      <w:r w:rsidR="00D234CF">
        <w:t xml:space="preserve"> </w:t>
      </w:r>
      <w:r w:rsidR="00D234CF">
        <w:fldChar w:fldCharType="begin"/>
      </w:r>
      <w:r w:rsidR="007164FC">
        <w:instrText xml:space="preserve"> ADDIN EN.CITE &lt;EndNote&gt;&lt;Cite&gt;&lt;Author&gt;Berry&lt;/Author&gt;&lt;Year&gt;1999&lt;/Year&gt;&lt;RecNum&gt;8384&lt;/RecNum&gt;&lt;DisplayText&gt;[106]&lt;/DisplayText&gt;&lt;record&gt;&lt;rec-number&gt;8384&lt;/rec-number&gt;&lt;foreign-keys&gt;&lt;key app="EN" db-id="wsx2zxvfv2f923ezt58xsvan9zzwpdv5vewx" timestamp="1511632860"&gt;8384&lt;/key&gt;&lt;/foreign-keys&gt;&lt;ref-type name="Journal Article"&gt;17&lt;/ref-type&gt;&lt;contributors&gt;&lt;authors&gt;&lt;author&gt;Berry, Isabelle&lt;/author&gt;&lt;author&gt;Barker, Gareth J.&lt;/author&gt;&lt;author&gt;Barkhof, Frederik&lt;/author&gt;&lt;author&gt;Campi, Adriana&lt;/author&gt;&lt;author&gt;Dousset, Vincent&lt;/author&gt;&lt;author&gt;Franconi, Jean-Michel&lt;/author&gt;&lt;author&gt;Gass, Achim&lt;/author&gt;&lt;author&gt;Schreiber, Wolfgang&lt;/author&gt;&lt;author&gt;Miller, David H.&lt;/author&gt;&lt;author&gt;Tofts, Paul S.&lt;/author&gt;&lt;/authors&gt;&lt;/contributors&gt;&lt;titles&gt;&lt;title&gt;A multicenter measurement of magnetization transfer ratio in normal white matter&lt;/title&gt;&lt;secondary-title&gt;Journal of Magnetic Resonance Imaging&lt;/secondary-title&gt;&lt;/titles&gt;&lt;periodical&gt;&lt;full-title&gt;Journal of Magnetic Resonance Imaging&lt;/full-title&gt;&lt;abbr-1&gt;J. Magn. Reson. Imaging&lt;/abbr-1&gt;&lt;abbr-2&gt;J Magn Reson Imaging&lt;/abbr-2&gt;&lt;/periodical&gt;&lt;pages&gt;441-446&lt;/pages&gt;&lt;volume&gt;9&lt;/volume&gt;&lt;number&gt;3&lt;/number&gt;&lt;keywords&gt;&lt;keyword&gt;magnetization transfer MRI&lt;/keyword&gt;&lt;keyword&gt;brain MRI&lt;/keyword&gt;&lt;keyword&gt;multiple sclerosis&lt;/keyword&gt;&lt;keyword&gt;multicenter&lt;/keyword&gt;&lt;keyword&gt;drug trial&lt;/keyword&gt;&lt;/keywords&gt;&lt;dates&gt;&lt;year&gt;1999&lt;/year&gt;&lt;/dates&gt;&lt;publisher&gt;John Wiley &amp;amp; Sons, Inc.&lt;/publisher&gt;&lt;isbn&gt;1522-2586&lt;/isbn&gt;&lt;urls&gt;&lt;related-urls&gt;&lt;url&gt;http://dx.doi.org/10.1002/(SICI)1522-2586(199903)9:3&amp;lt;441::AID-JMRI12&amp;gt;3.0.CO;2-R&lt;/url&gt;&lt;/related-urls&gt;&lt;/urls&gt;&lt;electronic-resource-num&gt;10.1002/(SICI)1522-2586(199903)9:3&amp;lt;441::AID-JMRI12&amp;gt;3.0.CO;2-R&lt;/electronic-resource-num&gt;&lt;/record&gt;&lt;/Cite&gt;&lt;/EndNote&gt;</w:instrText>
      </w:r>
      <w:r w:rsidR="00D234CF">
        <w:fldChar w:fldCharType="separate"/>
      </w:r>
      <w:r w:rsidR="007164FC">
        <w:rPr>
          <w:noProof/>
        </w:rPr>
        <w:t>[106]</w:t>
      </w:r>
      <w:r w:rsidR="00D234CF">
        <w:fldChar w:fldCharType="end"/>
      </w:r>
      <w:r w:rsidR="00444BBE">
        <w:t xml:space="preserve">, and as a result standardized protocols have been proposed </w:t>
      </w:r>
      <w:r w:rsidR="00444BBE">
        <w:fldChar w:fldCharType="begin">
          <w:fldData xml:space="preserve">PEVuZE5vdGU+PENpdGU+PEF1dGhvcj5Ib3JzZmllbGQ8L0F1dGhvcj48WWVhcj4yMDAzPC9ZZWFy
PjxSZWNOdW0+MzY3MjwvUmVjTnVtPjxEaXNwbGF5VGV4dD5bMTA3LDEwOF08L0Rpc3BsYXlUZXh0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7164FC">
        <w:instrText xml:space="preserve"> ADDIN EN.CITE </w:instrText>
      </w:r>
      <w:r w:rsidR="007164FC">
        <w:fldChar w:fldCharType="begin">
          <w:fldData xml:space="preserve">PEVuZE5vdGU+PENpdGU+PEF1dGhvcj5Ib3JzZmllbGQ8L0F1dGhvcj48WWVhcj4yMDAzPC9ZZWFy
PjxSZWNOdW0+MzY3MjwvUmVjTnVtPjxEaXNwbGF5VGV4dD5bMTA3LDEwOF08L0Rpc3BsYXlUZXh0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7164FC">
        <w:instrText xml:space="preserve"> ADDIN EN.CITE.DATA </w:instrText>
      </w:r>
      <w:r w:rsidR="007164FC">
        <w:fldChar w:fldCharType="end"/>
      </w:r>
      <w:r w:rsidR="00444BBE">
        <w:fldChar w:fldCharType="separate"/>
      </w:r>
      <w:r w:rsidR="007164FC">
        <w:rPr>
          <w:noProof/>
        </w:rPr>
        <w:t>[107,108]</w:t>
      </w:r>
      <w:r w:rsidR="00444BBE">
        <w:fldChar w:fldCharType="end"/>
      </w:r>
      <w:r w:rsidR="00D234CF">
        <w:t>.</w:t>
      </w:r>
      <w:r w:rsidR="00B8400C">
        <w:t xml:space="preserve"> </w:t>
      </w:r>
      <w:r w:rsidR="00CC3A5F">
        <w:t xml:space="preserve">MTR </w:t>
      </w:r>
      <w:r w:rsidR="00B33D02">
        <w:t>is not solely sensitive to macromolecular density; it groups all the factors that impact the MT-prepared SPGR steady-state signal into a single value, such that MTR</w:t>
      </w:r>
      <w:r w:rsidR="00CC3A5F">
        <w:t xml:space="preserve"> </w:t>
      </w:r>
      <w:r w:rsidR="00B33D02">
        <w:t>is also</w:t>
      </w:r>
      <w:r w:rsidR="00CC3A5F">
        <w:t xml:space="preserve"> sensitive to </w:t>
      </w:r>
      <w:r w:rsidR="00B33D02">
        <w:t xml:space="preserve">effects such as </w:t>
      </w:r>
      <w:r w:rsidR="00CC3A5F">
        <w:t>B</w:t>
      </w:r>
      <w:r w:rsidR="00CC3A5F">
        <w:rPr>
          <w:vertAlign w:val="subscript"/>
        </w:rPr>
        <w:t>1</w:t>
      </w:r>
      <w:r w:rsidR="00B33D02">
        <w:t xml:space="preserve"> inhomogeneity</w:t>
      </w:r>
      <w:r w:rsidR="00CC3A5F">
        <w:t xml:space="preserve"> and </w:t>
      </w:r>
      <w:r w:rsidR="00B33D02">
        <w:t xml:space="preserve">local </w:t>
      </w:r>
      <w:r w:rsidR="00CC3A5F">
        <w:t>T</w:t>
      </w:r>
      <w:r w:rsidR="00CC3A5F">
        <w:rPr>
          <w:vertAlign w:val="subscript"/>
        </w:rPr>
        <w:t>1</w:t>
      </w:r>
      <w:r w:rsidR="00B33D02">
        <w:t xml:space="preserve"> values</w:t>
      </w:r>
      <w:r w:rsidR="00CC3A5F">
        <w:t>. Thus, MTR is typically referred to as a semi-quantitative MRI measure. Researchers have proposed corrective factors for MTR</w:t>
      </w:r>
      <w:r w:rsidR="00B33D02">
        <w:t xml:space="preserve"> maps</w:t>
      </w:r>
      <w:r w:rsidR="00CC3A5F">
        <w:t>, in particular for B</w:t>
      </w:r>
      <w:r w:rsidR="00CC3A5F">
        <w:rPr>
          <w:vertAlign w:val="subscript"/>
        </w:rPr>
        <w:t>1</w:t>
      </w:r>
      <w:r w:rsidR="00CC3A5F">
        <w:t xml:space="preserve"> inhomogeneity</w:t>
      </w:r>
      <w:r w:rsidR="00407B26">
        <w:t xml:space="preserve"> </w:t>
      </w:r>
      <w:r w:rsidR="00407B26">
        <w:fldChar w:fldCharType="begin">
          <w:fldData xml:space="preserve">PEVuZE5vdGU+PENpdGU+PEF1dGhvcj5Sb3BlbGU8L0F1dGhvcj48WWVhcj4yMDA1PC9ZZWFyPjxS
ZWNOdW0+ODEzNTwvUmVjTnVtPjxEaXNwbGF5VGV4dD5bODcsMTA5XTwvRGlzcGxheVRleHQ+PHJl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7164FC">
        <w:instrText xml:space="preserve"> ADDIN EN.CITE </w:instrText>
      </w:r>
      <w:r w:rsidR="007164FC">
        <w:fldChar w:fldCharType="begin">
          <w:fldData xml:space="preserve">PEVuZE5vdGU+PENpdGU+PEF1dGhvcj5Sb3BlbGU8L0F1dGhvcj48WWVhcj4yMDA1PC9ZZWFyPjxS
ZWNOdW0+ODEzNTwvUmVjTnVtPjxEaXNwbGF5VGV4dD5bODcsMTA5XTwvRGlzcGxheVRleHQ+PHJl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7164FC">
        <w:instrText xml:space="preserve"> ADDIN EN.CITE.DATA </w:instrText>
      </w:r>
      <w:r w:rsidR="007164FC">
        <w:fldChar w:fldCharType="end"/>
      </w:r>
      <w:r w:rsidR="00407B26">
        <w:fldChar w:fldCharType="separate"/>
      </w:r>
      <w:r w:rsidR="007164FC">
        <w:rPr>
          <w:noProof/>
        </w:rPr>
        <w:t>[87,109]</w:t>
      </w:r>
      <w:r w:rsidR="00407B26">
        <w:fldChar w:fldCharType="end"/>
      </w:r>
      <w:r w:rsidR="00CC3A5F">
        <w:t xml:space="preserve">. However, </w:t>
      </w:r>
      <w:r w:rsidR="00B33D02">
        <w:t>requiring a B</w:t>
      </w:r>
      <w:r w:rsidR="00B33D02">
        <w:rPr>
          <w:vertAlign w:val="subscript"/>
        </w:rPr>
        <w:t>1</w:t>
      </w:r>
      <w:r w:rsidR="00B33D02">
        <w:t xml:space="preserve"> map increases the acquisition time, and B</w:t>
      </w:r>
      <w:r w:rsidR="00B33D02">
        <w:rPr>
          <w:vertAlign w:val="subscript"/>
        </w:rPr>
        <w:t>1</w:t>
      </w:r>
      <w:r w:rsidR="00B33D02">
        <w:t xml:space="preserve"> mapping pulse sequences are</w:t>
      </w:r>
      <w:r w:rsidR="00563DF2">
        <w:t xml:space="preserve"> not</w:t>
      </w:r>
      <w:r w:rsidR="00B33D02">
        <w:t xml:space="preserve"> </w:t>
      </w:r>
      <w:r w:rsidR="00104806">
        <w:t>always</w:t>
      </w:r>
      <w:r w:rsidR="00B33D02">
        <w:t xml:space="preserve"> available on </w:t>
      </w:r>
      <w:r w:rsidR="00563DF2">
        <w:t xml:space="preserve">clinical </w:t>
      </w:r>
      <w:r w:rsidR="00B33D02">
        <w:t>scanners as a default setting</w:t>
      </w:r>
      <w:r w:rsidR="00104806">
        <w:t>, reducing the accessibility of B</w:t>
      </w:r>
      <w:r w:rsidR="00104806">
        <w:rPr>
          <w:vertAlign w:val="subscript"/>
        </w:rPr>
        <w:t>1</w:t>
      </w:r>
      <w:r w:rsidR="00104806">
        <w:t>-corrected MTR for researchers and clinicians</w:t>
      </w:r>
      <w:r w:rsidR="00B33D02">
        <w:t>.</w:t>
      </w:r>
      <w:r w:rsidR="00C078AC">
        <w:t xml:space="preserve"> </w:t>
      </w:r>
      <w:r w:rsidR="00104806">
        <w:t>The impact of</w:t>
      </w:r>
      <w:r w:rsidR="00855811">
        <w:t xml:space="preserve"> T</w:t>
      </w:r>
      <w:r w:rsidR="00855811">
        <w:rPr>
          <w:vertAlign w:val="subscript"/>
        </w:rPr>
        <w:t>1</w:t>
      </w:r>
      <w:r w:rsidR="00104806">
        <w:t xml:space="preserve"> on MTR is also an important consideration,</w:t>
      </w:r>
      <w:r w:rsidR="00855811">
        <w:t xml:space="preserve"> </w:t>
      </w:r>
      <w:r w:rsidR="00104806">
        <w:t>as it varies not only between tissues by also</w:t>
      </w:r>
      <w:r w:rsidR="00855811">
        <w:t xml:space="preserve"> due to other biological processes, such as</w:t>
      </w:r>
      <w:r w:rsidR="00104806">
        <w:t xml:space="preserve"> inflammation and</w:t>
      </w:r>
      <w:r w:rsidR="00855811">
        <w:t xml:space="preserve"> edema</w:t>
      </w:r>
      <w:r w:rsidR="00EB7D6C">
        <w:t xml:space="preserve"> </w:t>
      </w:r>
      <w:r w:rsidR="00563DF2">
        <w:t>that</w:t>
      </w:r>
      <w:r w:rsidR="00EB7D6C">
        <w:t xml:space="preserve"> </w:t>
      </w:r>
      <w:r w:rsidR="00563DF2">
        <w:t xml:space="preserve">can </w:t>
      </w:r>
      <w:r w:rsidR="00EB7D6C">
        <w:t>occur</w:t>
      </w:r>
      <w:r w:rsidR="00104806">
        <w:t xml:space="preserve"> in MS lesions </w:t>
      </w:r>
      <w:r w:rsidR="00104806">
        <w:fldChar w:fldCharType="begin">
          <w:fldData xml:space="preserve">PEVuZE5vdGU+PENpdGU+PEF1dGhvcj5MZXZlc3F1ZTwvQXV0aG9yPjxZZWFyPjIwMDU8L1llYXI+
PFJlY051bT4yNzc1PC9SZWNOdW0+PERpc3BsYXlUZXh0PlsxMTBdPC9EaXNwbGF5VGV4dD48cmVj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7164FC">
        <w:instrText xml:space="preserve"> ADDIN EN.CITE </w:instrText>
      </w:r>
      <w:r w:rsidR="007164FC">
        <w:fldChar w:fldCharType="begin">
          <w:fldData xml:space="preserve">PEVuZE5vdGU+PENpdGU+PEF1dGhvcj5MZXZlc3F1ZTwvQXV0aG9yPjxZZWFyPjIwMDU8L1llYXI+
PFJlY051bT4yNzc1PC9SZWNOdW0+PERpc3BsYXlUZXh0PlsxMTBdPC9EaXNwbGF5VGV4dD48cmVj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7164FC">
        <w:instrText xml:space="preserve"> ADDIN EN.CITE.DATA </w:instrText>
      </w:r>
      <w:r w:rsidR="007164FC">
        <w:fldChar w:fldCharType="end"/>
      </w:r>
      <w:r w:rsidR="00104806">
        <w:fldChar w:fldCharType="separate"/>
      </w:r>
      <w:r w:rsidR="007164FC">
        <w:rPr>
          <w:noProof/>
        </w:rPr>
        <w:t>[110]</w:t>
      </w:r>
      <w:r w:rsidR="00104806">
        <w:fldChar w:fldCharType="end"/>
      </w:r>
      <w:r w:rsidR="00563DF2">
        <w:t>. D</w:t>
      </w:r>
      <w:r w:rsidR="00104806">
        <w:t xml:space="preserve">isassociating these effects with demyelination can be challenging </w:t>
      </w:r>
      <w:r w:rsidR="00563DF2">
        <w:t xml:space="preserve">(or impossible) for an </w:t>
      </w:r>
      <w:r w:rsidR="00104806">
        <w:t>MTR</w:t>
      </w:r>
      <w:r w:rsidR="00563DF2">
        <w:t xml:space="preserve"> measurement</w:t>
      </w:r>
      <w:r w:rsidR="00855811">
        <w:t xml:space="preserve">. </w:t>
      </w:r>
      <w:r w:rsidR="00F123F9">
        <w:t xml:space="preserve">Despite some drawbacks, MTR has been shown to correlate significantly with myelin density and axonal count in </w:t>
      </w:r>
      <w:r w:rsidR="00563DF2">
        <w:t xml:space="preserve">post-mortem </w:t>
      </w:r>
      <w:r w:rsidR="00F123F9">
        <w:t xml:space="preserve">MS brains using immunohistopathology </w:t>
      </w:r>
      <w:r w:rsidR="00F123F9">
        <w:fldChar w:fldCharType="begin">
          <w:fldData xml:space="preserve">PEVuZE5vdGU+PENpdGU+PEF1dGhvcj5TY2htaWVyZXI8L0F1dGhvcj48WWVhcj4yMDA0PC9ZZWFy
PjxSZWNOdW0+Mjc5NzwvUmVjTnVtPjxEaXNwbGF5VGV4dD5bMzgsMTExXTwvRGlzcGxheVRleHQ+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7164FC">
        <w:instrText xml:space="preserve"> ADDIN EN.CITE </w:instrText>
      </w:r>
      <w:r w:rsidR="007164FC">
        <w:fldChar w:fldCharType="begin">
          <w:fldData xml:space="preserve">PEVuZE5vdGU+PENpdGU+PEF1dGhvcj5TY2htaWVyZXI8L0F1dGhvcj48WWVhcj4yMDA0PC9ZZWFy
PjxSZWNOdW0+Mjc5NzwvUmVjTnVtPjxEaXNwbGF5VGV4dD5bMzgsMTExXTwvRGlzcGxheVRleHQ+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7164FC">
        <w:instrText xml:space="preserve"> ADDIN EN.CITE.DATA </w:instrText>
      </w:r>
      <w:r w:rsidR="007164FC">
        <w:fldChar w:fldCharType="end"/>
      </w:r>
      <w:r w:rsidR="00F123F9">
        <w:fldChar w:fldCharType="separate"/>
      </w:r>
      <w:r w:rsidR="007164FC">
        <w:rPr>
          <w:noProof/>
        </w:rPr>
        <w:t>[38,111]</w:t>
      </w:r>
      <w:r w:rsidR="00F123F9">
        <w:fldChar w:fldCharType="end"/>
      </w:r>
      <w:r w:rsidR="00F123F9">
        <w:t xml:space="preserve">, and has been widely used for </w:t>
      </w:r>
      <w:r w:rsidR="007B410C">
        <w:t xml:space="preserve">in vivo </w:t>
      </w:r>
      <w:r w:rsidR="00F123F9">
        <w:t>MS research studies</w:t>
      </w:r>
      <w:r w:rsidR="007B410C">
        <w:t xml:space="preserve"> to infer on</w:t>
      </w:r>
      <w:r w:rsidR="00EC7C29" w:rsidRPr="00EC7C29">
        <w:t xml:space="preserve"> </w:t>
      </w:r>
      <w:r w:rsidR="00EC7C29">
        <w:t xml:space="preserve">de/re-myelination monitoring </w:t>
      </w:r>
      <w:r w:rsidR="00EC7C29">
        <w:fldChar w:fldCharType="begin">
          <w:fldData xml:space="preserve">PEVuZE5vdGU+PENpdGU+PEF1dGhvcj5Eb3Vzc2V0PC9BdXRob3I+PFllYXI+MTk5ODwvWWVhcj48
UmVjTnVtPjg0MDY8L1JlY051bT48RGlzcGxheVRleHQ+WzE5LDExMi0xMTRdPC9EaXNwbGF5VGV4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7164FC">
        <w:instrText xml:space="preserve"> ADDIN EN.CITE </w:instrText>
      </w:r>
      <w:r w:rsidR="007164FC">
        <w:fldChar w:fldCharType="begin">
          <w:fldData xml:space="preserve">PEVuZE5vdGU+PENpdGU+PEF1dGhvcj5Eb3Vzc2V0PC9BdXRob3I+PFllYXI+MTk5ODwvWWVhcj48
UmVjTnVtPjg0MDY8L1JlY051bT48RGlzcGxheVRleHQ+WzE5LDExMi0xMTRdPC9EaXNwbGF5VGV4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7164FC">
        <w:instrText xml:space="preserve"> ADDIN EN.CITE.DATA </w:instrText>
      </w:r>
      <w:r w:rsidR="007164FC">
        <w:fldChar w:fldCharType="end"/>
      </w:r>
      <w:r w:rsidR="00EC7C29">
        <w:fldChar w:fldCharType="separate"/>
      </w:r>
      <w:r w:rsidR="007164FC">
        <w:rPr>
          <w:noProof/>
        </w:rPr>
        <w:t>[19,112-114]</w:t>
      </w:r>
      <w:r w:rsidR="00EC7C29">
        <w:fldChar w:fldCharType="end"/>
      </w:r>
      <w:r w:rsidR="00EC7C29">
        <w:t>,</w:t>
      </w:r>
      <w:r w:rsidR="0019598C">
        <w:t xml:space="preserve"> diffuse NAWM</w:t>
      </w:r>
      <w:r w:rsidR="00E34996">
        <w:t>/</w:t>
      </w:r>
      <w:r w:rsidR="00F55D95">
        <w:t>NA</w:t>
      </w:r>
      <w:r w:rsidR="00E34996">
        <w:t>GM</w:t>
      </w:r>
      <w:r w:rsidR="0019598C">
        <w:t xml:space="preserve"> </w:t>
      </w:r>
      <w:r w:rsidR="00F55D95">
        <w:t xml:space="preserve">and GM </w:t>
      </w:r>
      <w:r w:rsidR="00E34996">
        <w:t>pathology</w:t>
      </w:r>
      <w:r w:rsidR="0019598C">
        <w:t xml:space="preserve"> </w:t>
      </w:r>
      <w:r w:rsidR="00E34996">
        <w:fldChar w:fldCharType="begin">
          <w:fldData xml:space="preserve">PEVuZE5vdGU+PENpdGU+PEF1dGhvcj5UcmFib3Vsc2VlPC9BdXRob3I+PFllYXI+MjAwMzwvWWVh
cj48UmVjTnVtPjg0MTQ8L1JlY051bT48RGlzcGxheVRleHQ+WzQ1LDExNS0xMjFdPC9EaXNwbGF5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7164FC">
        <w:instrText xml:space="preserve"> ADDIN EN.CITE </w:instrText>
      </w:r>
      <w:r w:rsidR="007164FC">
        <w:fldChar w:fldCharType="begin">
          <w:fldData xml:space="preserve">PEVuZE5vdGU+PENpdGU+PEF1dGhvcj5UcmFib3Vsc2VlPC9BdXRob3I+PFllYXI+MjAwMzwvWWVh
cj48UmVjTnVtPjg0MTQ8L1JlY051bT48RGlzcGxheVRleHQ+WzQ1LDExNS0xMjFdPC9EaXNwbGF5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7164FC">
        <w:instrText xml:space="preserve"> ADDIN EN.CITE.DATA </w:instrText>
      </w:r>
      <w:r w:rsidR="007164FC">
        <w:fldChar w:fldCharType="end"/>
      </w:r>
      <w:r w:rsidR="00E34996">
        <w:fldChar w:fldCharType="separate"/>
      </w:r>
      <w:r w:rsidR="007164FC">
        <w:rPr>
          <w:noProof/>
        </w:rPr>
        <w:t>[45,115-121]</w:t>
      </w:r>
      <w:r w:rsidR="00E34996">
        <w:fldChar w:fldCharType="end"/>
      </w:r>
      <w:r w:rsidR="0019598C">
        <w:t>,</w:t>
      </w:r>
      <w:r w:rsidR="007B410C">
        <w:t xml:space="preserve"> </w:t>
      </w:r>
      <w:r w:rsidR="00F55D95">
        <w:t>and</w:t>
      </w:r>
      <w:r w:rsidR="00FC68E5">
        <w:t xml:space="preserve"> </w:t>
      </w:r>
      <w:r w:rsidR="005C1805">
        <w:t>therapeutic</w:t>
      </w:r>
      <w:r w:rsidR="00E810B8">
        <w:t xml:space="preserve"> clinical trials</w:t>
      </w:r>
      <w:r w:rsidR="00FC68E5">
        <w:t xml:space="preserve"> </w:t>
      </w:r>
      <w:r w:rsidR="00B54D49">
        <w:fldChar w:fldCharType="begin">
          <w:fldData xml:space="preserve">PEVuZE5vdGU+PENpdGU+PEF1dGhvcj5SaWNoZXJ0PC9BdXRob3I+PFllYXI+MjAwMTwvWWVhcj48
UmVjTnVtPjgzOTA8L1JlY051bT48RGlzcGxheVRleHQ+WzEyMi0xMjVdPC9EaXNwbGF5VGV4dD48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7164FC">
        <w:instrText xml:space="preserve"> ADDIN EN.CITE </w:instrText>
      </w:r>
      <w:r w:rsidR="007164FC">
        <w:fldChar w:fldCharType="begin">
          <w:fldData xml:space="preserve">PEVuZE5vdGU+PENpdGU+PEF1dGhvcj5SaWNoZXJ0PC9BdXRob3I+PFllYXI+MjAwMTwvWWVhcj48
UmVjTnVtPjgzOTA8L1JlY051bT48RGlzcGxheVRleHQ+WzEyMi0xMjVdPC9EaXNwbGF5VGV4dD48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7164FC">
        <w:instrText xml:space="preserve"> ADDIN EN.CITE.DATA </w:instrText>
      </w:r>
      <w:r w:rsidR="007164FC">
        <w:fldChar w:fldCharType="end"/>
      </w:r>
      <w:r w:rsidR="00B54D49">
        <w:fldChar w:fldCharType="separate"/>
      </w:r>
      <w:r w:rsidR="007164FC">
        <w:rPr>
          <w:noProof/>
        </w:rPr>
        <w:t>[122-125]</w:t>
      </w:r>
      <w:r w:rsidR="00B54D49">
        <w:fldChar w:fldCharType="end"/>
      </w:r>
      <w:r w:rsidR="00F123F9">
        <w:t>.</w:t>
      </w:r>
      <w:r w:rsidR="00CC5A66">
        <w:t xml:space="preserve"> </w:t>
      </w:r>
      <w:r w:rsidR="00EA413A">
        <w:t>Beyond</w:t>
      </w:r>
      <w:r w:rsidR="00CD2843">
        <w:t xml:space="preserve"> MS applications, several other </w:t>
      </w:r>
      <w:r w:rsidR="00EA413A">
        <w:t>diseases</w:t>
      </w:r>
      <w:r w:rsidR="00CD2843">
        <w:t xml:space="preserve"> with neurological manifestations</w:t>
      </w:r>
      <w:r w:rsidR="00EA413A">
        <w:t xml:space="preserve"> </w:t>
      </w:r>
      <w:r w:rsidR="00C62F0F">
        <w:t>have been</w:t>
      </w:r>
      <w:r w:rsidR="00EA413A">
        <w:t xml:space="preserve"> studied using MTR, such as schizophrenia </w:t>
      </w:r>
      <w:r w:rsidR="00EA413A">
        <w:fldChar w:fldCharType="begin">
          <w:fldData xml:space="preserve">PEVuZE5vdGU+PENpdGU+PEF1dGhvcj5LdWJpY2tpPC9BdXRob3I+PFllYXI+MjAwNTwvWWVhcj48
UmVjTnVtPjgxMjk8L1JlY051bT48RGlzcGxheVRleHQ+WzEyNiwxMjddPC9EaXNwbGF5VGV4dD48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7164FC">
        <w:instrText xml:space="preserve"> ADDIN EN.CITE </w:instrText>
      </w:r>
      <w:r w:rsidR="007164FC">
        <w:fldChar w:fldCharType="begin">
          <w:fldData xml:space="preserve">PEVuZE5vdGU+PENpdGU+PEF1dGhvcj5LdWJpY2tpPC9BdXRob3I+PFllYXI+MjAwNTwvWWVhcj48
UmVjTnVtPjgxMjk8L1JlY051bT48RGlzcGxheVRleHQ+WzEyNiwxMjddPC9EaXNwbGF5VGV4dD48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7164FC">
        <w:instrText xml:space="preserve"> ADDIN EN.CITE.DATA </w:instrText>
      </w:r>
      <w:r w:rsidR="007164FC">
        <w:fldChar w:fldCharType="end"/>
      </w:r>
      <w:r w:rsidR="00EA413A">
        <w:fldChar w:fldCharType="separate"/>
      </w:r>
      <w:r w:rsidR="007164FC">
        <w:rPr>
          <w:noProof/>
        </w:rPr>
        <w:t>[126,127]</w:t>
      </w:r>
      <w:r w:rsidR="00EA413A">
        <w:fldChar w:fldCharType="end"/>
      </w:r>
      <w:r w:rsidR="00EA413A">
        <w:t>,</w:t>
      </w:r>
      <w:r w:rsidR="006D0F54">
        <w:t xml:space="preserve"> HIV </w:t>
      </w:r>
      <w:r w:rsidR="006D0F54">
        <w:fldChar w:fldCharType="begin">
          <w:fldData xml:space="preserve">PEVuZE5vdGU+PENpdGU+PEF1dGhvcj5HZTwvQXV0aG9yPjxZZWFyPjIwMDM8L1llYXI+PFJlY051
bT4zMjg2PC9SZWNOdW0+PERpc3BsYXlUZXh0PlsxMjhdPC9EaXNwbGF5VGV4dD48cmVjb3JkPjxy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7164FC">
        <w:instrText xml:space="preserve"> ADDIN EN.CITE </w:instrText>
      </w:r>
      <w:r w:rsidR="007164FC">
        <w:fldChar w:fldCharType="begin">
          <w:fldData xml:space="preserve">PEVuZE5vdGU+PENpdGU+PEF1dGhvcj5HZTwvQXV0aG9yPjxZZWFyPjIwMDM8L1llYXI+PFJlY051
bT4zMjg2PC9SZWNOdW0+PERpc3BsYXlUZXh0PlsxMjhdPC9EaXNwbGF5VGV4dD48cmVjb3JkPjxy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7164FC">
        <w:instrText xml:space="preserve"> ADDIN EN.CITE.DATA </w:instrText>
      </w:r>
      <w:r w:rsidR="007164FC">
        <w:fldChar w:fldCharType="end"/>
      </w:r>
      <w:r w:rsidR="006D0F54">
        <w:fldChar w:fldCharType="separate"/>
      </w:r>
      <w:r w:rsidR="007164FC">
        <w:rPr>
          <w:noProof/>
        </w:rPr>
        <w:t>[128]</w:t>
      </w:r>
      <w:r w:rsidR="006D0F54">
        <w:fldChar w:fldCharType="end"/>
      </w:r>
      <w:r w:rsidR="006D0F54">
        <w:t xml:space="preserve">, Alzheimer’s disease </w:t>
      </w:r>
      <w:r w:rsidR="006D0F54">
        <w:fldChar w:fldCharType="begin">
          <w:fldData xml:space="preserve">PEVuZE5vdGU+PENpdGU+PEF1dGhvcj5Gb3JuYXJpPC9BdXRob3I+PFllYXI+MjAxMjwvWWVhcj48
UmVjTnVtPjM1Mzc8L1JlY051bT48RGlzcGxheVRleHQ+WzEyOV08L0Rpc3BsYXlUZXh0PjxyZWNv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7164FC">
        <w:instrText xml:space="preserve"> ADDIN EN.CITE </w:instrText>
      </w:r>
      <w:r w:rsidR="007164FC">
        <w:fldChar w:fldCharType="begin">
          <w:fldData xml:space="preserve">PEVuZE5vdGU+PENpdGU+PEF1dGhvcj5Gb3JuYXJpPC9BdXRob3I+PFllYXI+MjAxMjwvWWVhcj48
UmVjTnVtPjM1Mzc8L1JlY051bT48RGlzcGxheVRleHQ+WzEyOV08L0Rpc3BsYXlUZXh0PjxyZWNv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7164FC">
        <w:instrText xml:space="preserve"> ADDIN EN.CITE.DATA </w:instrText>
      </w:r>
      <w:r w:rsidR="007164FC">
        <w:fldChar w:fldCharType="end"/>
      </w:r>
      <w:r w:rsidR="006D0F54">
        <w:fldChar w:fldCharType="separate"/>
      </w:r>
      <w:r w:rsidR="007164FC">
        <w:rPr>
          <w:noProof/>
        </w:rPr>
        <w:t>[129]</w:t>
      </w:r>
      <w:r w:rsidR="006D0F54">
        <w:fldChar w:fldCharType="end"/>
      </w:r>
      <w:r w:rsidR="006D0F54">
        <w:t>,</w:t>
      </w:r>
      <w:r w:rsidR="00EA413A">
        <w:t xml:space="preserve"> </w:t>
      </w:r>
      <w:r w:rsidR="00E34996">
        <w:t xml:space="preserve">and </w:t>
      </w:r>
      <w:r w:rsidR="00CD2843">
        <w:t xml:space="preserve">major </w:t>
      </w:r>
      <w:r w:rsidR="006D0F54">
        <w:t>depressive disorder</w:t>
      </w:r>
      <w:r w:rsidR="006E4D7B">
        <w:t xml:space="preserve"> </w:t>
      </w:r>
      <w:r w:rsidR="006E4D7B">
        <w:fldChar w:fldCharType="begin">
          <w:fldData xml:space="preserve">PEVuZE5vdGU+PENpdGU+PEF1dGhvcj5DaGVuPC9BdXRob3I+PFllYXI+MjAxNTwvWWVhcj48UmVj
TnVtPjgyODU8L1JlY051bT48RGlzcGxheVRleHQ+WzEzMF08L0Rpc3BsYXlUZXh0PjxyZWNvcmQ+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7164FC">
        <w:instrText xml:space="preserve"> ADDIN EN.CITE </w:instrText>
      </w:r>
      <w:r w:rsidR="007164FC">
        <w:fldChar w:fldCharType="begin">
          <w:fldData xml:space="preserve">PEVuZE5vdGU+PENpdGU+PEF1dGhvcj5DaGVuPC9BdXRob3I+PFllYXI+MjAxNTwvWWVhcj48UmVj
TnVtPjgyODU8L1JlY051bT48RGlzcGxheVRleHQ+WzEzMF08L0Rpc3BsYXlUZXh0PjxyZWNvcmQ+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7164FC">
        <w:instrText xml:space="preserve"> ADDIN EN.CITE.DATA </w:instrText>
      </w:r>
      <w:r w:rsidR="007164FC">
        <w:fldChar w:fldCharType="end"/>
      </w:r>
      <w:r w:rsidR="006E4D7B">
        <w:fldChar w:fldCharType="separate"/>
      </w:r>
      <w:r w:rsidR="007164FC">
        <w:rPr>
          <w:noProof/>
        </w:rPr>
        <w:t>[130]</w:t>
      </w:r>
      <w:r w:rsidR="006E4D7B">
        <w:fldChar w:fldCharType="end"/>
      </w:r>
      <w:r w:rsidR="00EA413A">
        <w:t>.</w:t>
      </w:r>
    </w:p>
    <w:p w14:paraId="75EB0A2A" w14:textId="77777777" w:rsidR="00340EF3" w:rsidRDefault="00F06624" w:rsidP="001B3EE1">
      <w:pPr>
        <w:spacing w:after="0"/>
        <w:rPr>
          <w:i/>
        </w:rPr>
      </w:pPr>
      <w:r>
        <w:rPr>
          <w:i/>
        </w:rPr>
        <w:t>Magnetization Transfer Saturation (MTsat)</w:t>
      </w:r>
    </w:p>
    <w:p w14:paraId="54F1E032" w14:textId="77777777" w:rsidR="0084445E" w:rsidRPr="00D433E8" w:rsidRDefault="004A6346" w:rsidP="005E5FCA">
      <w:r>
        <w:t>Another semi-quantitative measure of the MT effect is the magnetization transfer saturation (MTsat) value</w:t>
      </w:r>
      <w:r w:rsidR="00A35316">
        <w:t xml:space="preserve"> </w:t>
      </w:r>
      <w:r w:rsidR="00A35316">
        <w:fldChar w:fldCharType="begin"/>
      </w:r>
      <w:r w:rsidR="007164FC">
        <w:instrText xml:space="preserve"> ADDIN EN.CITE &lt;EndNote&gt;&lt;Cite&gt;&lt;Author&gt;Helms&lt;/Author&gt;&lt;Year&gt;2008&lt;/Year&gt;&lt;RecNum&gt;8418&lt;/RecNum&gt;&lt;DisplayText&gt;[131]&lt;/DisplayText&gt;&lt;record&gt;&lt;rec-number&gt;8418&lt;/rec-number&gt;&lt;foreign-keys&gt;&lt;key app="EN" db-id="wsx2zxvfv2f923ezt58xsvan9zzwpdv5vewx" timestamp="1511723332"&gt;8418&lt;/key&gt;&lt;/foreign-keys&gt;&lt;ref-type name="Journal Article"&gt;17&lt;/ref-type&gt;&lt;contributors&gt;&lt;authors&gt;&lt;author&gt;Helms, Gunther&lt;/author&gt;&lt;author&gt;Dathe, Henning&lt;/author&gt;&lt;author&gt;Kallenberg, Kai&lt;/author&gt;&lt;author&gt;Dechent, Peter&lt;/author&gt;&lt;/authors&gt;&lt;/contributors&gt;&lt;titles&gt;&lt;title&gt;High-resolution maps of magnetization transfer with inherent correction for RF inhomogeneity and T1 relaxation obtained from 3D FLASH MRI&lt;/title&gt;&lt;secondary-title&gt;Magnetic Resonance in Medicine&lt;/secondary-title&gt;&lt;/titles&gt;&lt;periodical&gt;&lt;full-title&gt;Magnetic Resonance in Medicine&lt;/full-title&gt;&lt;abbr-1&gt;Magn. Reson. Med.&lt;/abbr-1&gt;&lt;abbr-2&gt;Magn Reson Med&lt;/abbr-2&gt;&lt;/periodical&gt;&lt;pages&gt;1396-1407&lt;/pages&gt;&lt;volume&gt;60&lt;/volume&gt;&lt;number&gt;6&lt;/number&gt;&lt;keywords&gt;&lt;keyword&gt;magnetization transfer&lt;/keyword&gt;&lt;keyword&gt;relaxation&lt;/keyword&gt;&lt;keyword&gt;saturation&lt;/keyword&gt;&lt;keyword&gt;human brain&lt;/keyword&gt;&lt;keyword&gt;multiple sclerosis&lt;/keyword&gt;&lt;/keywords&gt;&lt;dates&gt;&lt;year&gt;2008&lt;/year&gt;&lt;/dates&gt;&lt;publisher&gt;Wiley Subscription Services, Inc., A Wiley Company&lt;/publisher&gt;&lt;isbn&gt;1522-2594&lt;/isbn&gt;&lt;urls&gt;&lt;related-urls&gt;&lt;url&gt;http://dx.doi.org/10.1002/mrm.21732&lt;/url&gt;&lt;/related-urls&gt;&lt;/urls&gt;&lt;electronic-resource-num&gt;10.1002/mrm.21732&lt;/electronic-resource-num&gt;&lt;/record&gt;&lt;/Cite&gt;&lt;/EndNote&gt;</w:instrText>
      </w:r>
      <w:r w:rsidR="00A35316">
        <w:fldChar w:fldCharType="separate"/>
      </w:r>
      <w:r w:rsidR="007164FC">
        <w:rPr>
          <w:noProof/>
        </w:rPr>
        <w:t>[131]</w:t>
      </w:r>
      <w:r w:rsidR="00A35316">
        <w:fldChar w:fldCharType="end"/>
      </w:r>
      <w:r>
        <w:t>.</w:t>
      </w:r>
      <w:r w:rsidR="00526374">
        <w:t xml:space="preserve"> MTsat </w:t>
      </w:r>
      <w:r w:rsidR="00C07ECE">
        <w:t xml:space="preserve">is an emerging MT technique </w:t>
      </w:r>
      <w:r w:rsidR="009D4BCD">
        <w:t xml:space="preserve">with </w:t>
      </w:r>
      <w:r w:rsidR="005E5FCA">
        <w:t xml:space="preserve">inherent compensation for </w:t>
      </w:r>
      <w:r w:rsidR="009D4BCD">
        <w:t>B</w:t>
      </w:r>
      <w:r w:rsidR="009D4BCD">
        <w:rPr>
          <w:vertAlign w:val="subscript"/>
        </w:rPr>
        <w:t>1</w:t>
      </w:r>
      <w:r w:rsidR="005E5FCA">
        <w:t xml:space="preserve"> profile effects</w:t>
      </w:r>
      <w:r w:rsidR="009D4BCD">
        <w:t xml:space="preserve"> and</w:t>
      </w:r>
      <w:r w:rsidR="005E5FCA">
        <w:t xml:space="preserve"> lower sensitivity to</w:t>
      </w:r>
      <w:r w:rsidR="009D4BCD">
        <w:t xml:space="preserve"> T</w:t>
      </w:r>
      <w:r w:rsidR="009D4BCD">
        <w:rPr>
          <w:vertAlign w:val="subscript"/>
        </w:rPr>
        <w:t>1</w:t>
      </w:r>
      <w:r w:rsidR="009D4BCD">
        <w:t xml:space="preserve"> differences</w:t>
      </w:r>
      <w:r w:rsidR="00C07ECE">
        <w:t xml:space="preserve">, and </w:t>
      </w:r>
      <w:r w:rsidR="00BD6576">
        <w:t xml:space="preserve">has the </w:t>
      </w:r>
      <w:r w:rsidR="00991CC2">
        <w:t>same</w:t>
      </w:r>
      <w:r w:rsidR="00C07ECE">
        <w:t xml:space="preserve"> potential applications for MS research</w:t>
      </w:r>
      <w:r w:rsidR="00991CC2">
        <w:t xml:space="preserve"> as were listed</w:t>
      </w:r>
      <w:r w:rsidR="009D4BCD">
        <w:t xml:space="preserve"> above</w:t>
      </w:r>
      <w:r w:rsidR="00991CC2">
        <w:t xml:space="preserve"> for MTR</w:t>
      </w:r>
      <w:r w:rsidR="00C07ECE">
        <w:t xml:space="preserve">. Unlike MTR, which is </w:t>
      </w:r>
      <w:r w:rsidR="009D4BCD">
        <w:t>the</w:t>
      </w:r>
      <w:r w:rsidR="00C07ECE">
        <w:t xml:space="preserve"> normalized difference of the steady</w:t>
      </w:r>
      <w:r w:rsidR="009D4BCD">
        <w:t>-</w:t>
      </w:r>
      <w:r w:rsidR="00C07ECE">
        <w:t>state signal with and without an MT-preparation RF pulse, MTsat is an estimate of the fractional</w:t>
      </w:r>
      <w:r w:rsidR="00D1608C">
        <w:t xml:space="preserve"> longitudinal magnetization</w:t>
      </w:r>
      <w:r w:rsidR="00C07ECE">
        <w:t xml:space="preserve"> </w:t>
      </w:r>
      <w:r w:rsidR="00D1608C">
        <w:t>reduction</w:t>
      </w:r>
      <w:r w:rsidR="00C07ECE">
        <w:t xml:space="preserve"> cause</w:t>
      </w:r>
      <w:r w:rsidR="00D1608C">
        <w:t>d</w:t>
      </w:r>
      <w:r w:rsidR="00C07ECE">
        <w:t xml:space="preserve"> by the MT pulse within a single TR</w:t>
      </w:r>
      <w:r w:rsidR="009D4BCD">
        <w:t xml:space="preserve"> (</w:t>
      </w:r>
      <w:r w:rsidR="007F6007">
        <w:t>after a steady-state has been established</w:t>
      </w:r>
      <w:r w:rsidR="009D4BCD">
        <w:t>)</w:t>
      </w:r>
      <w:r w:rsidR="00C07ECE">
        <w:t>.</w:t>
      </w:r>
      <w:r w:rsidR="00D1608C">
        <w:t xml:space="preserve"> </w:t>
      </w:r>
      <w:r w:rsidR="00EE4505">
        <w:t>MTsat only requires one additional measurement to</w:t>
      </w:r>
      <w:r w:rsidR="00FA4AB4">
        <w:t xml:space="preserve"> the</w:t>
      </w:r>
      <w:r w:rsidR="00EE4505">
        <w:t xml:space="preserve"> two </w:t>
      </w:r>
      <w:r w:rsidR="005E5FCA">
        <w:t>SPGR-</w:t>
      </w:r>
      <w:r w:rsidR="00EE4505">
        <w:t>MTR acquisitions; one T</w:t>
      </w:r>
      <w:r w:rsidR="00EE4505">
        <w:rPr>
          <w:vertAlign w:val="subscript"/>
        </w:rPr>
        <w:t>1</w:t>
      </w:r>
      <w:r w:rsidR="00EE4505">
        <w:t xml:space="preserve">-weighted </w:t>
      </w:r>
      <w:r w:rsidR="005E5FCA">
        <w:t xml:space="preserve">SGPR scan with different TR/α values (↓/↑, respectively) </w:t>
      </w:r>
      <w:r w:rsidR="00FA4AB4">
        <w:t>with</w:t>
      </w:r>
      <w:r w:rsidR="005E5FCA">
        <w:t xml:space="preserve"> no MT pulse. From these three measurements (</w:t>
      </w:r>
      <m:oMath>
        <m:sSub>
          <m:sSubPr>
            <m:ctrlPr>
              <w:rPr>
                <w:rFonts w:ascii="Cambria Math" w:hAnsi="Cambria Math"/>
              </w:rPr>
            </m:ctrlPr>
          </m:sSubPr>
          <m:e>
            <m:r>
              <w:rPr>
                <w:rFonts w:ascii="Cambria Math" w:hAnsi="Cambria Math"/>
              </w:rPr>
              <m:t>S</m:t>
            </m:r>
          </m:e>
          <m:sub>
            <m:r>
              <m:rPr>
                <m:sty m:val="p"/>
              </m:rPr>
              <w:rPr>
                <w:rFonts w:ascii="Cambria Math" w:hAnsi="Cambria Math"/>
              </w:rPr>
              <m:t>PD</m:t>
            </m:r>
          </m:sub>
        </m:sSub>
      </m:oMath>
      <w:r w:rsidR="005E5FCA">
        <w:t xml:space="preserve">: MT-off SPGR, </w:t>
      </w:r>
      <m:oMath>
        <m:sSub>
          <m:sSubPr>
            <m:ctrlPr>
              <w:rPr>
                <w:rFonts w:ascii="Cambria Math" w:hAnsi="Cambria Math"/>
                <w:i/>
              </w:rPr>
            </m:ctrlPr>
          </m:sSubPr>
          <m:e>
            <m:r>
              <w:rPr>
                <w:rFonts w:ascii="Cambria Math" w:hAnsi="Cambria Math"/>
              </w:rPr>
              <m:t>S</m:t>
            </m:r>
          </m:e>
          <m:sub>
            <m:r>
              <m:rPr>
                <m:sty m:val="p"/>
              </m:rPr>
              <w:rPr>
                <w:rFonts w:ascii="Cambria Math" w:hAnsi="Cambria Math"/>
              </w:rPr>
              <m:t>MT</m:t>
            </m:r>
          </m:sub>
        </m:sSub>
      </m:oMath>
      <w:r w:rsidR="005E5FCA">
        <w:t xml:space="preserve">: MT-on SPGR,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oMath>
      <w:r w:rsidR="00D433E8">
        <w:rPr>
          <w:rFonts w:eastAsiaTheme="minorEastAsia"/>
        </w:rPr>
        <w:t>: T</w:t>
      </w:r>
      <w:r w:rsidR="00D433E8">
        <w:rPr>
          <w:rFonts w:eastAsiaTheme="minorEastAsia"/>
          <w:vertAlign w:val="subscript"/>
        </w:rPr>
        <w:t>1</w:t>
      </w:r>
      <w:r w:rsidR="00D433E8">
        <w:rPr>
          <w:rFonts w:eastAsiaTheme="minorEastAsia"/>
        </w:rPr>
        <w:t xml:space="preserve">-weighted SPGR), </w:t>
      </w:r>
      <w:r w:rsidR="00A35316">
        <w:rPr>
          <w:rFonts w:eastAsiaTheme="minorEastAsia"/>
        </w:rPr>
        <w:t xml:space="preserve">MTsat can be calculated directly with the following equations </w:t>
      </w:r>
      <w:r w:rsidR="00EF66D1">
        <w:rPr>
          <w:rFonts w:eastAsiaTheme="minorEastAsia"/>
        </w:rPr>
        <w:fldChar w:fldCharType="begin">
          <w:fldData xml:space="preserve">PEVuZE5vdGU+PENpdGU+PEF1dGhvcj5IZWxtczwvQXV0aG9yPjxZZWFyPjIwMDg8L1llYXI+PFJl
Y051bT44NDE4PC9SZWNOdW0+PERpc3BsYXlUZXh0PlsxMzEsMTMyXTwvRGlzcGxheVRleHQ+PHJl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7164FC">
        <w:rPr>
          <w:rFonts w:eastAsiaTheme="minorEastAsia"/>
        </w:rPr>
        <w:instrText xml:space="preserve"> ADDIN EN.CITE </w:instrText>
      </w:r>
      <w:r w:rsidR="007164FC">
        <w:rPr>
          <w:rFonts w:eastAsiaTheme="minorEastAsia"/>
        </w:rPr>
        <w:fldChar w:fldCharType="begin">
          <w:fldData xml:space="preserve">PEVuZE5vdGU+PENpdGU+PEF1dGhvcj5IZWxtczwvQXV0aG9yPjxZZWFyPjIwMDg8L1llYXI+PFJl
Y051bT44NDE4PC9SZWNOdW0+PERpc3BsYXlUZXh0PlsxMzEsMTMyXTwvRGlzcGxheVRleHQ+PHJl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7164FC">
        <w:rPr>
          <w:rFonts w:eastAsiaTheme="minorEastAsia"/>
        </w:rPr>
        <w:instrText xml:space="preserve"> ADDIN EN.CITE.DATA </w:instrText>
      </w:r>
      <w:r w:rsidR="007164FC">
        <w:rPr>
          <w:rFonts w:eastAsiaTheme="minorEastAsia"/>
        </w:rPr>
      </w:r>
      <w:r w:rsidR="007164FC">
        <w:rPr>
          <w:rFonts w:eastAsiaTheme="minorEastAsia"/>
        </w:rPr>
        <w:fldChar w:fldCharType="end"/>
      </w:r>
      <w:r w:rsidR="00EF66D1">
        <w:rPr>
          <w:rFonts w:eastAsiaTheme="minorEastAsia"/>
        </w:rPr>
      </w:r>
      <w:r w:rsidR="00EF66D1">
        <w:rPr>
          <w:rFonts w:eastAsiaTheme="minorEastAsia"/>
        </w:rPr>
        <w:fldChar w:fldCharType="separate"/>
      </w:r>
      <w:r w:rsidR="007164FC">
        <w:rPr>
          <w:rFonts w:eastAsiaTheme="minorEastAsia"/>
          <w:noProof/>
        </w:rPr>
        <w:t>[131,132]</w:t>
      </w:r>
      <w:r w:rsidR="00EF66D1">
        <w:rPr>
          <w:rFonts w:eastAsiaTheme="minorEastAsia"/>
        </w:rPr>
        <w:fldChar w:fldCharType="end"/>
      </w:r>
      <w:r w:rsidR="00A35316">
        <w:rPr>
          <w:rFonts w:eastAsiaTheme="minorEastAsia"/>
        </w:rPr>
        <w:t>:</w:t>
      </w:r>
    </w:p>
    <w:tbl>
      <w:tblPr>
        <w:tblW w:w="9454" w:type="dxa"/>
        <w:tblLook w:val="04A0" w:firstRow="1" w:lastRow="0" w:firstColumn="1" w:lastColumn="0" w:noHBand="0" w:noVBand="1"/>
      </w:tblPr>
      <w:tblGrid>
        <w:gridCol w:w="8397"/>
        <w:gridCol w:w="1057"/>
      </w:tblGrid>
      <w:tr w:rsidR="00DE2B6D" w:rsidRPr="007B5704" w14:paraId="3B855E21" w14:textId="77777777" w:rsidTr="00870260">
        <w:trPr>
          <w:trHeight w:val="720"/>
        </w:trPr>
        <w:tc>
          <w:tcPr>
            <w:tcW w:w="8397" w:type="dxa"/>
          </w:tcPr>
          <w:p w14:paraId="5E32D094" w14:textId="77777777" w:rsidR="00DE2B6D" w:rsidRDefault="00DE2B6D" w:rsidP="00FA4AB4">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num>
                      <m:den>
                        <m:sSub>
                          <m:sSubPr>
                            <m:ctrlPr>
                              <w:rPr>
                                <w:rFonts w:ascii="Cambria Math" w:hAnsi="Cambria Math"/>
                                <w:i/>
                              </w:rPr>
                            </m:ctrlPr>
                          </m:sSubPr>
                          <m:e>
                            <m:r>
                              <w:rPr>
                                <w:rFonts w:ascii="Cambria Math" w:hAnsi="Cambria Math"/>
                              </w:rPr>
                              <m:t>I</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sSub>
                  <m:sSubPr>
                    <m:ctrlPr>
                      <w:rPr>
                        <w:rFonts w:ascii="Cambria Math" w:hAnsi="Cambria Math"/>
                      </w:rPr>
                    </m:ctrlPr>
                  </m:sSubPr>
                  <m:e>
                    <m:r>
                      <m:rPr>
                        <m:sty m:val="p"/>
                      </m:rPr>
                      <w:rPr>
                        <w:rFonts w:ascii="Cambria Math" w:hAnsi="Cambria Math"/>
                      </w:rPr>
                      <m:t>TR</m:t>
                    </m:r>
                  </m:e>
                  <m:sub>
                    <m:r>
                      <m:rPr>
                        <m:sty m:val="p"/>
                      </m:rPr>
                      <w:rPr>
                        <w:rFonts w:ascii="Cambria Math" w:hAnsi="Cambria Math"/>
                      </w:rPr>
                      <m:t>MT</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e>
                      <m:sup>
                        <m:r>
                          <w:rPr>
                            <w:rFonts w:ascii="Cambria Math" w:hAnsi="Cambria Math"/>
                          </w:rPr>
                          <m:t>2</m:t>
                        </m:r>
                      </m:sup>
                    </m:sSup>
                  </m:num>
                  <m:den>
                    <m:r>
                      <w:rPr>
                        <w:rFonts w:ascii="Cambria Math" w:hAnsi="Cambria Math"/>
                      </w:rPr>
                      <m:t>2</m:t>
                    </m:r>
                  </m:den>
                </m:f>
              </m:oMath>
            </m:oMathPara>
          </w:p>
        </w:tc>
        <w:tc>
          <w:tcPr>
            <w:tcW w:w="1057" w:type="dxa"/>
          </w:tcPr>
          <w:p w14:paraId="5E78A59D" w14:textId="77777777" w:rsidR="00DE2B6D" w:rsidRPr="00A87AF2" w:rsidRDefault="00DE2B6D" w:rsidP="00870260">
            <w:pPr>
              <w:spacing w:after="0" w:line="240" w:lineRule="auto"/>
              <w:rPr>
                <w:sz w:val="4"/>
                <w:szCs w:val="4"/>
              </w:rPr>
            </w:pPr>
          </w:p>
          <w:p w14:paraId="55766ECC" w14:textId="77777777"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10772345" w14:textId="77777777" w:rsidTr="00605FA1">
        <w:trPr>
          <w:trHeight w:val="720"/>
        </w:trPr>
        <w:tc>
          <w:tcPr>
            <w:tcW w:w="8397" w:type="dxa"/>
          </w:tcPr>
          <w:p w14:paraId="0678DF8C" w14:textId="77777777" w:rsidR="0019380A" w:rsidRPr="00605FA1" w:rsidRDefault="00330B44"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6624C33E" w14:textId="77777777" w:rsidR="0019380A" w:rsidRPr="00A87AF2" w:rsidRDefault="0019380A" w:rsidP="0019380A">
            <w:pPr>
              <w:spacing w:after="0" w:line="240" w:lineRule="auto"/>
              <w:jc w:val="right"/>
              <w:rPr>
                <w:sz w:val="4"/>
                <w:szCs w:val="4"/>
              </w:rPr>
            </w:pPr>
          </w:p>
          <w:p w14:paraId="2B630302" w14:textId="77777777"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078B9E90" w14:textId="77777777" w:rsidTr="0019380A">
        <w:trPr>
          <w:trHeight w:val="720"/>
        </w:trPr>
        <w:tc>
          <w:tcPr>
            <w:tcW w:w="8397" w:type="dxa"/>
          </w:tcPr>
          <w:p w14:paraId="4590C2BE" w14:textId="77777777" w:rsidR="0019380A" w:rsidRPr="0019380A" w:rsidRDefault="00330B44" w:rsidP="00FA4AB4">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r>
                                  <m:rPr>
                                    <m:sty m:val="p"/>
                                  </m:rPr>
                                  <w:rPr>
                                    <w:rFonts w:ascii="Cambria Math" w:hAnsi="Cambria Math"/>
                                  </w:rPr>
                                  <m:t>PD</m:t>
                                </m:r>
                              </m:sub>
                            </m:sSub>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5D8BC119" w14:textId="77777777" w:rsidR="0019380A" w:rsidRPr="00A87AF2" w:rsidRDefault="0019380A" w:rsidP="00870260">
            <w:pPr>
              <w:spacing w:after="0" w:line="240" w:lineRule="auto"/>
              <w:jc w:val="right"/>
              <w:rPr>
                <w:sz w:val="4"/>
                <w:szCs w:val="4"/>
              </w:rPr>
            </w:pPr>
          </w:p>
          <w:p w14:paraId="557BC043" w14:textId="77777777"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124EB416" w14:textId="77777777" w:rsidR="00EF66D1" w:rsidRPr="00F76E1F" w:rsidRDefault="00EF66D1" w:rsidP="00EF66D1">
      <w:r>
        <w:t xml:space="preserve">where </w:t>
      </w:r>
      <m:oMath>
        <m:r>
          <w:rPr>
            <w:rFonts w:ascii="Cambria Math" w:hAnsi="Cambria Math"/>
          </w:rPr>
          <m:t>α</m:t>
        </m:r>
      </m:oMath>
      <w:r>
        <w:rPr>
          <w:rFonts w:eastAsiaTheme="minorEastAsia"/>
        </w:rPr>
        <w:t xml:space="preserve"> is the excitation flip angles in radians, and TR is the repetition times in seconds. MTsat calculated in Eq. (2-10) is a fractional value (~10</w:t>
      </w:r>
      <w:r>
        <w:rPr>
          <w:rFonts w:eastAsiaTheme="minorEastAsia"/>
          <w:vertAlign w:val="superscript"/>
        </w:rPr>
        <w:t>-2</w:t>
      </w:r>
      <w:r>
        <w:rPr>
          <w:rFonts w:eastAsiaTheme="minorEastAsia"/>
        </w:rPr>
        <w:t>), which is sometimes expressed in percentage units (as is done with MTR) by multiplying by 100.</w:t>
      </w:r>
      <w:r w:rsidR="00F76E1F">
        <w:rPr>
          <w:rFonts w:eastAsiaTheme="minorEastAsia"/>
        </w:rPr>
        <w:t xml:space="preserve"> Because both MTR and MTsat can both be expressed as percentage units,</w:t>
      </w:r>
      <w:r w:rsidR="00C169CE">
        <w:rPr>
          <w:rFonts w:eastAsiaTheme="minorEastAsia"/>
        </w:rPr>
        <w:t xml:space="preserve"> there is a risk of confusion when</w:t>
      </w:r>
      <w:r w:rsidR="00F76E1F">
        <w:rPr>
          <w:rFonts w:eastAsiaTheme="minorEastAsia"/>
        </w:rPr>
        <w:t xml:space="preserve"> interpreting MTsat values relative </w:t>
      </w:r>
      <w:r w:rsidR="001A362E">
        <w:rPr>
          <w:rFonts w:eastAsiaTheme="minorEastAsia"/>
        </w:rPr>
        <w:t xml:space="preserve">to </w:t>
      </w:r>
      <w:r w:rsidR="00F76E1F">
        <w:rPr>
          <w:rFonts w:eastAsiaTheme="minorEastAsia"/>
        </w:rPr>
        <w:t>MTR. MTsat is substantially lower than MTR in tissues</w:t>
      </w:r>
      <w:r w:rsidR="00C169CE">
        <w:rPr>
          <w:rFonts w:eastAsiaTheme="minorEastAsia"/>
        </w:rPr>
        <w:t xml:space="preserve"> (by a factor of ~10)</w:t>
      </w:r>
      <w:r w:rsidR="00F76E1F">
        <w:rPr>
          <w:rFonts w:eastAsiaTheme="minorEastAsia"/>
        </w:rPr>
        <w:t xml:space="preserve">, because it represents the fractional signal saturation from a single MT pulse and not the overall steady-state signal differences like MTR. </w:t>
      </w:r>
      <w:r w:rsidR="00C169CE">
        <w:rPr>
          <w:rFonts w:eastAsiaTheme="minorEastAsia"/>
        </w:rPr>
        <w:t>Another</w:t>
      </w:r>
      <w:r w:rsidR="00C04F79">
        <w:rPr>
          <w:rFonts w:eastAsiaTheme="minorEastAsia"/>
        </w:rPr>
        <w:t xml:space="preserve"> </w:t>
      </w:r>
      <w:r w:rsidR="00C169CE">
        <w:rPr>
          <w:rFonts w:eastAsiaTheme="minorEastAsia"/>
        </w:rPr>
        <w:t>caveat of</w:t>
      </w:r>
      <w:r w:rsidR="000E0991">
        <w:rPr>
          <w:rFonts w:eastAsiaTheme="minorEastAsia"/>
        </w:rPr>
        <w:t xml:space="preserve"> MTsat is that </w:t>
      </w:r>
      <w:r w:rsidR="00C169CE">
        <w:rPr>
          <w:rFonts w:eastAsiaTheme="minorEastAsia"/>
        </w:rPr>
        <w:t>its interpretation is linked</w:t>
      </w:r>
      <w:r w:rsidR="000E0991">
        <w:rPr>
          <w:rFonts w:eastAsiaTheme="minorEastAsia"/>
        </w:rPr>
        <w:t xml:space="preserve"> to the effective flip angle of the MT pulse, making it challenging to interpret MTsat values reliably between sites if they use different acquisition protocols. </w:t>
      </w:r>
      <w:r w:rsidR="00F76E1F">
        <w:rPr>
          <w:rFonts w:eastAsiaTheme="minorEastAsia"/>
        </w:rPr>
        <w:t>Nonetheless, MTsat is very simple to implement,</w:t>
      </w:r>
      <w:r w:rsidR="004B2B33">
        <w:rPr>
          <w:rFonts w:eastAsiaTheme="minorEastAsia"/>
        </w:rPr>
        <w:t xml:space="preserve"> only requires one additional measurement relative to MTR,</w:t>
      </w:r>
      <w:r w:rsidR="00F76E1F">
        <w:rPr>
          <w:rFonts w:eastAsiaTheme="minorEastAsia"/>
        </w:rPr>
        <w:t xml:space="preserve"> and could be an accessible alternative to MTR for researchers in need of a semi-quantitative MT measure with more robustness against B</w:t>
      </w:r>
      <w:r w:rsidR="00F76E1F">
        <w:rPr>
          <w:rFonts w:eastAsiaTheme="minorEastAsia"/>
          <w:vertAlign w:val="subscript"/>
        </w:rPr>
        <w:t>1</w:t>
      </w:r>
      <w:r w:rsidR="00F76E1F">
        <w:rPr>
          <w:rFonts w:eastAsiaTheme="minorEastAsia"/>
        </w:rPr>
        <w:t xml:space="preserve"> and T</w:t>
      </w:r>
      <w:r w:rsidR="00F76E1F">
        <w:rPr>
          <w:rFonts w:eastAsiaTheme="minorEastAsia"/>
          <w:vertAlign w:val="subscript"/>
        </w:rPr>
        <w:t>1</w:t>
      </w:r>
      <w:r w:rsidR="00F76E1F">
        <w:rPr>
          <w:rFonts w:eastAsiaTheme="minorEastAsia"/>
        </w:rPr>
        <w:t xml:space="preserve">. </w:t>
      </w:r>
      <w:r w:rsidR="00FD1C72">
        <w:rPr>
          <w:rFonts w:eastAsiaTheme="minorEastAsia"/>
        </w:rPr>
        <w:t xml:space="preserve">MTsat has been shown to </w:t>
      </w:r>
      <w:r w:rsidR="00D2188B">
        <w:rPr>
          <w:rFonts w:eastAsiaTheme="minorEastAsia"/>
        </w:rPr>
        <w:t xml:space="preserve">correlate better with MS disability levels than MTR in NAWM and the spinal cord </w:t>
      </w:r>
      <w:r w:rsidR="00D2188B">
        <w:rPr>
          <w:rFonts w:eastAsiaTheme="minorEastAsia"/>
        </w:rPr>
        <w:fldChar w:fldCharType="begin"/>
      </w:r>
      <w:r w:rsidR="007164FC">
        <w:rPr>
          <w:rFonts w:eastAsiaTheme="minorEastAsia"/>
        </w:rPr>
        <w:instrText xml:space="preserve"> ADDIN EN.CITE &lt;EndNote&gt;&lt;Cite&gt;&lt;Author&gt;Lema&lt;/Author&gt;&lt;Year&gt;2017&lt;/Year&gt;&lt;RecNum&gt;8420&lt;/RecNum&gt;&lt;DisplayText&gt;[133]&lt;/DisplayText&gt;&lt;record&gt;&lt;rec-number&gt;8420&lt;/rec-number&gt;&lt;foreign-keys&gt;&lt;key app="EN" db-id="wsx2zxvfv2f923ezt58xsvan9zzwpdv5vewx" timestamp="1511730198"&gt;8420&lt;/key&gt;&lt;/foreign-keys&gt;&lt;ref-type name="Journal Article"&gt;17&lt;/ref-type&gt;&lt;contributors&gt;&lt;authors&gt;&lt;author&gt;Lema, Alfonso&lt;/author&gt;&lt;author&gt;Bishop, Courtney&lt;/author&gt;&lt;author&gt;Malik, Omar&lt;/author&gt;&lt;author&gt;Mattoscio, Miriam&lt;/author&gt;&lt;author&gt;Ali, Rehiana&lt;/author&gt;&lt;author&gt;Nicholas, Richard&lt;/author&gt;&lt;author&gt;Muraro, Paolo A.&lt;/author&gt;&lt;author&gt;Matthews, Paul M.&lt;/author&gt;&lt;author&gt;Waldman, Adam D.&lt;/author&gt;&lt;author&gt;Newbould, Rexford D.&lt;/author&gt;&lt;/authors&gt;&lt;/contributors&gt;&lt;titles&gt;&lt;title&gt;A Comparison of Magnetization Transfer Methods to Assess Brain and Cervical Cord Microstructure in Multiple Sclerosis&lt;/title&gt;&lt;secondary-title&gt;Journal of Neuroimaging&lt;/secondary-title&gt;&lt;/titles&gt;&lt;periodical&gt;&lt;full-title&gt;Journal of Neuroimaging&lt;/full-title&gt;&lt;abbr-1&gt;J. Neuroimaging&lt;/abbr-1&gt;&lt;abbr-2&gt;J Neuroimaging&lt;/abbr-2&gt;&lt;/periodical&gt;&lt;pages&gt;221-226&lt;/pages&gt;&lt;volume&gt;27&lt;/volume&gt;&lt;number&gt;2&lt;/number&gt;&lt;keywords&gt;&lt;keyword&gt;Magnetization transfer, MRI, multiple sclerosis&lt;/keyword&gt;&lt;keyword&gt;atrophy&lt;/keyword&gt;&lt;keyword&gt;spinal cord&lt;/keyword&gt;&lt;/keywords&gt;&lt;dates&gt;&lt;year&gt;2017&lt;/year&gt;&lt;/dates&gt;&lt;isbn&gt;1552-6569&lt;/isbn&gt;&lt;urls&gt;&lt;related-urls&gt;&lt;url&gt;http://dx.doi.org/10.1111/jon.12377&lt;/url&gt;&lt;/related-urls&gt;&lt;/urls&gt;&lt;electronic-resource-num&gt;10.1111/jon.12377&lt;/electronic-resource-num&gt;&lt;/record&gt;&lt;/Cite&gt;&lt;/EndNote&gt;</w:instrText>
      </w:r>
      <w:r w:rsidR="00D2188B">
        <w:rPr>
          <w:rFonts w:eastAsiaTheme="minorEastAsia"/>
        </w:rPr>
        <w:fldChar w:fldCharType="separate"/>
      </w:r>
      <w:r w:rsidR="007164FC">
        <w:rPr>
          <w:rFonts w:eastAsiaTheme="minorEastAsia"/>
          <w:noProof/>
        </w:rPr>
        <w:t>[133]</w:t>
      </w:r>
      <w:r w:rsidR="00D2188B">
        <w:rPr>
          <w:rFonts w:eastAsiaTheme="minorEastAsia"/>
        </w:rPr>
        <w:fldChar w:fldCharType="end"/>
      </w:r>
      <w:r w:rsidR="00C169CE">
        <w:rPr>
          <w:rFonts w:eastAsiaTheme="minorEastAsia"/>
        </w:rPr>
        <w:t>,</w:t>
      </w:r>
      <w:r w:rsidR="00651E2B">
        <w:rPr>
          <w:rFonts w:eastAsiaTheme="minorEastAsia"/>
        </w:rPr>
        <w:t xml:space="preserve"> and </w:t>
      </w:r>
      <w:r w:rsidR="00C169CE">
        <w:rPr>
          <w:rFonts w:eastAsiaTheme="minorEastAsia"/>
        </w:rPr>
        <w:t>has a</w:t>
      </w:r>
      <w:r w:rsidR="00651E2B">
        <w:rPr>
          <w:rFonts w:eastAsiaTheme="minorEastAsia"/>
        </w:rPr>
        <w:t xml:space="preserve"> more linear correlation with the pool-size ratio (restricted/free) than MTR </w:t>
      </w:r>
      <w:r w:rsidR="00651E2B">
        <w:rPr>
          <w:rFonts w:eastAsiaTheme="minorEastAsia"/>
        </w:rPr>
        <w:fldChar w:fldCharType="begin"/>
      </w:r>
      <w:r w:rsidR="007164FC">
        <w:rPr>
          <w:rFonts w:eastAsiaTheme="minorEastAsia"/>
        </w:rPr>
        <w:instrText xml:space="preserve"> ADDIN EN.CITE &lt;EndNote&gt;&lt;Cite&gt;&lt;Author&gt;Campbell&lt;/Author&gt;&lt;Year&gt;2017&lt;/Year&gt;&lt;RecNum&gt;8424&lt;/RecNum&gt;&lt;DisplayText&gt;[134]&lt;/DisplayText&gt;&lt;record&gt;&lt;rec-number&gt;8424&lt;/rec-number&gt;&lt;foreign-keys&gt;&lt;key app="EN" db-id="wsx2zxvfv2f923ezt58xsvan9zzwpdv5vewx" timestamp="1511731090"&gt;8424&lt;/key&gt;&lt;/foreign-keys&gt;&lt;ref-type name="Journal Article"&gt;17&lt;/ref-type&gt;&lt;contributors&gt;&lt;authors&gt;&lt;author&gt;Campbell, Jennifer S. W.&lt;/author&gt;&lt;author&gt;Leppert, Ilana R.&lt;/author&gt;&lt;author&gt;Narayanan, Sridar&lt;/author&gt;&lt;author&gt;Boudreau, Mathieu&lt;/author&gt;&lt;author&gt;Duval, Tanguy&lt;/author&gt;&lt;author&gt;Cohen-Adad, Julien&lt;/author&gt;&lt;author&gt;Pike, G. Bruce&lt;/author&gt;&lt;author&gt;Stikov, Nikola&lt;/author&gt;&lt;/authors&gt;&lt;/contributors&gt;&lt;titles&gt;&lt;title&gt;Promise and pitfalls of g-ratio estimation with MRI&lt;/title&gt;&lt;secondary-title&gt;NeuroImage&lt;/secondary-title&gt;&lt;/titles&gt;&lt;periodical&gt;&lt;full-title&gt;Neuroimage&lt;/full-title&gt;&lt;abbr-1&gt;Neuroimage&lt;/abbr-1&gt;&lt;abbr-2&gt;Neuroimage&lt;/abbr-2&gt;&lt;/periodical&gt;&lt;keywords&gt;&lt;keyword&gt;g-ratio&lt;/keyword&gt;&lt;keyword&gt;MRI&lt;/keyword&gt;&lt;keyword&gt;Myelin imaging&lt;/keyword&gt;&lt;keyword&gt;Diffusion MRI&lt;/keyword&gt;&lt;keyword&gt;White matter&lt;/keyword&gt;&lt;keyword&gt;Microstructure&lt;/keyword&gt;&lt;/keywords&gt;&lt;dates&gt;&lt;year&gt;2017&lt;/year&gt;&lt;pub-dates&gt;&lt;date&gt;2017/08/16/&lt;/date&gt;&lt;/pub-dates&gt;&lt;/dates&gt;&lt;isbn&gt;1053-8119&lt;/isbn&gt;&lt;urls&gt;&lt;related-urls&gt;&lt;url&gt;http://www.sciencedirect.com/science/article/pii/S1053811917306857&lt;/url&gt;&lt;/related-urls&gt;&lt;/urls&gt;&lt;electronic-resource-num&gt;https://doi.org/10.1016/j.neuroimage.2017.08.038&lt;/electronic-resource-num&gt;&lt;/record&gt;&lt;/Cite&gt;&lt;/EndNote&gt;</w:instrText>
      </w:r>
      <w:r w:rsidR="00651E2B">
        <w:rPr>
          <w:rFonts w:eastAsiaTheme="minorEastAsia"/>
        </w:rPr>
        <w:fldChar w:fldCharType="separate"/>
      </w:r>
      <w:r w:rsidR="007164FC">
        <w:rPr>
          <w:rFonts w:eastAsiaTheme="minorEastAsia"/>
          <w:noProof/>
        </w:rPr>
        <w:t>[134]</w:t>
      </w:r>
      <w:r w:rsidR="00651E2B">
        <w:rPr>
          <w:rFonts w:eastAsiaTheme="minorEastAsia"/>
        </w:rPr>
        <w:fldChar w:fldCharType="end"/>
      </w:r>
      <w:r w:rsidR="00D2188B">
        <w:rPr>
          <w:rFonts w:eastAsiaTheme="minorEastAsia"/>
        </w:rPr>
        <w:t>.</w:t>
      </w:r>
      <w:r w:rsidR="00CF6522">
        <w:rPr>
          <w:rFonts w:eastAsiaTheme="minorEastAsia"/>
        </w:rPr>
        <w:t xml:space="preserve"> It has </w:t>
      </w:r>
      <w:r w:rsidR="00C169CE">
        <w:rPr>
          <w:rFonts w:eastAsiaTheme="minorEastAsia"/>
        </w:rPr>
        <w:t xml:space="preserve">also </w:t>
      </w:r>
      <w:r w:rsidR="00CF6522">
        <w:rPr>
          <w:rFonts w:eastAsiaTheme="minorEastAsia"/>
        </w:rPr>
        <w:t xml:space="preserve">been used </w:t>
      </w:r>
      <w:r w:rsidR="00C169CE">
        <w:rPr>
          <w:rFonts w:eastAsiaTheme="minorEastAsia"/>
        </w:rPr>
        <w:t>for</w:t>
      </w:r>
      <w:r w:rsidR="00CF6522">
        <w:rPr>
          <w:rFonts w:eastAsiaTheme="minorEastAsia"/>
        </w:rPr>
        <w:t xml:space="preserve"> </w:t>
      </w:r>
      <w:r w:rsidR="00710974">
        <w:rPr>
          <w:rFonts w:eastAsiaTheme="minorEastAsia"/>
        </w:rPr>
        <w:t xml:space="preserve">other </w:t>
      </w:r>
      <w:r w:rsidR="00CF6522">
        <w:rPr>
          <w:rFonts w:eastAsiaTheme="minorEastAsia"/>
        </w:rPr>
        <w:t>applications</w:t>
      </w:r>
      <w:r w:rsidR="00C169CE">
        <w:rPr>
          <w:rFonts w:eastAsiaTheme="minorEastAsia"/>
        </w:rPr>
        <w:t>,</w:t>
      </w:r>
      <w:r w:rsidR="00CF6522">
        <w:rPr>
          <w:rFonts w:eastAsiaTheme="minorEastAsia"/>
        </w:rPr>
        <w:t xml:space="preserve"> such as g-ratio measurement (</w:t>
      </w:r>
      <w:r w:rsidR="00583B3C">
        <w:rPr>
          <w:rFonts w:eastAsiaTheme="minorEastAsia"/>
        </w:rPr>
        <w:t>ratio of the inner/outer diameter of the myelin sheath of an axon</w:t>
      </w:r>
      <w:r w:rsidR="00CF6522">
        <w:rPr>
          <w:rFonts w:eastAsiaTheme="minorEastAsia"/>
        </w:rPr>
        <w:t xml:space="preserve">) </w:t>
      </w:r>
      <w:r w:rsidR="00CF6522">
        <w:rPr>
          <w:rFonts w:eastAsiaTheme="minorEastAsia"/>
        </w:rPr>
        <w:fldChar w:fldCharType="begin">
          <w:fldData xml:space="preserve">PEVuZE5vdGU+PENpdGU+PEF1dGhvcj5Nb2hhbW1hZGk8L0F1dGhvcj48WWVhcj4yMDE1PC9ZZWFy
PjxSZWNOdW0+ODQyMjwvUmVjTnVtPjxEaXNwbGF5VGV4dD5bMTM0LDEzNV08L0Rpc3BsYXlUZXh0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7164FC">
        <w:rPr>
          <w:rFonts w:eastAsiaTheme="minorEastAsia"/>
        </w:rPr>
        <w:instrText xml:space="preserve"> ADDIN EN.CITE </w:instrText>
      </w:r>
      <w:r w:rsidR="007164FC">
        <w:rPr>
          <w:rFonts w:eastAsiaTheme="minorEastAsia"/>
        </w:rPr>
        <w:fldChar w:fldCharType="begin">
          <w:fldData xml:space="preserve">PEVuZE5vdGU+PENpdGU+PEF1dGhvcj5Nb2hhbW1hZGk8L0F1dGhvcj48WWVhcj4yMDE1PC9ZZWFy
PjxSZWNOdW0+ODQyMjwvUmVjTnVtPjxEaXNwbGF5VGV4dD5bMTM0LDEzNV08L0Rpc3BsYXlUZXh0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7164FC">
        <w:rPr>
          <w:rFonts w:eastAsiaTheme="minorEastAsia"/>
        </w:rPr>
        <w:instrText xml:space="preserve"> ADDIN EN.CITE.DATA </w:instrText>
      </w:r>
      <w:r w:rsidR="007164FC">
        <w:rPr>
          <w:rFonts w:eastAsiaTheme="minorEastAsia"/>
        </w:rPr>
      </w:r>
      <w:r w:rsidR="007164FC">
        <w:rPr>
          <w:rFonts w:eastAsiaTheme="minorEastAsia"/>
        </w:rPr>
        <w:fldChar w:fldCharType="end"/>
      </w:r>
      <w:r w:rsidR="00CF6522">
        <w:rPr>
          <w:rFonts w:eastAsiaTheme="minorEastAsia"/>
        </w:rPr>
      </w:r>
      <w:r w:rsidR="00CF6522">
        <w:rPr>
          <w:rFonts w:eastAsiaTheme="minorEastAsia"/>
        </w:rPr>
        <w:fldChar w:fldCharType="separate"/>
      </w:r>
      <w:r w:rsidR="007164FC">
        <w:rPr>
          <w:rFonts w:eastAsiaTheme="minorEastAsia"/>
          <w:noProof/>
        </w:rPr>
        <w:t>[134,135]</w:t>
      </w:r>
      <w:r w:rsidR="00CF6522">
        <w:rPr>
          <w:rFonts w:eastAsiaTheme="minorEastAsia"/>
        </w:rPr>
        <w:fldChar w:fldCharType="end"/>
      </w:r>
      <w:r w:rsidR="00F44528">
        <w:rPr>
          <w:rFonts w:eastAsiaTheme="minorEastAsia"/>
        </w:rPr>
        <w:t xml:space="preserve">, segmentation of deep grey matter structures </w:t>
      </w:r>
      <w:r w:rsidR="00F44528">
        <w:rPr>
          <w:rFonts w:eastAsiaTheme="minorEastAsia"/>
        </w:rPr>
        <w:fldChar w:fldCharType="begin"/>
      </w:r>
      <w:r w:rsidR="007164FC">
        <w:rPr>
          <w:rFonts w:eastAsiaTheme="minorEastAsia"/>
        </w:rPr>
        <w:instrText xml:space="preserve"> ADDIN EN.CITE &lt;EndNote&gt;&lt;Cite&gt;&lt;Author&gt;Helms&lt;/Author&gt;&lt;Year&gt;2009&lt;/Year&gt;&lt;RecNum&gt;8426&lt;/RecNum&gt;&lt;DisplayText&gt;[136]&lt;/DisplayText&gt;&lt;record&gt;&lt;rec-number&gt;8426&lt;/rec-number&gt;&lt;foreign-keys&gt;&lt;key app="EN" db-id="wsx2zxvfv2f923ezt58xsvan9zzwpdv5vewx" timestamp="1511731676"&gt;8426&lt;/key&gt;&lt;/foreign-keys&gt;&lt;ref-type name="Journal Article"&gt;17&lt;/ref-type&gt;&lt;contributors&gt;&lt;authors&gt;&lt;author&gt;Helms, Gunther&lt;/author&gt;&lt;author&gt;Draganski, Bogdan&lt;/author&gt;&lt;author&gt;Frackowiak, Richard&lt;/author&gt;&lt;author&gt;Ashburner, John&lt;/author&gt;&lt;author&gt;Weiskopf, Nikolaus&lt;/author&gt;&lt;/authors&gt;&lt;/contributors&gt;&lt;titles&gt;&lt;title&gt;Improved segmentation of deep brain grey matter structures using magnetization transfer (MT) parameter maps&lt;/title&gt;&lt;secondary-title&gt;NeuroImage&lt;/secondary-title&gt;&lt;/titles&gt;&lt;periodical&gt;&lt;full-title&gt;Neuroimage&lt;/full-title&gt;&lt;abbr-1&gt;Neuroimage&lt;/abbr-1&gt;&lt;abbr-2&gt;Neuroimage&lt;/abbr-2&gt;&lt;/periodical&gt;&lt;pages&gt;194-198&lt;/pages&gt;&lt;volume&gt;47&lt;/volume&gt;&lt;number&gt;1&lt;/number&gt;&lt;dates&gt;&lt;year&gt;2009&lt;/year&gt;&lt;pub-dates&gt;&lt;date&gt;2009/08/01/&lt;/date&gt;&lt;/pub-dates&gt;&lt;/dates&gt;&lt;isbn&gt;1053-8119&lt;/isbn&gt;&lt;urls&gt;&lt;related-urls&gt;&lt;url&gt;http://www.sciencedirect.com/science/article/pii/S105381190900295X&lt;/url&gt;&lt;/related-urls&gt;&lt;/urls&gt;&lt;electronic-resource-num&gt;https://doi.org/10.1016/j.neuroimage.2009.03.053&lt;/electronic-resource-num&gt;&lt;/record&gt;&lt;/Cite&gt;&lt;/EndNote&gt;</w:instrText>
      </w:r>
      <w:r w:rsidR="00F44528">
        <w:rPr>
          <w:rFonts w:eastAsiaTheme="minorEastAsia"/>
        </w:rPr>
        <w:fldChar w:fldCharType="separate"/>
      </w:r>
      <w:r w:rsidR="007164FC">
        <w:rPr>
          <w:rFonts w:eastAsiaTheme="minorEastAsia"/>
          <w:noProof/>
        </w:rPr>
        <w:t>[136]</w:t>
      </w:r>
      <w:r w:rsidR="00F44528">
        <w:rPr>
          <w:rFonts w:eastAsiaTheme="minorEastAsia"/>
        </w:rPr>
        <w:fldChar w:fldCharType="end"/>
      </w:r>
      <w:r w:rsidR="00F44528">
        <w:rPr>
          <w:rFonts w:eastAsiaTheme="minorEastAsia"/>
        </w:rPr>
        <w:t xml:space="preserve">, </w:t>
      </w:r>
      <w:r w:rsidR="00B77372">
        <w:rPr>
          <w:rFonts w:eastAsiaTheme="minorEastAsia"/>
        </w:rPr>
        <w:t xml:space="preserve">and hypomyelinating disorders </w:t>
      </w:r>
      <w:r w:rsidR="00B77372">
        <w:rPr>
          <w:rFonts w:eastAsiaTheme="minorEastAsia"/>
        </w:rPr>
        <w:fldChar w:fldCharType="begin">
          <w:fldData xml:space="preserve">PEVuZE5vdGU+PENpdGU+PEF1dGhvcj5IZWxtczwvQXV0aG9yPjxZZWFyPjIwMDE8L1llYXI+PFJl
Y051bT4zOTY5PC9SZWNOdW0+PERpc3BsYXlUZXh0PlsxMzddPC9EaXNwbGF5VGV4dD48cmVjb3Jk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7164FC">
        <w:rPr>
          <w:rFonts w:eastAsiaTheme="minorEastAsia"/>
        </w:rPr>
        <w:instrText xml:space="preserve"> ADDIN EN.CITE </w:instrText>
      </w:r>
      <w:r w:rsidR="007164FC">
        <w:rPr>
          <w:rFonts w:eastAsiaTheme="minorEastAsia"/>
        </w:rPr>
        <w:fldChar w:fldCharType="begin">
          <w:fldData xml:space="preserve">PEVuZE5vdGU+PENpdGU+PEF1dGhvcj5IZWxtczwvQXV0aG9yPjxZZWFyPjIwMDE8L1llYXI+PFJl
Y051bT4zOTY5PC9SZWNOdW0+PERpc3BsYXlUZXh0PlsxMzddPC9EaXNwbGF5VGV4dD48cmVjb3Jk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7164FC">
        <w:rPr>
          <w:rFonts w:eastAsiaTheme="minorEastAsia"/>
        </w:rPr>
        <w:instrText xml:space="preserve"> ADDIN EN.CITE.DATA </w:instrText>
      </w:r>
      <w:r w:rsidR="007164FC">
        <w:rPr>
          <w:rFonts w:eastAsiaTheme="minorEastAsia"/>
        </w:rPr>
      </w:r>
      <w:r w:rsidR="007164FC">
        <w:rPr>
          <w:rFonts w:eastAsiaTheme="minorEastAsia"/>
        </w:rPr>
        <w:fldChar w:fldCharType="end"/>
      </w:r>
      <w:r w:rsidR="00B77372">
        <w:rPr>
          <w:rFonts w:eastAsiaTheme="minorEastAsia"/>
        </w:rPr>
      </w:r>
      <w:r w:rsidR="00B77372">
        <w:rPr>
          <w:rFonts w:eastAsiaTheme="minorEastAsia"/>
        </w:rPr>
        <w:fldChar w:fldCharType="separate"/>
      </w:r>
      <w:r w:rsidR="007164FC">
        <w:rPr>
          <w:rFonts w:eastAsiaTheme="minorEastAsia"/>
          <w:noProof/>
        </w:rPr>
        <w:t>[137]</w:t>
      </w:r>
      <w:r w:rsidR="00B77372">
        <w:rPr>
          <w:rFonts w:eastAsiaTheme="minorEastAsia"/>
        </w:rPr>
        <w:fldChar w:fldCharType="end"/>
      </w:r>
      <w:r w:rsidR="00B77372">
        <w:rPr>
          <w:rFonts w:eastAsiaTheme="minorEastAsia"/>
        </w:rPr>
        <w:t>.</w:t>
      </w:r>
    </w:p>
    <w:p w14:paraId="705F6530" w14:textId="77777777" w:rsidR="00403A11" w:rsidRDefault="00DD0B26" w:rsidP="00403A11">
      <w:pPr>
        <w:pStyle w:val="Titre3"/>
      </w:pPr>
      <w:bookmarkStart w:id="48" w:name="_Toc500767888"/>
      <w:r w:rsidRPr="001F2190">
        <w:rPr>
          <w:rFonts w:cs="Times New Roman"/>
          <w:noProof/>
        </w:rPr>
        <w:t>Quantitative Magnetization Transfer Imaging</w:t>
      </w:r>
      <w:bookmarkEnd w:id="48"/>
    </w:p>
    <w:p w14:paraId="16B9E14B" w14:textId="77777777" w:rsidR="00B54807" w:rsidRDefault="00BF1666" w:rsidP="00BA4FD4">
      <w:r>
        <w:t xml:space="preserve">Quantitative measurement of the magnetization transfer effect requires a mathematical model describing the evolution of </w:t>
      </w:r>
      <w:r w:rsidR="00A45EBE">
        <w:t xml:space="preserve">the </w:t>
      </w:r>
      <w:r>
        <w:t>magnetization/signal throughout an MT experiment. For a two-pool model of exchange (</w:t>
      </w:r>
      <w:r>
        <w:fldChar w:fldCharType="begin"/>
      </w:r>
      <w:r>
        <w:instrText xml:space="preserve"> REF _Ref499305329 \h </w:instrText>
      </w:r>
      <w:r>
        <w:fldChar w:fldCharType="separate"/>
      </w:r>
      <w:r>
        <w:t xml:space="preserve">Figure </w:t>
      </w:r>
      <w:r>
        <w:rPr>
          <w:noProof/>
        </w:rPr>
        <w:t>2</w:t>
      </w:r>
      <w:r>
        <w:noBreakHyphen/>
      </w:r>
      <w:r>
        <w:rPr>
          <w:noProof/>
        </w:rPr>
        <w:t>3</w:t>
      </w:r>
      <w:r>
        <w:fldChar w:fldCharType="end"/>
      </w:r>
      <w:r>
        <w:t xml:space="preserve"> and </w:t>
      </w:r>
      <w:r>
        <w:fldChar w:fldCharType="begin"/>
      </w:r>
      <w:r>
        <w:instrText xml:space="preserve"> REF _Ref499308499 \h </w:instrText>
      </w:r>
      <w:r>
        <w:fldChar w:fldCharType="separate"/>
      </w:r>
      <w:r>
        <w:t xml:space="preserve">Figure </w:t>
      </w:r>
      <w:r>
        <w:rPr>
          <w:noProof/>
        </w:rPr>
        <w:t>2</w:t>
      </w:r>
      <w:r>
        <w:noBreakHyphen/>
      </w:r>
      <w:r>
        <w:rPr>
          <w:noProof/>
        </w:rPr>
        <w:t>4</w:t>
      </w:r>
      <w:r>
        <w:fldChar w:fldCharType="end"/>
      </w:r>
      <w:r>
        <w:t xml:space="preserve">), the </w:t>
      </w:r>
      <w:r w:rsidR="003D78CE">
        <w:t>Bloch</w:t>
      </w:r>
      <w:r>
        <w:t xml:space="preserve"> </w:t>
      </w:r>
      <w:r w:rsidR="003D78CE">
        <w:t xml:space="preserve">differential </w:t>
      </w:r>
      <w:r>
        <w:t xml:space="preserve">equations describing the </w:t>
      </w:r>
      <w:r w:rsidR="003D78CE">
        <w:t xml:space="preserve">coupled </w:t>
      </w:r>
      <w:r>
        <w:t xml:space="preserve">cross-relaxation of the magnetization </w:t>
      </w:r>
      <w:r w:rsidR="007C4D86">
        <w:t>vectors</w:t>
      </w:r>
      <w:r w:rsidR="00BA4FD4">
        <w:t xml:space="preserve"> of the free and restricted pools are</w:t>
      </w:r>
      <w:r w:rsidR="007E42CB">
        <w:t xml:space="preserve"> </w:t>
      </w:r>
      <w:r w:rsidR="000A346B">
        <w:fldChar w:fldCharType="begin">
          <w:fldData xml:space="preserve">PEVuZE5vdGU+PENpdGU+PEF1dGhvcj5Tb2xvbW9uPC9BdXRob3I+PFllYXI+MTk1NTwvWWVhcj48
UmVjTnVtPjg0Mjg8L1JlY051bT48RGlzcGxheVRleHQ+WzEwMSwxMzgtMTQyXTwvRGlzcGxheVRl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7164FC">
        <w:instrText xml:space="preserve"> ADDIN EN.CITE </w:instrText>
      </w:r>
      <w:r w:rsidR="007164FC">
        <w:fldChar w:fldCharType="begin">
          <w:fldData xml:space="preserve">PEVuZE5vdGU+PENpdGU+PEF1dGhvcj5Tb2xvbW9uPC9BdXRob3I+PFllYXI+MTk1NTwvWWVhcj48
UmVjTnVtPjg0Mjg8L1JlY051bT48RGlzcGxheVRleHQ+WzEwMSwxMzgtMTQyXTwvRGlzcGxheVRl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7164FC">
        <w:instrText xml:space="preserve"> ADDIN EN.CITE.DATA </w:instrText>
      </w:r>
      <w:r w:rsidR="007164FC">
        <w:fldChar w:fldCharType="end"/>
      </w:r>
      <w:r w:rsidR="000A346B">
        <w:fldChar w:fldCharType="separate"/>
      </w:r>
      <w:r w:rsidR="007164FC">
        <w:rPr>
          <w:noProof/>
        </w:rPr>
        <w:t>[101,138-142]</w:t>
      </w:r>
      <w:r w:rsidR="000A346B">
        <w:fldChar w:fldCharType="end"/>
      </w:r>
      <w:r w:rsidR="00BA4FD4">
        <w:t>:</w:t>
      </w:r>
    </w:p>
    <w:tbl>
      <w:tblPr>
        <w:tblW w:w="9454" w:type="dxa"/>
        <w:tblLook w:val="04A0" w:firstRow="1" w:lastRow="0" w:firstColumn="1" w:lastColumn="0" w:noHBand="0" w:noVBand="1"/>
      </w:tblPr>
      <w:tblGrid>
        <w:gridCol w:w="8571"/>
        <w:gridCol w:w="883"/>
      </w:tblGrid>
      <w:tr w:rsidR="00EE1688" w:rsidRPr="007B5704" w14:paraId="0AC37E3A" w14:textId="77777777" w:rsidTr="002F1BF1">
        <w:trPr>
          <w:trHeight w:val="720"/>
        </w:trPr>
        <w:tc>
          <w:tcPr>
            <w:tcW w:w="8571" w:type="dxa"/>
          </w:tcPr>
          <w:p w14:paraId="7404C1A6" w14:textId="77777777"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7586017A" w14:textId="77777777" w:rsidR="00EE1688" w:rsidRPr="00A87AF2" w:rsidRDefault="00EE1688" w:rsidP="002F1BF1">
            <w:pPr>
              <w:spacing w:after="120" w:line="240" w:lineRule="auto"/>
              <w:rPr>
                <w:sz w:val="4"/>
                <w:szCs w:val="4"/>
              </w:rPr>
            </w:pPr>
          </w:p>
          <w:p w14:paraId="30F38F0C" w14:textId="77777777"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259097F" w14:textId="77777777" w:rsidTr="002F1BF1">
        <w:trPr>
          <w:trHeight w:val="720"/>
        </w:trPr>
        <w:tc>
          <w:tcPr>
            <w:tcW w:w="8571" w:type="dxa"/>
          </w:tcPr>
          <w:p w14:paraId="08CE39C3" w14:textId="77777777" w:rsidR="00EE1688" w:rsidRPr="00EE1688" w:rsidRDefault="00330B44"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A8A9447" w14:textId="77777777" w:rsidR="00EE1688" w:rsidRPr="00A87AF2" w:rsidRDefault="00EE1688" w:rsidP="002F1BF1">
            <w:pPr>
              <w:spacing w:after="120" w:line="240" w:lineRule="auto"/>
              <w:rPr>
                <w:sz w:val="4"/>
                <w:szCs w:val="4"/>
              </w:rPr>
            </w:pPr>
          </w:p>
          <w:p w14:paraId="61674899" w14:textId="77777777"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968FE47" w14:textId="77777777" w:rsidTr="002F1BF1">
        <w:trPr>
          <w:trHeight w:val="720"/>
        </w:trPr>
        <w:tc>
          <w:tcPr>
            <w:tcW w:w="8571" w:type="dxa"/>
          </w:tcPr>
          <w:p w14:paraId="3CCE26E7" w14:textId="77777777" w:rsidR="00AC7132" w:rsidRPr="00AC7132" w:rsidRDefault="00330B44"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4BB7369F" w14:textId="77777777" w:rsidR="00830F14" w:rsidRPr="00A87AF2" w:rsidRDefault="00830F14" w:rsidP="002F1BF1">
            <w:pPr>
              <w:spacing w:after="120" w:line="240" w:lineRule="auto"/>
              <w:jc w:val="right"/>
              <w:rPr>
                <w:sz w:val="4"/>
                <w:szCs w:val="4"/>
              </w:rPr>
            </w:pPr>
          </w:p>
          <w:p w14:paraId="4EB74F46" w14:textId="7777777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30D3B8DD" w14:textId="77777777" w:rsidTr="002F1BF1">
        <w:trPr>
          <w:trHeight w:val="922"/>
        </w:trPr>
        <w:tc>
          <w:tcPr>
            <w:tcW w:w="8571" w:type="dxa"/>
          </w:tcPr>
          <w:p w14:paraId="7BEFDF6D" w14:textId="77777777" w:rsidR="00830F14" w:rsidRPr="00AC7132" w:rsidRDefault="00330B44"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3C5B5F8B" w14:textId="77777777" w:rsidR="002F1BF1" w:rsidRPr="00A87AF2" w:rsidRDefault="002F1BF1" w:rsidP="002F1BF1">
            <w:pPr>
              <w:spacing w:after="120" w:line="240" w:lineRule="auto"/>
              <w:jc w:val="right"/>
              <w:rPr>
                <w:sz w:val="4"/>
                <w:szCs w:val="4"/>
              </w:rPr>
            </w:pPr>
          </w:p>
          <w:p w14:paraId="186D3695" w14:textId="77777777"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5181512" w14:textId="77777777" w:rsidTr="002F1BF1">
        <w:trPr>
          <w:trHeight w:val="922"/>
        </w:trPr>
        <w:tc>
          <w:tcPr>
            <w:tcW w:w="8571" w:type="dxa"/>
          </w:tcPr>
          <w:p w14:paraId="4567BBBE" w14:textId="77777777"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379A5079" w14:textId="77777777" w:rsidR="002F1BF1" w:rsidRPr="00A87AF2" w:rsidRDefault="002F1BF1" w:rsidP="002F1BF1">
            <w:pPr>
              <w:spacing w:after="0" w:line="240" w:lineRule="auto"/>
              <w:jc w:val="right"/>
              <w:rPr>
                <w:sz w:val="4"/>
                <w:szCs w:val="4"/>
              </w:rPr>
            </w:pPr>
          </w:p>
          <w:p w14:paraId="360E13BD" w14:textId="77777777"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17ED4475" w14:textId="7CFBE34A" w:rsidR="00313854" w:rsidRPr="007075A8" w:rsidRDefault="00BA4FD4" w:rsidP="00871586">
      <w:r>
        <w:t xml:space="preserve">where </w:t>
      </w:r>
      <m:oMath>
        <m:r>
          <w:rPr>
            <w:rFonts w:ascii="Cambria Math" w:hAnsi="Cambria Math"/>
          </w:rPr>
          <m:t>∆</m:t>
        </m:r>
      </m:oMath>
      <w:r>
        <w:rPr>
          <w:rFonts w:eastAsiaTheme="minorEastAsia"/>
        </w:rPr>
        <w:t xml:space="preserve"> is frequency of the RF pulse,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Pr>
          <w:rFonts w:eastAsiaTheme="minorEastAsia"/>
        </w:rPr>
        <w:t xml:space="preserve"> = </w:t>
      </w:r>
      <m:oMath>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m:t>
            </m:r>
          </m:sub>
        </m:sSub>
      </m:oMath>
      <w:r>
        <w:rPr>
          <w:rFonts w:eastAsiaTheme="minorEastAsia"/>
        </w:rPr>
        <w:t xml:space="preserve"> is a complex and time-varying function of the RF pulse amplitude, </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xml:space="preserve"> is the magnetization exchange rate from the free pool to the restricted pool,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Pr="00BA4FD4">
        <w:rPr>
          <w:rFonts w:eastAsiaTheme="minorEastAsia"/>
        </w:rPr>
        <w:t xml:space="preserve"> </w:t>
      </w:r>
      <w:r>
        <w:rPr>
          <w:rFonts w:eastAsiaTheme="minorEastAsia"/>
        </w:rPr>
        <w:t xml:space="preserve">is the magnetization exchange rate from the restricted pool to the free pool, </w:t>
      </w:r>
      <m:oMath>
        <m:sSub>
          <m:sSubPr>
            <m:ctrlPr>
              <w:rPr>
                <w:rFonts w:ascii="Cambria Math" w:hAnsi="Cambria Math"/>
                <w:i/>
              </w:rPr>
            </m:ctrlPr>
          </m:sSubPr>
          <m:e>
            <m:r>
              <w:rPr>
                <w:rFonts w:ascii="Cambria Math" w:hAnsi="Cambria Math"/>
              </w:rPr>
              <m:t>M</m:t>
            </m:r>
          </m:e>
          <m:sub>
            <m:r>
              <w:rPr>
                <w:rFonts w:ascii="Cambria Math" w:hAnsi="Cambria Math"/>
              </w:rPr>
              <m:t>0,f/r</m:t>
            </m:r>
          </m:sub>
        </m:sSub>
      </m:oMath>
      <w:r>
        <w:rPr>
          <w:rFonts w:eastAsiaTheme="minorEastAsia"/>
        </w:rPr>
        <w:t xml:space="preserve"> is the equilibrium longitudinal magnetization of the free/restricted pool, and </w:t>
      </w:r>
      <w:r>
        <w:rPr>
          <w:rFonts w:eastAsiaTheme="minorEastAsia"/>
          <w:i/>
        </w:rPr>
        <w:t>W</w:t>
      </w:r>
      <w:r>
        <w:rPr>
          <w:rFonts w:eastAsiaTheme="minorEastAsia"/>
        </w:rPr>
        <w:t xml:space="preserve"> is the transition rate</w:t>
      </w:r>
      <w:r w:rsidR="007C4D86">
        <w:rPr>
          <w:rFonts w:eastAsiaTheme="minorEastAsia"/>
        </w:rPr>
        <w:t xml:space="preserve"> of </w:t>
      </w:r>
      <w:r>
        <w:rPr>
          <w:rFonts w:eastAsiaTheme="minorEastAsia"/>
        </w:rPr>
        <w:t>the restricted pool in the presence of an off-resonance RF pulse</w:t>
      </w:r>
      <w:r w:rsidR="00871586">
        <w:rPr>
          <w:rFonts w:eastAsiaTheme="minorEastAsia"/>
        </w:rPr>
        <w:t xml:space="preserve"> (see </w:t>
      </w:r>
      <w:r w:rsidR="00871586">
        <w:rPr>
          <w:rFonts w:eastAsiaTheme="minorEastAsia"/>
        </w:rPr>
        <w:fldChar w:fldCharType="begin"/>
      </w:r>
      <w:r w:rsidR="00871586">
        <w:rPr>
          <w:rFonts w:eastAsiaTheme="minorEastAsia"/>
        </w:rPr>
        <w:instrText xml:space="preserve"> REF _Ref499308499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4</w:t>
      </w:r>
      <w:r w:rsidR="00871586">
        <w:rPr>
          <w:rFonts w:eastAsiaTheme="minorEastAsia"/>
        </w:rPr>
        <w:fldChar w:fldCharType="end"/>
      </w:r>
      <w:r w:rsidR="00871586">
        <w:rPr>
          <w:rFonts w:eastAsiaTheme="minorEastAsia"/>
        </w:rPr>
        <w:t>a to b)</w:t>
      </w:r>
      <w:r w:rsidR="00AF3012">
        <w:rPr>
          <w:rFonts w:eastAsiaTheme="minorEastAsia"/>
        </w:rPr>
        <w:t xml:space="preserve"> and assumes a shaped RF pulse with a narrow </w:t>
      </w:r>
      <w:r w:rsidR="003E2390">
        <w:rPr>
          <w:rFonts w:eastAsiaTheme="minorEastAsia"/>
        </w:rPr>
        <w:t>bandwidth</w:t>
      </w:r>
      <w:r w:rsidR="00AF3012">
        <w:rPr>
          <w:rFonts w:eastAsiaTheme="minorEastAsia"/>
        </w:rPr>
        <w:t xml:space="preserve"> (a more general expression</w:t>
      </w:r>
      <w:r w:rsidR="00B621C2">
        <w:rPr>
          <w:rFonts w:eastAsiaTheme="minorEastAsia"/>
        </w:rPr>
        <w:t xml:space="preserve"> for </w:t>
      </w:r>
      <w:r w:rsidR="00B621C2">
        <w:rPr>
          <w:rFonts w:eastAsiaTheme="minorEastAsia"/>
          <w:i/>
        </w:rPr>
        <w:t>W</w:t>
      </w:r>
      <w:r w:rsidR="00AF3012">
        <w:rPr>
          <w:rFonts w:eastAsiaTheme="minorEastAsia"/>
        </w:rPr>
        <w:t xml:space="preserve"> is presented in Ref. </w:t>
      </w:r>
      <w:r w:rsidR="00B621C2">
        <w:rPr>
          <w:rFonts w:eastAsiaTheme="minorEastAsia"/>
        </w:rPr>
        <w:fldChar w:fldCharType="begin"/>
      </w:r>
      <w:r w:rsidR="007164FC">
        <w:rPr>
          <w:rFonts w:eastAsiaTheme="minorEastAsia"/>
        </w:rPr>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B621C2">
        <w:rPr>
          <w:rFonts w:eastAsiaTheme="minorEastAsia"/>
        </w:rPr>
        <w:fldChar w:fldCharType="separate"/>
      </w:r>
      <w:r w:rsidR="007164FC">
        <w:rPr>
          <w:rFonts w:eastAsiaTheme="minorEastAsia"/>
          <w:noProof/>
        </w:rPr>
        <w:t>[141]</w:t>
      </w:r>
      <w:r w:rsidR="00B621C2">
        <w:rPr>
          <w:rFonts w:eastAsiaTheme="minorEastAsia"/>
        </w:rPr>
        <w:fldChar w:fldCharType="end"/>
      </w:r>
      <w:r w:rsidR="00AF3012">
        <w:rPr>
          <w:rFonts w:eastAsiaTheme="minorEastAsia"/>
        </w:rPr>
        <w:t>)</w:t>
      </w:r>
      <w:r>
        <w:rPr>
          <w:rFonts w:eastAsiaTheme="minorEastAsia"/>
        </w:rPr>
        <w:t>.</w:t>
      </w:r>
      <w:r w:rsidR="00DF7228">
        <w:rPr>
          <w:rFonts w:eastAsiaTheme="minorEastAsia"/>
        </w:rPr>
        <w:t xml:space="preserve"> No</w:t>
      </w:r>
      <w:r w:rsidR="007075A8">
        <w:rPr>
          <w:rFonts w:eastAsiaTheme="minorEastAsia"/>
        </w:rPr>
        <w:t>t</w:t>
      </w:r>
      <w:r w:rsidR="00DF7228">
        <w:rPr>
          <w:rFonts w:eastAsiaTheme="minorEastAsia"/>
        </w:rPr>
        <w:t>e that the transvers</w:t>
      </w:r>
      <w:r w:rsidR="00762BC6">
        <w:rPr>
          <w:rFonts w:eastAsiaTheme="minorEastAsia"/>
        </w:rPr>
        <w:t xml:space="preserve">e </w:t>
      </w:r>
      <w:r w:rsidR="00DF7228">
        <w:rPr>
          <w:rFonts w:eastAsiaTheme="minorEastAsia"/>
        </w:rPr>
        <w:t xml:space="preserve">components (x/y) of the restricted pool are omitted above, as </w:t>
      </w:r>
      <w:r w:rsidR="00DF7228" w:rsidRPr="00DF7228">
        <w:rPr>
          <w:rFonts w:eastAsiaTheme="minorEastAsia"/>
          <w:i/>
        </w:rPr>
        <w:t>T</w:t>
      </w:r>
      <w:r w:rsidR="00DF7228" w:rsidRPr="00DF7228">
        <w:rPr>
          <w:rFonts w:eastAsiaTheme="minorEastAsia"/>
          <w:i/>
          <w:vertAlign w:val="subscript"/>
        </w:rPr>
        <w:t>2,r</w:t>
      </w:r>
      <w:r w:rsidR="00DF7228">
        <w:rPr>
          <w:rFonts w:eastAsiaTheme="minorEastAsia"/>
        </w:rPr>
        <w:t xml:space="preserve"> is much shorter than</w:t>
      </w:r>
      <w:r w:rsidR="007075A8">
        <w:rPr>
          <w:rFonts w:eastAsiaTheme="minorEastAsia"/>
        </w:rPr>
        <w:t xml:space="preserve"> the typical experimentation time</w:t>
      </w:r>
      <w:r w:rsidR="00DF7228">
        <w:rPr>
          <w:rFonts w:eastAsiaTheme="minorEastAsia"/>
        </w:rPr>
        <w:t xml:space="preserve">, </w:t>
      </w:r>
      <w:r w:rsidR="00762BC6">
        <w:rPr>
          <w:rFonts w:eastAsiaTheme="minorEastAsia"/>
        </w:rPr>
        <w:t xml:space="preserve">and </w:t>
      </w:r>
      <w:r w:rsidR="007075A8">
        <w:rPr>
          <w:rFonts w:eastAsiaTheme="minorEastAsia"/>
        </w:rPr>
        <w:t>studies have shown</w:t>
      </w:r>
      <w:r w:rsidR="00DF7228">
        <w:rPr>
          <w:rFonts w:eastAsiaTheme="minorEastAsia"/>
        </w:rPr>
        <w:t xml:space="preserve"> these </w:t>
      </w:r>
      <w:r w:rsidR="007075A8">
        <w:rPr>
          <w:rFonts w:eastAsiaTheme="minorEastAsia"/>
        </w:rPr>
        <w:t xml:space="preserve">terms can be safely neglected </w:t>
      </w:r>
      <w:r w:rsidR="007075A8">
        <w:rPr>
          <w:rFonts w:eastAsiaTheme="minorEastAsia"/>
        </w:rPr>
        <w:fldChar w:fldCharType="begin">
          <w:fldData xml:space="preserve">PEVuZE5vdGU+PENpdGU+PEF1dGhvcj5Nb3JyaXNvbjwvQXV0aG9yPjxZZWFyPjE5OTU8L1llYXI+
PFJlY051bT44MjY3PC9SZWNOdW0+PERpc3BsYXlUZXh0PlsxNDEsMTQzXTwvRGlzcGxheVRleHQ+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7164FC">
        <w:rPr>
          <w:rFonts w:eastAsiaTheme="minorEastAsia"/>
        </w:rPr>
        <w:instrText xml:space="preserve"> ADDIN EN.CITE </w:instrText>
      </w:r>
      <w:r w:rsidR="007164FC">
        <w:rPr>
          <w:rFonts w:eastAsiaTheme="minorEastAsia"/>
        </w:rPr>
        <w:fldChar w:fldCharType="begin">
          <w:fldData xml:space="preserve">PEVuZE5vdGU+PENpdGU+PEF1dGhvcj5Nb3JyaXNvbjwvQXV0aG9yPjxZZWFyPjE5OTU8L1llYXI+
PFJlY051bT44MjY3PC9SZWNOdW0+PERpc3BsYXlUZXh0PlsxNDEsMTQzXTwvRGlzcGxheVRleHQ+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7164FC">
        <w:rPr>
          <w:rFonts w:eastAsiaTheme="minorEastAsia"/>
        </w:rPr>
        <w:instrText xml:space="preserve"> ADDIN EN.CITE.DATA </w:instrText>
      </w:r>
      <w:r w:rsidR="007164FC">
        <w:rPr>
          <w:rFonts w:eastAsiaTheme="minorEastAsia"/>
        </w:rPr>
      </w:r>
      <w:r w:rsidR="007164FC">
        <w:rPr>
          <w:rFonts w:eastAsiaTheme="minorEastAsia"/>
        </w:rPr>
        <w:fldChar w:fldCharType="end"/>
      </w:r>
      <w:r w:rsidR="007075A8">
        <w:rPr>
          <w:rFonts w:eastAsiaTheme="minorEastAsia"/>
        </w:rPr>
      </w:r>
      <w:r w:rsidR="007075A8">
        <w:rPr>
          <w:rFonts w:eastAsiaTheme="minorEastAsia"/>
        </w:rPr>
        <w:fldChar w:fldCharType="separate"/>
      </w:r>
      <w:r w:rsidR="007164FC">
        <w:rPr>
          <w:rFonts w:eastAsiaTheme="minorEastAsia"/>
          <w:noProof/>
        </w:rPr>
        <w:t>[141,143]</w:t>
      </w:r>
      <w:r w:rsidR="007075A8">
        <w:rPr>
          <w:rFonts w:eastAsiaTheme="minorEastAsia"/>
        </w:rPr>
        <w:fldChar w:fldCharType="end"/>
      </w:r>
      <w:r w:rsidR="00DF7228">
        <w:rPr>
          <w:rFonts w:eastAsiaTheme="minorEastAsia"/>
        </w:rPr>
        <w:t>.</w:t>
      </w:r>
      <w:r w:rsidR="00871586">
        <w:rPr>
          <w:rFonts w:eastAsiaTheme="minorEastAsia"/>
        </w:rPr>
        <w:t xml:space="preserve"> An important quantitative MT parameter that is implicitly included in the equations above is the pool-size ratio, </w:t>
      </w:r>
      <m:oMath>
        <m:r>
          <w:rPr>
            <w:rFonts w:ascii="Cambria Math" w:eastAsiaTheme="minorEastAsia" w:hAnsi="Cambria Math"/>
          </w:rPr>
          <m:t>F=</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0,r</m:t>
                </m:r>
              </m:sub>
            </m:sSub>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0,f</m:t>
                </m:r>
              </m:sub>
            </m:sSub>
          </m:den>
        </m:f>
      </m:oMath>
      <w:r w:rsidR="00871586">
        <w:rPr>
          <w:rFonts w:eastAsiaTheme="minorEastAsia"/>
        </w:rPr>
        <w:t xml:space="preserve">, where by definition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00871586">
        <w:rPr>
          <w:rFonts w:eastAsiaTheme="minorEastAsia"/>
        </w:rPr>
        <w:t>=</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oMath>
      <w:r w:rsidR="00871586">
        <w:rPr>
          <w:rFonts w:eastAsiaTheme="minorEastAsia"/>
        </w:rPr>
        <w:t xml:space="preserve">. In Eq (2-17), G is the spectral lineshape function of the restricted pool (e.g. </w:t>
      </w:r>
      <w:r w:rsidR="00871586">
        <w:rPr>
          <w:rFonts w:eastAsiaTheme="minorEastAsia"/>
        </w:rPr>
        <w:fldChar w:fldCharType="begin"/>
      </w:r>
      <w:r w:rsidR="00871586">
        <w:rPr>
          <w:rFonts w:eastAsiaTheme="minorEastAsia"/>
        </w:rPr>
        <w:instrText xml:space="preserve"> REF _Ref499305329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3</w:t>
      </w:r>
      <w:r w:rsidR="00871586">
        <w:rPr>
          <w:rFonts w:eastAsiaTheme="minorEastAsia"/>
        </w:rPr>
        <w:fldChar w:fldCharType="end"/>
      </w:r>
      <w:r w:rsidR="00871586">
        <w:rPr>
          <w:rFonts w:eastAsiaTheme="minorEastAsia"/>
        </w:rPr>
        <w:t>a). Common spectral lineshape</w:t>
      </w:r>
      <w:r w:rsidR="007711CD">
        <w:rPr>
          <w:rFonts w:eastAsiaTheme="minorEastAsia"/>
        </w:rPr>
        <w:t>s</w:t>
      </w:r>
      <w:r w:rsidR="00871586">
        <w:rPr>
          <w:rFonts w:eastAsiaTheme="minorEastAsia"/>
        </w:rPr>
        <w:t xml:space="preserve"> </w:t>
      </w:r>
      <w:r w:rsidR="007711CD">
        <w:rPr>
          <w:rFonts w:eastAsiaTheme="minorEastAsia"/>
        </w:rPr>
        <w:t xml:space="preserve">observed in restricted pools </w:t>
      </w:r>
      <w:r w:rsidR="00871586">
        <w:rPr>
          <w:rFonts w:eastAsiaTheme="minorEastAsia"/>
        </w:rPr>
        <w:t xml:space="preserve">are Gaussian for solids and gels (e.g. imaging phantoms) and super-Lorentzian for </w:t>
      </w:r>
      <w:r w:rsidR="00EF612A">
        <w:rPr>
          <w:rFonts w:eastAsiaTheme="minorEastAsia"/>
        </w:rPr>
        <w:t xml:space="preserve">biological </w:t>
      </w:r>
      <w:r w:rsidR="00871586">
        <w:rPr>
          <w:rFonts w:eastAsiaTheme="minorEastAsia"/>
        </w:rPr>
        <w:t>tissues</w:t>
      </w:r>
      <w:r w:rsidR="00C63A07">
        <w:t xml:space="preserve"> </w:t>
      </w:r>
      <w:r w:rsidR="00945D88">
        <w:fldChar w:fldCharType="begin"/>
      </w:r>
      <w:r w:rsidR="007164FC">
        <w:instrText xml:space="preserve"> ADDIN EN.CITE &lt;EndNote&gt;&lt;Cite&gt;&lt;Author&gt;Morrison&lt;/Author&gt;&lt;Year&gt;1995&lt;/Year&gt;&lt;RecNum&gt;8267&lt;/RecNum&gt;&lt;DisplayText&gt;[143]&lt;/DisplayText&gt;&lt;record&gt;&lt;rec-number&gt;8267&lt;/rec-number&gt;&lt;foreign-keys&gt;&lt;key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7164FC">
        <w:rPr>
          <w:noProof/>
        </w:rPr>
        <w:t>[143]</w:t>
      </w:r>
      <w:r w:rsidR="00945D88">
        <w:fldChar w:fldCharType="end"/>
      </w:r>
      <w:r w:rsidR="00C63A07">
        <w:t>.</w:t>
      </w:r>
      <w:r w:rsidR="007075A8">
        <w:t xml:space="preserve"> </w:t>
      </w:r>
      <w:r w:rsidR="00D74CDB">
        <w:t>One important point to</w:t>
      </w:r>
      <w:r w:rsidR="007075A8">
        <w:t xml:space="preserve"> note</w:t>
      </w:r>
      <w:r w:rsidR="00D74CDB">
        <w:t xml:space="preserve"> is</w:t>
      </w:r>
      <w:r w:rsidR="007075A8">
        <w:t xml:space="preserve"> that the measured longitudinal relaxation rate (R</w:t>
      </w:r>
      <w:r w:rsidR="007075A8">
        <w:rPr>
          <w:vertAlign w:val="subscript"/>
        </w:rPr>
        <w:t>1,obs</w:t>
      </w:r>
      <w:r w:rsidR="007075A8">
        <w:t xml:space="preserve"> = 1/T</w:t>
      </w:r>
      <w:r w:rsidR="007075A8">
        <w:rPr>
          <w:vertAlign w:val="subscript"/>
        </w:rPr>
        <w:t>1</w:t>
      </w:r>
      <w:r w:rsidR="007075A8">
        <w:t>) in the presence of macromolecules differs from the free pool longitudinal relaxation rate R</w:t>
      </w:r>
      <w:r w:rsidR="007075A8">
        <w:rPr>
          <w:vertAlign w:val="subscript"/>
        </w:rPr>
        <w:t>1,obs</w:t>
      </w:r>
      <w:r w:rsidR="007075A8">
        <w:t>, and the relationship between the two is described by:</w:t>
      </w:r>
    </w:p>
    <w:tbl>
      <w:tblPr>
        <w:tblW w:w="9454" w:type="dxa"/>
        <w:tblLook w:val="04A0" w:firstRow="1" w:lastRow="0" w:firstColumn="1" w:lastColumn="0" w:noHBand="0" w:noVBand="1"/>
      </w:tblPr>
      <w:tblGrid>
        <w:gridCol w:w="8397"/>
        <w:gridCol w:w="1057"/>
      </w:tblGrid>
      <w:tr w:rsidR="00313854" w:rsidRPr="007B5704" w14:paraId="045B7F8B" w14:textId="77777777" w:rsidTr="00870260">
        <w:trPr>
          <w:trHeight w:val="720"/>
        </w:trPr>
        <w:tc>
          <w:tcPr>
            <w:tcW w:w="8397" w:type="dxa"/>
          </w:tcPr>
          <w:p w14:paraId="04680C15" w14:textId="77777777" w:rsidR="00313854" w:rsidRDefault="00330B44"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26A4315C" w14:textId="77777777" w:rsidR="00313854" w:rsidRPr="00A87AF2" w:rsidRDefault="00313854" w:rsidP="00870260">
            <w:pPr>
              <w:spacing w:after="0" w:line="240" w:lineRule="auto"/>
              <w:rPr>
                <w:sz w:val="4"/>
                <w:szCs w:val="4"/>
              </w:rPr>
            </w:pPr>
          </w:p>
          <w:p w14:paraId="040664F3" w14:textId="77777777" w:rsidR="00313854" w:rsidRPr="003A39F9" w:rsidRDefault="00313854" w:rsidP="00870260">
            <w:pPr>
              <w:jc w:val="right"/>
              <w:rPr>
                <w:b/>
              </w:rPr>
            </w:pPr>
            <w:r w:rsidRPr="003A39F9">
              <w:rPr>
                <w:b/>
              </w:rPr>
              <w:t>(</w:t>
            </w:r>
            <w:r w:rsidR="00385E8A">
              <w:rPr>
                <w:b/>
              </w:rPr>
              <w:t>2-18</w:t>
            </w:r>
            <w:r w:rsidRPr="003A39F9">
              <w:rPr>
                <w:b/>
              </w:rPr>
              <w:t>)</w:t>
            </w:r>
          </w:p>
        </w:tc>
      </w:tr>
    </w:tbl>
    <w:p w14:paraId="4538B2FD" w14:textId="77777777" w:rsidR="00B54807" w:rsidRPr="0033769F" w:rsidRDefault="00255E80" w:rsidP="0047063E">
      <w:r>
        <w:t>Equations (2-13) to (2-16) cannot be solved analytically for most quantitative MT pulse sequence experiments.</w:t>
      </w:r>
      <w:r w:rsidR="0065269A">
        <w:t xml:space="preserve"> One exception is the case where Eqs. (2.15) and (2.16) are driven to a steady-state using a </w:t>
      </w:r>
      <w:r w:rsidR="00EF0E33">
        <w:t>continuous-wave (</w:t>
      </w:r>
      <w:r w:rsidR="00DA1B9C">
        <w:t>“hard” pulses</w:t>
      </w:r>
      <w:r w:rsidR="00EF0E33">
        <w:t>)</w:t>
      </w:r>
      <w:r w:rsidR="0065269A">
        <w:t xml:space="preserve"> MT-preparation RF pulse (</w:t>
      </w:r>
      <w:r w:rsidR="00DA1B9C">
        <w:t>1 to 5</w:t>
      </w:r>
      <w:r w:rsidR="0065269A">
        <w:t xml:space="preserve"> seconds) </w:t>
      </w:r>
      <w:r w:rsidR="00E27D56">
        <w:t xml:space="preserve">prior </w:t>
      </w:r>
      <w:r w:rsidR="0065269A">
        <w:t xml:space="preserve">to data acquisition </w:t>
      </w:r>
      <w:r w:rsidR="0065269A">
        <w:fldChar w:fldCharType="begin"/>
      </w:r>
      <w:r w:rsidR="007164FC">
        <w:instrText xml:space="preserve"> ADDIN EN.CITE &lt;EndNote&gt;&lt;Cite&gt;&lt;Author&gt;Henkelman&lt;/Author&gt;&lt;Year&gt;1993&lt;/Year&gt;&lt;RecNum&gt;2832&lt;/RecNum&gt;&lt;DisplayText&gt;[140]&lt;/DisplayText&gt;&lt;record&gt;&lt;rec-number&gt;2832&lt;/rec-number&gt;&lt;foreign-keys&gt;&lt;key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65269A">
        <w:fldChar w:fldCharType="separate"/>
      </w:r>
      <w:r w:rsidR="007164FC">
        <w:rPr>
          <w:noProof/>
        </w:rPr>
        <w:t>[140]</w:t>
      </w:r>
      <w:r w:rsidR="0065269A">
        <w:fldChar w:fldCharType="end"/>
      </w:r>
      <w:r w:rsidR="0065269A">
        <w:t>. However, this technique does not lend itself well to in vivo</w:t>
      </w:r>
      <w:r w:rsidR="00417485">
        <w:t xml:space="preserve"> quantitative MT</w:t>
      </w:r>
      <w:r w:rsidR="0065269A">
        <w:t xml:space="preserve"> imaging experiments due to its long acquisition times and high SAR.</w:t>
      </w:r>
      <w:r w:rsidR="00134911">
        <w:t xml:space="preserve"> Pulsed</w:t>
      </w:r>
      <w:r w:rsidR="00894762">
        <w:t xml:space="preserve"> MT </w:t>
      </w:r>
      <w:r w:rsidR="00623D98">
        <w:t xml:space="preserve">pulse sequences, initially proposed </w:t>
      </w:r>
      <w:r w:rsidR="00894762">
        <w:t>using binomial RF pulses</w:t>
      </w:r>
      <w:r w:rsidR="00FF458A">
        <w:t xml:space="preserve"> with zero net flip angle on-resonance </w:t>
      </w:r>
      <w:r w:rsidR="00FD0FC6">
        <w:fldChar w:fldCharType="begin">
          <w:fldData xml:space="preserve">PEVuZE5vdGU+PENpdGU+PEF1dGhvcj5IdTwvQXV0aG9yPjxZZWFyPjE5OTI8L1llYXI+PFJlY051
bT44NDMyPC9SZWNOdW0+PERpc3BsYXlUZXh0PlsxNDQsMTQ1XTwvRGlzcGxheVRleHQ+PHJlY29y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Yy1yZXNvdXJjZS1udW0+PC9yZWNvcmQ+PC9DaXRlPjxDaXRlPjxBdXRob3I+UGlrZTwvQXV0aG9y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</w:fldData>
        </w:fldChar>
      </w:r>
      <w:r w:rsidR="00704E40">
        <w:instrText xml:space="preserve"> ADDIN EN.CITE </w:instrText>
      </w:r>
      <w:r w:rsidR="00704E40">
        <w:fldChar w:fldCharType="begin">
          <w:fldData xml:space="preserve">PEVuZE5vdGU+PENpdGU+PEF1dGhvcj5IdTwvQXV0aG9yPjxZZWFyPjE5OTI8L1llYXI+PFJlY051
bT44NDMyPC9SZWNOdW0+PERpc3BsYXlUZXh0PlsxNDQsMTQ1XTwvRGlzcGxheVRleHQ+PHJlY29y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Yy1yZXNvdXJjZS1udW0+PC9yZWNvcmQ+PC9DaXRlPjxDaXRlPjxBdXRob3I+UGlrZTwvQXV0aG9y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</w:fldData>
        </w:fldChar>
      </w:r>
      <w:r w:rsidR="00704E40">
        <w:instrText xml:space="preserve"> ADDIN EN.CITE.DATA </w:instrText>
      </w:r>
      <w:r w:rsidR="00704E40">
        <w:fldChar w:fldCharType="end"/>
      </w:r>
      <w:r w:rsidR="00FD0FC6">
        <w:fldChar w:fldCharType="separate"/>
      </w:r>
      <w:r w:rsidR="007164FC">
        <w:rPr>
          <w:noProof/>
        </w:rPr>
        <w:t>[144,145]</w:t>
      </w:r>
      <w:r w:rsidR="00FD0FC6">
        <w:fldChar w:fldCharType="end"/>
      </w:r>
      <w:r w:rsidR="00FF458A">
        <w:t xml:space="preserve"> </w:t>
      </w:r>
      <w:r w:rsidR="00256707">
        <w:t xml:space="preserve">followed by </w:t>
      </w:r>
      <w:r w:rsidR="00E27D56">
        <w:t xml:space="preserve">the more commonly used </w:t>
      </w:r>
      <w:r w:rsidR="00256707">
        <w:t>shaped off-resonance pulses</w:t>
      </w:r>
      <w:r w:rsidR="00DA1B9C">
        <w:t xml:space="preserve"> </w:t>
      </w:r>
      <w:r w:rsidR="00623D98">
        <w:fldChar w:fldCharType="begin">
          <w:fldData xml:space="preserve">PEVuZE5vdGU+PENpdGU+PEF1dGhvcj5MaXN0ZXJ1ZDwvQXV0aG9yPjxZZWFyPjE5OTc8L1llYXI+
PFJlY051bT44NDM4PC9SZWNOdW0+PERpc3BsYXlUZXh0PlsxNDEsMTQyLDE0Nl08L0Rpc3BsYXlU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7164FC">
        <w:instrText xml:space="preserve"> ADDIN EN.CITE </w:instrText>
      </w:r>
      <w:r w:rsidR="007164FC">
        <w:fldChar w:fldCharType="begin">
          <w:fldData xml:space="preserve">PEVuZE5vdGU+PENpdGU+PEF1dGhvcj5MaXN0ZXJ1ZDwvQXV0aG9yPjxZZWFyPjE5OTc8L1llYXI+
PFJlY051bT44NDM4PC9SZWNOdW0+PERpc3BsYXlUZXh0PlsxNDEsMTQyLDE0Nl08L0Rpc3BsYXlU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7164FC">
        <w:instrText xml:space="preserve"> ADDIN EN.CITE.DATA </w:instrText>
      </w:r>
      <w:r w:rsidR="007164FC">
        <w:fldChar w:fldCharType="end"/>
      </w:r>
      <w:r w:rsidR="00623D98">
        <w:fldChar w:fldCharType="separate"/>
      </w:r>
      <w:r w:rsidR="007164FC">
        <w:rPr>
          <w:noProof/>
        </w:rPr>
        <w:t>[141,142,146]</w:t>
      </w:r>
      <w:r w:rsidR="00623D98">
        <w:fldChar w:fldCharType="end"/>
      </w:r>
      <w:r w:rsidR="00793C39">
        <w:t xml:space="preserve"> (e.g. </w:t>
      </w:r>
      <w:r w:rsidR="00793C39">
        <w:fldChar w:fldCharType="begin"/>
      </w:r>
      <w:r w:rsidR="00793C39">
        <w:instrText xml:space="preserve"> REF _Ref499383706 \h </w:instrText>
      </w:r>
      <w:r w:rsidR="00793C39">
        <w:fldChar w:fldCharType="separate"/>
      </w:r>
      <w:r w:rsidR="00793C39">
        <w:t xml:space="preserve">Figure </w:t>
      </w:r>
      <w:r w:rsidR="00793C39">
        <w:rPr>
          <w:noProof/>
        </w:rPr>
        <w:t>2</w:t>
      </w:r>
      <w:r w:rsidR="00793C39">
        <w:noBreakHyphen/>
      </w:r>
      <w:r w:rsidR="00793C39">
        <w:rPr>
          <w:noProof/>
        </w:rPr>
        <w:t>5</w:t>
      </w:r>
      <w:r w:rsidR="00793C39">
        <w:fldChar w:fldCharType="end"/>
      </w:r>
      <w:r w:rsidR="00793C39">
        <w:t>)</w:t>
      </w:r>
      <w:r w:rsidR="00623D98">
        <w:t xml:space="preserve">, were demonstrated to be </w:t>
      </w:r>
      <w:r w:rsidR="00E27D56">
        <w:t xml:space="preserve">a </w:t>
      </w:r>
      <w:r w:rsidR="00623D98">
        <w:t>practical alternative to CW for in vivo quantitative MT imaging.</w:t>
      </w:r>
      <w:r w:rsidR="00793C39">
        <w:t xml:space="preserve"> One caveat of using a pulsed approach to qMT is that solving these equations for a pulsed-MT pulse sequence are numerically very difficult</w:t>
      </w:r>
      <w:r w:rsidR="00DA584B">
        <w:t xml:space="preserve">, </w:t>
      </w:r>
      <w:r w:rsidR="00E27D56">
        <w:t>and</w:t>
      </w:r>
      <w:r w:rsidR="00DA584B">
        <w:t xml:space="preserve"> require exceedingly large computation times to process the several thousand (single-slice) up to several hundred thousand voxels (whole-brain). </w:t>
      </w:r>
      <w:commentRangeStart w:id="49"/>
      <w:r w:rsidR="00DA584B">
        <w:t xml:space="preserve">Several numerical approximations have been proposed to </w:t>
      </w:r>
      <w:r w:rsidR="008C3107">
        <w:t xml:space="preserve">solve Eqs (2.13) to (2.16) in order to fit </w:t>
      </w:r>
      <w:r w:rsidR="00482E34">
        <w:t xml:space="preserve">qMT data </w:t>
      </w:r>
      <w:r w:rsidR="008C3107">
        <w:t>for the unknown</w:t>
      </w:r>
      <w:r w:rsidR="00482E34">
        <w:t xml:space="preserve"> model</w:t>
      </w:r>
      <w:r w:rsidR="008C3107">
        <w:t xml:space="preserve"> parameters: F, k</w:t>
      </w:r>
      <w:r w:rsidR="008C3107">
        <w:rPr>
          <w:vertAlign w:val="subscript"/>
        </w:rPr>
        <w:t>f</w:t>
      </w:r>
      <w:r w:rsidR="008C3107">
        <w:t xml:space="preserve">, </w:t>
      </w:r>
      <w:r w:rsidR="008226DE">
        <w:t>R</w:t>
      </w:r>
      <w:r w:rsidR="008C3107">
        <w:rPr>
          <w:vertAlign w:val="subscript"/>
        </w:rPr>
        <w:t>1,f</w:t>
      </w:r>
      <w:r w:rsidR="008C3107">
        <w:t xml:space="preserve">, </w:t>
      </w:r>
      <w:r w:rsidR="008226DE">
        <w:t>R</w:t>
      </w:r>
      <w:r w:rsidR="008C3107">
        <w:rPr>
          <w:vertAlign w:val="subscript"/>
        </w:rPr>
        <w:t>1,r</w:t>
      </w:r>
      <w:r w:rsidR="008C3107">
        <w:t>, T</w:t>
      </w:r>
      <w:r w:rsidR="008C3107">
        <w:rPr>
          <w:vertAlign w:val="subscript"/>
        </w:rPr>
        <w:t>2,f</w:t>
      </w:r>
      <w:r w:rsidR="008C3107">
        <w:t>, and T</w:t>
      </w:r>
      <w:r w:rsidR="008C3107">
        <w:rPr>
          <w:vertAlign w:val="subscript"/>
        </w:rPr>
        <w:t>2,r</w:t>
      </w:r>
      <w:r w:rsidR="008C3107">
        <w:t>.</w:t>
      </w:r>
      <w:r w:rsidR="008226DE">
        <w:t xml:space="preserve"> </w:t>
      </w:r>
      <w:r w:rsidR="00E27D56">
        <w:t>Several approximation methods have been</w:t>
      </w:r>
      <w:r w:rsidR="00343290">
        <w:t xml:space="preserve"> develop</w:t>
      </w:r>
      <w:r w:rsidR="00E27D56">
        <w:t>ed model the qMT experiment and fit the data quicker</w:t>
      </w:r>
      <w:r w:rsidR="007B171D">
        <w:t xml:space="preserve"> </w:t>
      </w:r>
      <w:r w:rsidR="007B171D">
        <w:fldChar w:fldCharType="begin">
          <w:fldData xml:space="preserve">PEVuZE5vdGU+PENpdGU+PEF1dGhvcj5TbGVkPC9BdXRob3I+PFllYXI+MjAwMTwvWWVhcj48UmVj
TnVtPjE3PC9SZWNOdW0+PERpc3BsYXlUZXh0PlsxNDIsMTQ3LDE0OF08L0Rpc3BsYXlUZXh0Pjxy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TnVtPjE3PC9SZWNOdW0+PERpc3BsYXlUZXh0PlsxNDIsMTQ3LDE0OF08L0Rpc3BsYXlUZXh0Pjxy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7164FC">
        <w:instrText xml:space="preserve"> ADDIN EN.CITE.DATA </w:instrText>
      </w:r>
      <w:r w:rsidR="007164FC">
        <w:fldChar w:fldCharType="end"/>
      </w:r>
      <w:r w:rsidR="007B171D">
        <w:fldChar w:fldCharType="separate"/>
      </w:r>
      <w:r w:rsidR="007164FC">
        <w:rPr>
          <w:noProof/>
        </w:rPr>
        <w:t>[142,147,148]</w:t>
      </w:r>
      <w:r w:rsidR="007B171D">
        <w:fldChar w:fldCharType="end"/>
      </w:r>
      <w:r w:rsidR="00343290">
        <w:t>.</w:t>
      </w:r>
      <w:r w:rsidR="00857393">
        <w:t xml:space="preserve"> </w:t>
      </w:r>
      <w:commentRangeEnd w:id="49"/>
      <w:r w:rsidR="000F66A8">
        <w:rPr>
          <w:rStyle w:val="Marquedecommentaire"/>
        </w:rPr>
        <w:commentReference w:id="49"/>
      </w:r>
      <w:r w:rsidR="00857393">
        <w:t>Most pulsed off-resonance qMT models share two features: (1) R</w:t>
      </w:r>
      <w:r w:rsidR="00857393">
        <w:rPr>
          <w:vertAlign w:val="subscript"/>
        </w:rPr>
        <w:t>1,r</w:t>
      </w:r>
      <w:r w:rsidR="00E27D56">
        <w:t xml:space="preserve"> is fixed to 1 </w:t>
      </w:r>
      <w:r w:rsidR="00857393">
        <w:t>s</w:t>
      </w:r>
      <w:r w:rsidR="00E27D56">
        <w:rPr>
          <w:vertAlign w:val="superscript"/>
        </w:rPr>
        <w:t>-</w:t>
      </w:r>
      <w:r w:rsidR="00857393">
        <w:rPr>
          <w:vertAlign w:val="superscript"/>
        </w:rPr>
        <w:t>1</w:t>
      </w:r>
      <w:r w:rsidR="00857393">
        <w:t>, as these types of qMT experiments are largely insensitive to R</w:t>
      </w:r>
      <w:r w:rsidR="00857393">
        <w:rPr>
          <w:vertAlign w:val="subscript"/>
        </w:rPr>
        <w:t>1,r</w:t>
      </w:r>
      <w:r w:rsidR="00857393">
        <w:t xml:space="preserve"> </w:t>
      </w:r>
      <w:r w:rsidR="00857393">
        <w:fldChar w:fldCharType="begin"/>
      </w:r>
      <w:r w:rsidR="007164FC">
        <w:instrText xml:space="preserve"> ADDIN EN.CITE &lt;EndNote&gt;&lt;Cite&gt;&lt;Author&gt;Henkelman&lt;/Author&gt;&lt;Year&gt;1993&lt;/Year&gt;&lt;RecNum&gt;2832&lt;/RecNum&gt;&lt;DisplayText&gt;[140]&lt;/DisplayText&gt;&lt;record&gt;&lt;rec-number&gt;2832&lt;/rec-number&gt;&lt;foreign-keys&gt;&lt;key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857393">
        <w:fldChar w:fldCharType="separate"/>
      </w:r>
      <w:r w:rsidR="007164FC">
        <w:rPr>
          <w:noProof/>
        </w:rPr>
        <w:t>[140]</w:t>
      </w:r>
      <w:r w:rsidR="00857393">
        <w:fldChar w:fldCharType="end"/>
      </w:r>
      <w:r w:rsidR="00857393">
        <w:t>, and (2) a T</w:t>
      </w:r>
      <w:r w:rsidR="00857393">
        <w:rPr>
          <w:vertAlign w:val="subscript"/>
        </w:rPr>
        <w:t>1</w:t>
      </w:r>
      <w:r w:rsidR="00857393">
        <w:t xml:space="preserve"> map (1/R</w:t>
      </w:r>
      <w:r w:rsidR="00857393">
        <w:rPr>
          <w:vertAlign w:val="subscript"/>
        </w:rPr>
        <w:t>1,obs</w:t>
      </w:r>
      <w:r w:rsidR="00857393">
        <w:t>) is required to constrain the fitting parameters R</w:t>
      </w:r>
      <w:r w:rsidR="00857393">
        <w:rPr>
          <w:vertAlign w:val="subscript"/>
        </w:rPr>
        <w:t>1,f</w:t>
      </w:r>
      <w:r w:rsidR="00857393">
        <w:t>, F, and k</w:t>
      </w:r>
      <w:r w:rsidR="00857393">
        <w:rPr>
          <w:vertAlign w:val="subscript"/>
        </w:rPr>
        <w:t>f</w:t>
      </w:r>
      <w:r w:rsidR="00857393">
        <w:t xml:space="preserve"> </w:t>
      </w:r>
      <w:r w:rsidR="00A26E38">
        <w:t xml:space="preserve">using </w:t>
      </w:r>
      <w:r w:rsidR="00857393">
        <w:t xml:space="preserve">Eq. (2-18) </w:t>
      </w:r>
      <w:r w:rsidR="00A26E38">
        <w:fldChar w:fldCharType="begin">
          <w:fldData xml:space="preserve">PEVuZE5vdGU+PENpdGU+PEF1dGhvcj5IZW5rZWxtYW48L0F1dGhvcj48WWVhcj4xOTkzPC9ZZWFy
PjxSZWNOdW0+MjgzMjwvUmVjTnVtPjxEaXNwbGF5VGV4dD5bMTQwLDE0Ml08L0Rpc3BsYXlUZXh0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7164FC">
        <w:instrText xml:space="preserve"> ADDIN EN.CITE </w:instrText>
      </w:r>
      <w:r w:rsidR="007164FC">
        <w:fldChar w:fldCharType="begin">
          <w:fldData xml:space="preserve">PEVuZE5vdGU+PENpdGU+PEF1dGhvcj5IZW5rZWxtYW48L0F1dGhvcj48WWVhcj4xOTkzPC9ZZWFy
PjxSZWNOdW0+MjgzMjwvUmVjTnVtPjxEaXNwbGF5VGV4dD5bMTQwLDE0Ml08L0Rpc3BsYXlUZXh0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7164FC">
        <w:instrText xml:space="preserve"> ADDIN EN.CITE.DATA </w:instrText>
      </w:r>
      <w:r w:rsidR="007164FC">
        <w:fldChar w:fldCharType="end"/>
      </w:r>
      <w:r w:rsidR="00A26E38">
        <w:fldChar w:fldCharType="separate"/>
      </w:r>
      <w:r w:rsidR="007164FC">
        <w:rPr>
          <w:noProof/>
        </w:rPr>
        <w:t>[140,142]</w:t>
      </w:r>
      <w:r w:rsidR="00A26E38">
        <w:fldChar w:fldCharType="end"/>
      </w:r>
      <w:r w:rsidR="00857393">
        <w:t>.</w:t>
      </w:r>
      <w:r w:rsidR="0033769F">
        <w:t xml:space="preserve"> Thus, only four free model fitting parameters remain to be solved in a qMT experiment (F, k</w:t>
      </w:r>
      <w:r w:rsidR="0033769F">
        <w:rPr>
          <w:vertAlign w:val="subscript"/>
        </w:rPr>
        <w:t>f</w:t>
      </w:r>
      <w:r w:rsidR="0033769F">
        <w:t>, T</w:t>
      </w:r>
      <w:r w:rsidR="0033769F">
        <w:rPr>
          <w:vertAlign w:val="subscript"/>
        </w:rPr>
        <w:t>2,f</w:t>
      </w:r>
      <w:r w:rsidR="0033769F">
        <w:t>, and T</w:t>
      </w:r>
      <w:r w:rsidR="0033769F">
        <w:rPr>
          <w:vertAlign w:val="subscript"/>
        </w:rPr>
        <w:t>2,r</w:t>
      </w:r>
      <w:r w:rsidR="0033769F">
        <w:t>).</w:t>
      </w:r>
    </w:p>
    <w:p w14:paraId="2B37764B" w14:textId="77777777" w:rsidR="00B54807" w:rsidRDefault="00BB68B0" w:rsidP="00BB68B0">
      <w:pPr>
        <w:spacing w:line="240" w:lineRule="auto"/>
        <w:jc w:val="center"/>
      </w:pPr>
      <w:r w:rsidRPr="00BB68B0">
        <w:rPr>
          <w:noProof/>
          <w:lang w:val="fr-FR" w:eastAsia="fr-FR"/>
        </w:rPr>
        <w:drawing>
          <wp:inline distT="0" distB="0" distL="0" distR="0" wp14:anchorId="65FB506B" wp14:editId="754907FD">
            <wp:extent cx="3329303" cy="228854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
                    <a:stretch>
                      <a:fillRect/>
                    </a:stretch>
                  </pic:blipFill>
                  <pic:spPr>
                    <a:xfrm>
                      <a:off x="0" y="0"/>
                      <a:ext cx="3337333" cy="2294059"/>
                    </a:xfrm>
                    <a:prstGeom prst="rect">
                      <a:avLst/>
                    </a:prstGeom>
                  </pic:spPr>
                </pic:pic>
              </a:graphicData>
            </a:graphic>
          </wp:inline>
        </w:drawing>
      </w:r>
    </w:p>
    <w:p w14:paraId="09C1E1AF" w14:textId="77777777" w:rsidR="00BB68B0" w:rsidRDefault="00BB68B0" w:rsidP="00261ADE">
      <w:pPr>
        <w:pStyle w:val="Lgende"/>
      </w:pPr>
      <w:bookmarkStart w:id="50" w:name="_Ref499565560"/>
      <w:bookmarkStart w:id="51" w:name="_Toc500767942"/>
      <w:r>
        <w:t xml:space="preserve">Figure </w:t>
      </w:r>
      <w:fldSimple w:instr=" STYLEREF 1 \s ">
        <w:r w:rsidR="008B2764">
          <w:rPr>
            <w:noProof/>
          </w:rPr>
          <w:t>2</w:t>
        </w:r>
      </w:fldSimple>
      <w:r>
        <w:noBreakHyphen/>
      </w:r>
      <w:fldSimple w:instr=" SEQ Figure \* ARABIC \s 1 ">
        <w:r w:rsidR="008B2764">
          <w:rPr>
            <w:noProof/>
          </w:rPr>
          <w:t>6</w:t>
        </w:r>
      </w:fldSimple>
      <w:bookmarkEnd w:id="50"/>
      <w:r>
        <w:t xml:space="preserve">. </w:t>
      </w:r>
      <w:r w:rsidR="00F962CF">
        <w:t>Sled and Pike qMT model for a p</w:t>
      </w:r>
      <w:r>
        <w:t xml:space="preserve">ulsed MT-weighted spoiled gradient echo (SPGR) pulse sequence </w:t>
      </w:r>
      <w:r w:rsidR="00F962CF">
        <w:t>experiment.</w:t>
      </w:r>
      <w:bookmarkEnd w:id="51"/>
    </w:p>
    <w:p w14:paraId="6DFBA028" w14:textId="6778FFC1" w:rsidR="00122524" w:rsidRPr="00122524" w:rsidRDefault="004F1E50" w:rsidP="0047063E">
      <w:pPr>
        <w:rPr>
          <w:rFonts w:eastAsiaTheme="minorEastAsia"/>
        </w:rPr>
      </w:pPr>
      <w:r>
        <w:t xml:space="preserve">The first qMT fitting model proposed for </w:t>
      </w:r>
      <w:r w:rsidRPr="000F66A8">
        <w:rPr>
          <w:i/>
          <w:rPrChange w:id="52" w:author="G. Bruce Pike" w:date="2017-12-07T13:16:00Z">
            <w:rPr/>
          </w:rPrChange>
        </w:rPr>
        <w:t>in vivo</w:t>
      </w:r>
      <w:r>
        <w:t xml:space="preserve"> imaging of all quantitative parameters was introduced in 2001</w:t>
      </w:r>
      <w:r w:rsidR="00B506FC">
        <w:t xml:space="preserve"> for a pulsed-MT SPGR experiment</w:t>
      </w:r>
      <w:r>
        <w:t xml:space="preserve"> </w:t>
      </w:r>
      <w:r w:rsidR="00216591">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6591">
        <w:fldChar w:fldCharType="separate"/>
      </w:r>
      <w:r w:rsidR="007164FC">
        <w:rPr>
          <w:noProof/>
        </w:rPr>
        <w:t>[142]</w:t>
      </w:r>
      <w:r w:rsidR="00216591">
        <w:fldChar w:fldCharType="end"/>
      </w:r>
      <w:r w:rsidR="00B506FC">
        <w:t>,</w:t>
      </w:r>
      <w:r w:rsidR="00C8217B">
        <w:t xml:space="preserve"> and is</w:t>
      </w:r>
      <w:r>
        <w:t xml:space="preserve"> often referred to as the Sled and Pike model after its authors.</w:t>
      </w:r>
      <w:r w:rsidR="001556CD">
        <w:t xml:space="preserve"> The Sled and Pike model has been shown to </w:t>
      </w:r>
      <w:r w:rsidR="00D70E4C">
        <w:t xml:space="preserve">produce </w:t>
      </w:r>
      <w:r w:rsidR="00C8217B">
        <w:t>more</w:t>
      </w:r>
      <w:r w:rsidR="00D70E4C">
        <w:t xml:space="preserve"> accurate estimations of qMT fitting parameters compared to other </w:t>
      </w:r>
      <w:r w:rsidR="00C8217B">
        <w:t>qMT models</w:t>
      </w:r>
      <w:r w:rsidR="00D70E4C">
        <w:t xml:space="preserve"> </w:t>
      </w:r>
      <w:r w:rsidR="00D70E4C">
        <w:fldChar w:fldCharType="begin"/>
      </w:r>
      <w:r w:rsidR="007164FC">
        <w:instrText xml:space="preserve"> ADDIN EN.CITE &lt;EndNote&gt;&lt;Cite&gt;&lt;Author&gt;Portnoy&lt;/Author&gt;&lt;Year&gt;2007&lt;/Year&gt;&lt;RecNum&gt;3665&lt;/RecNum&gt;&lt;DisplayText&gt;[149]&lt;/DisplayText&gt;&lt;record&gt;&lt;rec-number&gt;3665&lt;/rec-number&gt;&lt;foreign-keys&gt;&lt;key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D70E4C">
        <w:fldChar w:fldCharType="separate"/>
      </w:r>
      <w:r w:rsidR="007164FC">
        <w:rPr>
          <w:noProof/>
        </w:rPr>
        <w:t>[</w:t>
      </w:r>
      <w:r w:rsidR="007164FC" w:rsidRPr="000F66A8">
        <w:rPr>
          <w:noProof/>
        </w:rPr>
        <w:t>149</w:t>
      </w:r>
      <w:r w:rsidR="007164FC">
        <w:rPr>
          <w:noProof/>
        </w:rPr>
        <w:t>]</w:t>
      </w:r>
      <w:r w:rsidR="00D70E4C">
        <w:fldChar w:fldCharType="end"/>
      </w:r>
      <w:r w:rsidR="00D70E4C">
        <w:t>, and is the model used throughout this thesis.</w:t>
      </w:r>
      <w:r w:rsidR="00AA41F6">
        <w:t xml:space="preserve"> </w:t>
      </w:r>
      <w:r w:rsidR="00AA41F6">
        <w:fldChar w:fldCharType="begin"/>
      </w:r>
      <w:r w:rsidR="00AA41F6">
        <w:instrText xml:space="preserve"> REF _Ref499565560 \h </w:instrText>
      </w:r>
      <w:r w:rsidR="00AA41F6">
        <w:fldChar w:fldCharType="separate"/>
      </w:r>
      <w:r w:rsidR="00AA41F6">
        <w:t xml:space="preserve">Figure </w:t>
      </w:r>
      <w:r w:rsidR="00AA41F6">
        <w:rPr>
          <w:noProof/>
        </w:rPr>
        <w:t>2</w:t>
      </w:r>
      <w:r w:rsidR="00AA41F6">
        <w:noBreakHyphen/>
      </w:r>
      <w:r w:rsidR="00AA41F6">
        <w:rPr>
          <w:noProof/>
        </w:rPr>
        <w:t>6</w:t>
      </w:r>
      <w:r w:rsidR="00AA41F6">
        <w:fldChar w:fldCharType="end"/>
      </w:r>
      <w:r w:rsidR="00AA41F6">
        <w:t xml:space="preserve"> </w:t>
      </w:r>
      <w:r w:rsidR="00C8217B">
        <w:t xml:space="preserve">graphically </w:t>
      </w:r>
      <w:r w:rsidR="00AA41F6">
        <w:t>present the approximations used in this model</w:t>
      </w:r>
      <w:r w:rsidR="00C8217B">
        <w:t>, which are</w:t>
      </w:r>
      <w:r w:rsidR="00B506FC">
        <w:t xml:space="preserve"> for a pulse</w:t>
      </w:r>
      <w:r w:rsidR="00C8217B">
        <w:t>d</w:t>
      </w:r>
      <w:r w:rsidR="00B506FC">
        <w:t>-MT SPGR experiment (</w:t>
      </w:r>
      <w:r w:rsidR="00B506FC">
        <w:fldChar w:fldCharType="begin"/>
      </w:r>
      <w:r w:rsidR="00B506FC">
        <w:instrText xml:space="preserve"> REF _Ref499383706 \h </w:instrText>
      </w:r>
      <w:r w:rsidR="00B506FC">
        <w:fldChar w:fldCharType="separate"/>
      </w:r>
      <w:r w:rsidR="00B506FC">
        <w:t xml:space="preserve">Figure </w:t>
      </w:r>
      <w:r w:rsidR="00B506FC">
        <w:rPr>
          <w:noProof/>
        </w:rPr>
        <w:t>2</w:t>
      </w:r>
      <w:r w:rsidR="00B506FC">
        <w:noBreakHyphen/>
      </w:r>
      <w:r w:rsidR="00B506FC">
        <w:rPr>
          <w:noProof/>
        </w:rPr>
        <w:t>5</w:t>
      </w:r>
      <w:r w:rsidR="00B506FC">
        <w:fldChar w:fldCharType="end"/>
      </w:r>
      <w:r w:rsidR="00B506FC">
        <w:t>)</w:t>
      </w:r>
      <w:r w:rsidR="00AA41F6">
        <w:t xml:space="preserve">. </w:t>
      </w:r>
      <w:r w:rsidR="00344A92">
        <w:t xml:space="preserve">The effect of both the excitation and </w:t>
      </w:r>
      <w:r w:rsidR="00C8217B">
        <w:t xml:space="preserve">the </w:t>
      </w:r>
      <w:r w:rsidR="00344A92">
        <w:t xml:space="preserve">MT pulse on the free pool is approximated as an instantaneous saturation, which is precomputed </w:t>
      </w:r>
      <w:r w:rsidR="00C8217B">
        <w:t xml:space="preserve">prior to fitting the imaging data </w:t>
      </w:r>
      <w:r w:rsidR="00344A92">
        <w:t>by solving the equations in the absence of relaxation or exchange between pools for a wide range of effective MT flip angles, Δ, and T</w:t>
      </w:r>
      <w:r w:rsidR="00344A92">
        <w:rPr>
          <w:vertAlign w:val="subscript"/>
        </w:rPr>
        <w:t>2,f</w:t>
      </w:r>
      <w:r w:rsidR="00344A92">
        <w:t xml:space="preserve">. The second approximations of the Sled and Pike model is neglecting the effect of the excitation pulse on the restricted pool, and </w:t>
      </w:r>
      <w:r w:rsidR="005B1B1E">
        <w:t>to approximate the shaped MT pulse as</w:t>
      </w:r>
      <w:r w:rsidR="00344A92">
        <w:t xml:space="preserve"> a CW pulse of equivalent power and offset frequency. </w:t>
      </w:r>
      <w:r w:rsidR="00144FAA">
        <w:t>With these assumptions, the evolution of the magnetization can be broken down in</w:t>
      </w:r>
      <w:r w:rsidR="005B1B1E">
        <w:t>to</w:t>
      </w:r>
      <w:r w:rsidR="00144FAA">
        <w:t xml:space="preserve"> event blocks of free precession, CW irradiation at an off-resonance frequency, and instantaneo</w:t>
      </w:r>
      <w:r w:rsidR="005B1B1E">
        <w:t>us saturations of the free pool,</w:t>
      </w:r>
      <w:r w:rsidR="00144FAA">
        <w:t xml:space="preserve"> </w:t>
      </w:r>
      <w:r w:rsidR="005B1B1E">
        <w:t>making it possible to solve</w:t>
      </w:r>
      <w:r w:rsidR="00144FAA">
        <w:t xml:space="preserve"> the steady-state Bloch equations in a closed-form</w:t>
      </w:r>
      <w:r w:rsidR="007E2FEA">
        <w:t xml:space="preserve"> </w:t>
      </w:r>
      <w:r w:rsidR="007E2FEA">
        <w:fldChar w:fldCharType="begin"/>
      </w:r>
      <w:r w:rsidR="007164FC">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E2FEA">
        <w:fldChar w:fldCharType="separate"/>
      </w:r>
      <w:r w:rsidR="007164FC">
        <w:rPr>
          <w:noProof/>
        </w:rPr>
        <w:t>[141]</w:t>
      </w:r>
      <w:r w:rsidR="007E2FEA">
        <w:fldChar w:fldCharType="end"/>
      </w:r>
      <w:r w:rsidR="00144FAA">
        <w:t xml:space="preserve"> instead of numerically, substantially improving the fitting time.</w:t>
      </w:r>
      <w:r w:rsidR="007E2FEA">
        <w:t xml:space="preserve"> </w:t>
      </w:r>
      <w:r w:rsidR="005563B4">
        <w:t>To fit the qMT parameters in</w:t>
      </w:r>
      <w:r w:rsidR="00D77746">
        <w:t xml:space="preserve"> the model</w:t>
      </w:r>
      <w:r w:rsidR="005563B4">
        <w:t>,</w:t>
      </w:r>
      <w:r w:rsidR="00D77746">
        <w:t xml:space="preserve"> s</w:t>
      </w:r>
      <w:r w:rsidR="005563B4">
        <w:t>everal MT-weighted SPGR image acquisitions are needed</w:t>
      </w:r>
      <w:r w:rsidR="007E2FEA">
        <w:t xml:space="preserve"> at several different off-resonance frequencies (Δ) and effective MT-pulse flip angles (FA</w:t>
      </w:r>
      <w:r w:rsidR="007E2FEA">
        <w:rPr>
          <w:vertAlign w:val="subscript"/>
        </w:rPr>
        <w:t>MT</w:t>
      </w:r>
      <w:r w:rsidR="007E2FEA">
        <w:t xml:space="preserve">, </w:t>
      </w:r>
      <w:r w:rsidR="005563B4">
        <w:t xml:space="preserve">the excitation flip angle that would occur if the RF pulse was applied on resonance, and </w:t>
      </w:r>
      <w:r w:rsidR="007E2FEA">
        <w:t xml:space="preserve">related to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7E2FEA">
        <w:t>),</w:t>
      </w:r>
      <w:r w:rsidR="00D77746">
        <w:t xml:space="preserve"> in addition to one image without an MT pulse (</w:t>
      </w:r>
      <w:r w:rsidR="00D77746">
        <w:rPr>
          <w:i/>
        </w:rPr>
        <w:t>I</w:t>
      </w:r>
      <w:r w:rsidR="00D77746">
        <w:rPr>
          <w:i/>
          <w:vertAlign w:val="subscript"/>
        </w:rPr>
        <w:t>0</w:t>
      </w:r>
      <w:r w:rsidR="00D77746">
        <w:t>) for data normalization. Plots of normalized MT-weighted data as a function of off-resonance frequencies for each FA</w:t>
      </w:r>
      <w:r w:rsidR="00D77746">
        <w:rPr>
          <w:vertAlign w:val="subscript"/>
        </w:rPr>
        <w:t>MT</w:t>
      </w:r>
      <w:r w:rsidR="00D77746">
        <w:t xml:space="preserve"> are </w:t>
      </w:r>
      <w:r w:rsidR="005563B4">
        <w:t>typically</w:t>
      </w:r>
      <w:r w:rsidR="00D77746">
        <w:t xml:space="preserve"> referred to as </w:t>
      </w:r>
      <w:r w:rsidR="005563B4">
        <w:t>a “Z-spectrum</w:t>
      </w:r>
      <w:r w:rsidR="00D77746">
        <w:t xml:space="preserve">”. </w:t>
      </w:r>
      <w:r w:rsidR="005563B4">
        <w:t>In addition to the MT data and</w:t>
      </w:r>
      <w:r w:rsidR="00D77746">
        <w:t xml:space="preserve"> T</w:t>
      </w:r>
      <w:r w:rsidR="00D77746">
        <w:rPr>
          <w:vertAlign w:val="subscript"/>
        </w:rPr>
        <w:t>1</w:t>
      </w:r>
      <w:r w:rsidR="00D77746">
        <w:t xml:space="preserve"> map </w:t>
      </w:r>
      <w:r w:rsidR="005563B4">
        <w:t>needed to constrain</w:t>
      </w:r>
      <w:r w:rsidR="00D77746">
        <w:t xml:space="preserve"> the model parameters, B</w:t>
      </w:r>
      <w:r w:rsidR="00D77746">
        <w:rPr>
          <w:vertAlign w:val="subscript"/>
        </w:rPr>
        <w:t>0</w:t>
      </w:r>
      <w:r w:rsidR="00D77746">
        <w:t xml:space="preserve"> and B</w:t>
      </w:r>
      <w:r w:rsidR="00D77746">
        <w:rPr>
          <w:vertAlign w:val="subscript"/>
        </w:rPr>
        <w:t>1</w:t>
      </w:r>
      <w:r w:rsidR="00D77746">
        <w:t xml:space="preserve"> maps are </w:t>
      </w:r>
      <w:r w:rsidR="005563B4">
        <w:t xml:space="preserve">also </w:t>
      </w:r>
      <w:r w:rsidR="00D77746">
        <w:t xml:space="preserve">typically acquired as corrective factors for Δ and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D77746">
        <w:rPr>
          <w:rFonts w:eastAsiaTheme="minorEastAsia"/>
        </w:rPr>
        <w:t>, respectively.</w:t>
      </w:r>
      <w:r w:rsidR="00D70E4C">
        <w:rPr>
          <w:rFonts w:eastAsiaTheme="minorEastAsia"/>
        </w:rPr>
        <w:t xml:space="preserve"> </w:t>
      </w:r>
      <w:r w:rsidR="000E3176">
        <w:rPr>
          <w:rFonts w:eastAsiaTheme="minorEastAsia"/>
        </w:rPr>
        <w:t>Open-source software to simulate and fit qMT data using the Sled and Pike model (and several</w:t>
      </w:r>
      <w:r w:rsidR="005563B4">
        <w:rPr>
          <w:rFonts w:eastAsiaTheme="minorEastAsia"/>
        </w:rPr>
        <w:t xml:space="preserve"> other models</w:t>
      </w:r>
      <w:r w:rsidR="000E3176">
        <w:rPr>
          <w:rFonts w:eastAsiaTheme="minorEastAsia"/>
        </w:rPr>
        <w:t xml:space="preserve">) </w:t>
      </w:r>
      <w:r w:rsidR="005563B4">
        <w:rPr>
          <w:rFonts w:eastAsiaTheme="minorEastAsia"/>
        </w:rPr>
        <w:t>was</w:t>
      </w:r>
      <w:r w:rsidR="000E3176">
        <w:rPr>
          <w:rFonts w:eastAsiaTheme="minorEastAsia"/>
        </w:rPr>
        <w:t xml:space="preserve"> recently</w:t>
      </w:r>
      <w:r w:rsidR="005563B4">
        <w:rPr>
          <w:rFonts w:eastAsiaTheme="minorEastAsia"/>
        </w:rPr>
        <w:t xml:space="preserve"> published and</w:t>
      </w:r>
      <w:r w:rsidR="000E3176">
        <w:rPr>
          <w:rFonts w:eastAsiaTheme="minorEastAsia"/>
        </w:rPr>
        <w:t xml:space="preserve"> released online </w:t>
      </w:r>
      <w:r w:rsidR="000E3176">
        <w:rPr>
          <w:rFonts w:eastAsiaTheme="minorEastAsia"/>
        </w:rPr>
        <w:fldChar w:fldCharType="begin"/>
      </w:r>
      <w:r w:rsidR="00704E40">
        <w:rPr>
          <w:rFonts w:eastAsiaTheme="minorEastAsia"/>
        </w:rPr>
        <w:instrText xml:space="preserve"> ADDIN EN.CITE &lt;EndNote&gt;&lt;Cite&gt;&lt;Author&gt;Cabana&lt;/Author&gt;&lt;Year&gt;2015&lt;/Year&gt;&lt;RecNum&gt;8231&lt;/RecNum&gt;&lt;DisplayText&gt;[150]&lt;/DisplayText&gt;&lt;record&gt;&lt;rec-number&gt;8231&lt;/rec-number&gt;&lt;foreign-keys&gt;&lt;key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0E3176">
        <w:rPr>
          <w:rFonts w:eastAsiaTheme="minorEastAsia"/>
        </w:rPr>
        <w:fldChar w:fldCharType="separate"/>
      </w:r>
      <w:r w:rsidR="007164FC">
        <w:rPr>
          <w:rFonts w:eastAsiaTheme="minorEastAsia"/>
          <w:noProof/>
        </w:rPr>
        <w:t>[150]</w:t>
      </w:r>
      <w:r w:rsidR="000E3176">
        <w:rPr>
          <w:rFonts w:eastAsiaTheme="minorEastAsia"/>
        </w:rPr>
        <w:fldChar w:fldCharType="end"/>
      </w:r>
      <w:r w:rsidR="000E3176">
        <w:rPr>
          <w:rFonts w:eastAsiaTheme="minorEastAsia"/>
        </w:rPr>
        <w:t>.</w:t>
      </w:r>
    </w:p>
    <w:p w14:paraId="693C1777" w14:textId="27E8D9D0" w:rsidR="008D2897" w:rsidRDefault="00BF47D4" w:rsidP="008D2897">
      <w:r>
        <w:t>The qMT parameter that has demonstrated the most potential for inferring information about tissue abnormalities</w:t>
      </w:r>
      <w:r w:rsidR="00383D61">
        <w:t xml:space="preserve"> </w:t>
      </w:r>
      <w:r w:rsidR="001E10B6">
        <w:t xml:space="preserve">in MS </w:t>
      </w:r>
      <w:r w:rsidR="00383D61">
        <w:t>is the pool-size ratio F, which is a measure of the restricted pool size of macromolecular content relative to the local water content.</w:t>
      </w:r>
      <w:r>
        <w:t xml:space="preserve"> In post-mortem MS brains, </w:t>
      </w:r>
      <w:r w:rsidR="00383D61">
        <w:t xml:space="preserve">F has been shown to </w:t>
      </w:r>
      <w:r w:rsidR="00D5077F">
        <w:t xml:space="preserve">strongly </w:t>
      </w:r>
      <w:r w:rsidR="001E10B6">
        <w:t>correlate</w:t>
      </w:r>
      <w:r w:rsidR="005053FF">
        <w:t xml:space="preserve"> with myelin content </w:t>
      </w:r>
      <w:r w:rsidR="00C6404D">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C6404D">
        <w:instrText xml:space="preserve"> ADDIN EN.CITE </w:instrText>
      </w:r>
      <w:r w:rsidR="00C6404D">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C6404D">
        <w:instrText xml:space="preserve"> ADDIN EN.CITE.DATA </w:instrText>
      </w:r>
      <w:r w:rsidR="00C6404D">
        <w:fldChar w:fldCharType="end"/>
      </w:r>
      <w:r w:rsidR="00C6404D">
        <w:fldChar w:fldCharType="separate"/>
      </w:r>
      <w:r w:rsidR="00C6404D">
        <w:rPr>
          <w:noProof/>
        </w:rPr>
        <w:t>[39]</w:t>
      </w:r>
      <w:r w:rsidR="00C6404D">
        <w:fldChar w:fldCharType="end"/>
      </w:r>
      <w:r w:rsidR="005053FF">
        <w:t>, and significant differences in F were measured between WM lesions and NAWM, de- and re-my</w:t>
      </w:r>
      <w:r w:rsidR="00945F00">
        <w:t>e</w:t>
      </w:r>
      <w:r w:rsidR="005053FF">
        <w:t>linated lesions, and between remyelinated lesions and NAWM.</w:t>
      </w:r>
      <w:r w:rsidR="00945F00">
        <w:t xml:space="preserve"> This study also suggested that F may be a more specific biomarker for myelin loss than MTR, particularly in NAWM. Several studies have reported significant difference in F </w:t>
      </w:r>
      <w:r w:rsidR="00945F00" w:rsidRPr="00D5077F">
        <w:rPr>
          <w:i/>
          <w:rPrChange w:id="53" w:author="G. Bruce Pike" w:date="2017-12-07T13:21:00Z">
            <w:rPr/>
          </w:rPrChange>
        </w:rPr>
        <w:t>in vivo</w:t>
      </w:r>
      <w:r w:rsidR="00945F00">
        <w:t xml:space="preserve"> between MS lesions and NAWM</w:t>
      </w:r>
      <w:r w:rsidR="009A2A66">
        <w:t>/</w:t>
      </w:r>
      <w:r w:rsidR="00945F00">
        <w:t xml:space="preserve">controls </w:t>
      </w:r>
      <w:r w:rsidR="00945F00">
        <w:fldChar w:fldCharType="begin">
          <w:fldData xml:space="preserve">PEVuZE5vdGU+PENpdGU+PEF1dGhvcj5TbGVkPC9BdXRob3I+PFllYXI+MjAwMTwvWWVhcj48UmVj
TnVtPjE3PC9SZWNOdW0+PERpc3BsYXlUZXh0PlsxNDIsMTQ3XTwvRGlzcGxheVRleHQ+PHJlY29y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TnVtPjE3PC9SZWNOdW0+PERpc3BsYXlUZXh0PlsxNDIsMTQ3XTwvRGlzcGxheVRleHQ+PHJlY29y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7164FC">
        <w:instrText xml:space="preserve"> ADDIN EN.CITE.DATA </w:instrText>
      </w:r>
      <w:r w:rsidR="007164FC">
        <w:fldChar w:fldCharType="end"/>
      </w:r>
      <w:r w:rsidR="00945F00">
        <w:fldChar w:fldCharType="separate"/>
      </w:r>
      <w:r w:rsidR="007164FC">
        <w:rPr>
          <w:noProof/>
        </w:rPr>
        <w:t>[142,147]</w:t>
      </w:r>
      <w:r w:rsidR="00945F00">
        <w:fldChar w:fldCharType="end"/>
      </w:r>
      <w:r w:rsidR="0060048F">
        <w:t xml:space="preserve">, </w:t>
      </w:r>
      <w:r w:rsidR="002D4E67">
        <w:t xml:space="preserve">and in the longitudinal evolution of acute MS lesions </w:t>
      </w:r>
      <w:r w:rsidR="002D4E67">
        <w:fldChar w:fldCharType="begin">
          <w:fldData xml:space="preserve">PEVuZE5vdGU+PENpdGU+PEF1dGhvcj5MZXZlc3F1ZTwvQXV0aG9yPjxZZWFyPjIwMTA8L1llYXI+
PFJlY051bT4xNTwvUmVjTnVtPjxEaXNwbGF5VGV4dD5bMTUxXTwvRGlzcGxheVRleHQ+PHJlY29y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7164FC">
        <w:instrText xml:space="preserve"> ADDIN EN.CITE </w:instrText>
      </w:r>
      <w:r w:rsidR="007164FC">
        <w:fldChar w:fldCharType="begin">
          <w:fldData xml:space="preserve">PEVuZE5vdGU+PENpdGU+PEF1dGhvcj5MZXZlc3F1ZTwvQXV0aG9yPjxZZWFyPjIwMTA8L1llYXI+
PFJlY051bT4xNTwvUmVjTnVtPjxEaXNwbGF5VGV4dD5bMTUxXTwvRGlzcGxheVRleHQ+PHJlY29y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7164FC">
        <w:instrText xml:space="preserve"> ADDIN EN.CITE.DATA </w:instrText>
      </w:r>
      <w:r w:rsidR="007164FC">
        <w:fldChar w:fldCharType="end"/>
      </w:r>
      <w:r w:rsidR="002D4E67">
        <w:fldChar w:fldCharType="separate"/>
      </w:r>
      <w:r w:rsidR="007164FC">
        <w:rPr>
          <w:noProof/>
        </w:rPr>
        <w:t>[151]</w:t>
      </w:r>
      <w:r w:rsidR="002D4E67">
        <w:fldChar w:fldCharType="end"/>
      </w:r>
      <w:r w:rsidR="00945F00">
        <w:t>.</w:t>
      </w:r>
      <w:r w:rsidR="00797813">
        <w:t xml:space="preserve"> In healthy brains, regional variations of F across different WM/GM regions of the brains have be reported </w:t>
      </w:r>
      <w:r w:rsidR="00797813">
        <w:fldChar w:fldCharType="begin"/>
      </w:r>
      <w:r w:rsidR="007164FC">
        <w:instrText xml:space="preserve"> ADDIN EN.CITE &lt;EndNote&gt;&lt;Cite&gt;&lt;Author&gt;Sled&lt;/Author&gt;&lt;Year&gt;2004&lt;/Year&gt;&lt;RecNum&gt;2773&lt;/RecNum&gt;&lt;DisplayText&gt;[152]&lt;/DisplayText&gt;&lt;record&gt;&lt;rec-number&gt;2773&lt;/rec-number&gt;&lt;foreign-keys&gt;&lt;key app="EN" db-id="wsx2zxvfv2f923ezt58xsvan9zzwpdv5vewx" timestamp="1338573796"&gt;2773&lt;/key&gt;&lt;/foreign-keys&gt;&lt;ref-type name="Journal Article"&gt;17&lt;/ref-type&gt;&lt;contributors&gt;&lt;authors&gt;&lt;author&gt;Sled, J. G.&lt;/author&gt;&lt;author&gt;Levesque, I.&lt;/author&gt;&lt;author&gt;Santos, A. C.&lt;/author&gt;&lt;author&gt;Francis, S. J.&lt;/author&gt;&lt;author&gt;Narayanan, S.&lt;/author&gt;&lt;author&gt;Brass, S. D.&lt;/author&gt;&lt;author&gt;Arnold, D. L.&lt;/author&gt;&lt;author&gt;Pike, G. B.&lt;/author&gt;&lt;/authors&gt;&lt;/contributors&gt;&lt;auth-address&gt;Sled, Jg&amp;#xD;Hosp Sick Children, 555 Univ Ave, Toronto, ON M5G 1X8, Canada&amp;#xD;Hosp Sick Children, 555 Univ Ave, Toronto, ON M5G 1X8, Canada&amp;#xD;McGill Univ, Montreal Neurol Inst, McConnell Brain Imaging Ctr, Montreal, PQ H3A 2T5, Canada&lt;/auth-address&gt;&lt;titles&gt;&lt;title&gt;Regional variations in normal brain shown by quantitative magnetization transfer imaging&lt;/title&gt;&lt;secondary-title&gt;Magnetic Resonance in Medicine&lt;/secondary-title&gt;&lt;alt-title&gt;Magnet Reson Med&lt;/alt-title&gt;&lt;/titles&gt;&lt;periodical&gt;&lt;full-title&gt;Magnetic Resonance in Medicine&lt;/full-title&gt;&lt;abbr-1&gt;Magn. Reson. Med.&lt;/abbr-1&gt;&lt;abbr-2&gt;Magn Reson Med&lt;/abbr-2&gt;&lt;/periodical&gt;&lt;pages&gt;299-303&lt;/pages&gt;&lt;volume&gt;51&lt;/volume&gt;&lt;number&gt;2&lt;/number&gt;&lt;keywords&gt;&lt;keyword&gt;magnetization transfer&lt;/keyword&gt;&lt;keyword&gt;quantitative imaging&lt;/keyword&gt;&lt;keyword&gt;t-2 relaxation&lt;/keyword&gt;&lt;keyword&gt;white matter&lt;/keyword&gt;&lt;keyword&gt;myelin&lt;/keyword&gt;&lt;keyword&gt;white-matter&lt;/keyword&gt;&lt;keyword&gt;multiple-sclerosis&lt;/keyword&gt;&lt;keyword&gt;mri&lt;/keyword&gt;&lt;keyword&gt;water&lt;/keyword&gt;&lt;keyword&gt;relaxation&lt;/keyword&gt;&lt;keyword&gt;myelin&lt;/keyword&gt;&lt;keyword&gt;t(2)&lt;/keyword&gt;&lt;/keywords&gt;&lt;dates&gt;&lt;year&gt;2004&lt;/year&gt;&lt;pub-dates&gt;&lt;date&gt;Feb&lt;/date&gt;&lt;/pub-dates&gt;&lt;/dates&gt;&lt;isbn&gt;0740-3194&lt;/isbn&gt;&lt;accession-num&gt;ISI:000188718600012&lt;/accession-num&gt;&lt;urls&gt;&lt;related-urls&gt;&lt;url&gt;&amp;lt;Go to ISI&amp;gt;://000188718600012&lt;/url&gt;&lt;/related-urls&gt;&lt;/urls&gt;&lt;electronic-resource-num&gt;Doi 10.1002/Mrm.10701&lt;/electronic-resource-num&gt;&lt;language&gt;English&lt;/language&gt;&lt;/record&gt;&lt;/Cite&gt;&lt;/EndNote&gt;</w:instrText>
      </w:r>
      <w:r w:rsidR="00797813">
        <w:fldChar w:fldCharType="separate"/>
      </w:r>
      <w:r w:rsidR="007164FC">
        <w:rPr>
          <w:noProof/>
        </w:rPr>
        <w:t>[152]</w:t>
      </w:r>
      <w:r w:rsidR="00797813">
        <w:fldChar w:fldCharType="end"/>
      </w:r>
      <w:r w:rsidR="00797813">
        <w:t xml:space="preserve">, and </w:t>
      </w:r>
      <w:r w:rsidR="00D5077F">
        <w:t xml:space="preserve">excellent </w:t>
      </w:r>
      <w:r w:rsidR="00797813">
        <w:t xml:space="preserve">scan-rescan reproducibility has been demonstrated </w:t>
      </w:r>
      <w:r w:rsidR="00797813">
        <w:fldChar w:fldCharType="begin">
          <w:fldData xml:space="preserve">PEVuZE5vdGU+PENpdGU+PEF1dGhvcj5MZXZlc3F1ZTwvQXV0aG9yPjxZZWFyPjIwMTA8L1llYXI+
PFJlY051bT4xNjwvUmVjTnVtPjxEaXNwbGF5VGV4dD5bMTUzXTwvRGlzcGxheVRleHQ+PHJlY29y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164FC">
        <w:instrText xml:space="preserve"> ADDIN EN.CITE </w:instrText>
      </w:r>
      <w:r w:rsidR="007164FC">
        <w:fldChar w:fldCharType="begin">
          <w:fldData xml:space="preserve">PEVuZE5vdGU+PENpdGU+PEF1dGhvcj5MZXZlc3F1ZTwvQXV0aG9yPjxZZWFyPjIwMTA8L1llYXI+
PFJlY051bT4xNjwvUmVjTnVtPjxEaXNwbGF5VGV4dD5bMTUzXTwvRGlzcGxheVRleHQ+PHJlY29y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164FC">
        <w:instrText xml:space="preserve"> ADDIN EN.CITE.DATA </w:instrText>
      </w:r>
      <w:r w:rsidR="007164FC">
        <w:fldChar w:fldCharType="end"/>
      </w:r>
      <w:r w:rsidR="00797813">
        <w:fldChar w:fldCharType="separate"/>
      </w:r>
      <w:r w:rsidR="007164FC">
        <w:rPr>
          <w:noProof/>
        </w:rPr>
        <w:t>[153]</w:t>
      </w:r>
      <w:r w:rsidR="00797813">
        <w:fldChar w:fldCharType="end"/>
      </w:r>
      <w:r w:rsidR="00797813">
        <w:t xml:space="preserve">. </w:t>
      </w:r>
      <w:r w:rsidR="00A04852">
        <w:t xml:space="preserve">F has also been a good predictor of de/re-myelination in animal models of MS </w:t>
      </w:r>
      <w:r w:rsidR="00A04852">
        <w:fldChar w:fldCharType="begin">
          <w:fldData xml:space="preserve">PEVuZE5vdGU+PENpdGU+PEF1dGhvcj5SYXVzY2g8L0F1dGhvcj48WWVhcj4yMDA5PC9ZZWFyPjxS
ZWNOdW0+ODQxMjwvUmVjTnVtPjxEaXNwbGF5VGV4dD5bMTU0LDE1NV08L0Rpc3BsYXlUZXh0Pjxy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7164FC">
        <w:instrText xml:space="preserve"> ADDIN EN.CITE </w:instrText>
      </w:r>
      <w:r w:rsidR="007164FC">
        <w:fldChar w:fldCharType="begin">
          <w:fldData xml:space="preserve">PEVuZE5vdGU+PENpdGU+PEF1dGhvcj5SYXVzY2g8L0F1dGhvcj48WWVhcj4yMDA5PC9ZZWFyPjxS
ZWNOdW0+ODQxMjwvUmVjTnVtPjxEaXNwbGF5VGV4dD5bMTU0LDE1NV08L0Rpc3BsYXlUZXh0Pjxy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7164FC">
        <w:instrText xml:space="preserve"> ADDIN EN.CITE.DATA </w:instrText>
      </w:r>
      <w:r w:rsidR="007164FC">
        <w:fldChar w:fldCharType="end"/>
      </w:r>
      <w:r w:rsidR="00A04852">
        <w:fldChar w:fldCharType="separate"/>
      </w:r>
      <w:r w:rsidR="007164FC">
        <w:rPr>
          <w:noProof/>
        </w:rPr>
        <w:t>[154,155]</w:t>
      </w:r>
      <w:r w:rsidR="00A04852">
        <w:fldChar w:fldCharType="end"/>
      </w:r>
      <w:r w:rsidR="00797813">
        <w:t>.</w:t>
      </w:r>
      <w:r w:rsidR="00E14A19">
        <w:t xml:space="preserve"> Beyond MS, other potential applications of qMT have been explored, such as </w:t>
      </w:r>
      <w:r w:rsidR="004E3965">
        <w:t xml:space="preserve">Alzheimer’s </w:t>
      </w:r>
      <w:r w:rsidR="004E3965">
        <w:fldChar w:fldCharType="begin">
          <w:fldData xml:space="preserve">PEVuZE5vdGU+PENpdGU+PEF1dGhvcj5HaXVsaWV0dGk8L0F1dGhvcj48WWVhcj4yMDEyPC9ZZWFy
PjxSZWNOdW0+ODA0ODwvUmVjTnVtPjxEaXNwbGF5VGV4dD5bMTU2XTwvRGlzcGxheVRleHQ+PHJl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7164FC">
        <w:instrText xml:space="preserve"> ADDIN EN.CITE </w:instrText>
      </w:r>
      <w:r w:rsidR="007164FC">
        <w:fldChar w:fldCharType="begin">
          <w:fldData xml:space="preserve">PEVuZE5vdGU+PENpdGU+PEF1dGhvcj5HaXVsaWV0dGk8L0F1dGhvcj48WWVhcj4yMDEyPC9ZZWFy
PjxSZWNOdW0+ODA0ODwvUmVjTnVtPjxEaXNwbGF5VGV4dD5bMTU2XTwvRGlzcGxheVRleHQ+PHJl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7164FC">
        <w:instrText xml:space="preserve"> ADDIN EN.CITE.DATA </w:instrText>
      </w:r>
      <w:r w:rsidR="007164FC">
        <w:fldChar w:fldCharType="end"/>
      </w:r>
      <w:r w:rsidR="004E3965">
        <w:fldChar w:fldCharType="separate"/>
      </w:r>
      <w:r w:rsidR="007164FC">
        <w:rPr>
          <w:noProof/>
        </w:rPr>
        <w:t>[156]</w:t>
      </w:r>
      <w:r w:rsidR="004E3965">
        <w:fldChar w:fldCharType="end"/>
      </w:r>
      <w:r w:rsidR="004E3965">
        <w:t xml:space="preserve">, </w:t>
      </w:r>
      <w:r w:rsidR="008E675D">
        <w:t>breast imaging</w:t>
      </w:r>
      <w:r w:rsidR="00EA5FE8">
        <w:t xml:space="preserve"> </w:t>
      </w:r>
      <w:r w:rsidR="00EA5FE8">
        <w:fldChar w:fldCharType="begin"/>
      </w:r>
      <w:r w:rsidR="007164FC">
        <w:instrText xml:space="preserve"> ADDIN EN.CITE &lt;EndNote&gt;&lt;Cite&gt;&lt;Author&gt;Arlinghaus&lt;/Author&gt;&lt;Year&gt;2016&lt;/Year&gt;&lt;RecNum&gt;8246&lt;/RecNum&gt;&lt;DisplayText&gt;[157]&lt;/DisplayText&gt;&lt;record&gt;&lt;rec-number&gt;8246&lt;/rec-number&gt;&lt;foreign-keys&gt;&lt;key app="EN" db-id="wsx2zxvfv2f923ezt58xsvan9zzwpdv5vewx" timestamp="1485180066"&gt;8246&lt;/key&gt;&lt;/foreign-keys&gt;&lt;ref-type name="Journal Article"&gt;17&lt;/ref-type&gt;&lt;contributors&gt;&lt;authors&gt;&lt;author&gt;Arlinghaus, Lori R.&lt;/author&gt;&lt;author&gt;Dortch, Richard D.&lt;/author&gt;&lt;author&gt;Whisenant, Jennifer G.&lt;/author&gt;&lt;author&gt;Kang, Hakmook&lt;/author&gt;&lt;author&gt;Abramson, Richard G.&lt;/author&gt;&lt;author&gt;Yankeelov, Thomas E.&lt;/author&gt;&lt;/authors&gt;&lt;/contributors&gt;&lt;titles&gt;&lt;title&gt;Quantitative Magnetization Transfer Imaging of the Breast at 3.0 T: Reproducibility in Healthy Volunteers&lt;/title&gt;&lt;secondary-title&gt;Tomography : a journal for imaging research&lt;/secondary-title&gt;&lt;/titles&gt;&lt;pages&gt;260-266&lt;/pages&gt;&lt;volume&gt;2&lt;/volume&gt;&lt;number&gt;4&lt;/number&gt;&lt;dates&gt;&lt;year&gt;2016&lt;/year&gt;&lt;/dates&gt;&lt;isbn&gt;2379-1381&lt;/isbn&gt;&lt;accession-num&gt;PMC5228602&lt;/accession-num&gt;&lt;urls&gt;&lt;related-urls&gt;&lt;url&gt;http://www.ncbi.nlm.nih.gov/pmc/articles/PMC5228602/&lt;/url&gt;&lt;/related-urls&gt;&lt;/urls&gt;&lt;electronic-resource-num&gt;10.18383/j.tom.2016.00142&lt;/electronic-resource-num&gt;&lt;remote-database-name&gt;PMC&lt;/remote-database-name&gt;&lt;/record&gt;&lt;/Cite&gt;&lt;/EndNote&gt;</w:instrText>
      </w:r>
      <w:r w:rsidR="00EA5FE8">
        <w:fldChar w:fldCharType="separate"/>
      </w:r>
      <w:r w:rsidR="007164FC">
        <w:rPr>
          <w:noProof/>
        </w:rPr>
        <w:t>[157]</w:t>
      </w:r>
      <w:r w:rsidR="00EA5FE8">
        <w:fldChar w:fldCharType="end"/>
      </w:r>
      <w:r w:rsidR="008E675D">
        <w:t xml:space="preserve">, </w:t>
      </w:r>
      <w:r w:rsidR="00501BCB">
        <w:t>cartilage</w:t>
      </w:r>
      <w:r w:rsidR="004E3965">
        <w:t xml:space="preserve"> imaging</w:t>
      </w:r>
      <w:r w:rsidR="00501BCB">
        <w:t xml:space="preserve"> </w:t>
      </w:r>
      <w:r w:rsidR="00501BCB">
        <w:fldChar w:fldCharType="begin">
          <w:fldData xml:space="preserve">PEVuZE5vdGU+PENpdGU+PEF1dGhvcj5TdGlrb3Y8L0F1dGhvcj48WWVhcj4yMDExPC9ZZWFyPjxS
ZWNOdW0+ODA1MDwvUmVjTnVtPjxEaXNwbGF5VGV4dD5bMTU4XTwvRGlzcGxheVRleHQ+PHJlY29y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7164FC">
        <w:instrText xml:space="preserve"> ADDIN EN.CITE </w:instrText>
      </w:r>
      <w:r w:rsidR="007164FC">
        <w:fldChar w:fldCharType="begin">
          <w:fldData xml:space="preserve">PEVuZE5vdGU+PENpdGU+PEF1dGhvcj5TdGlrb3Y8L0F1dGhvcj48WWVhcj4yMDExPC9ZZWFyPjxS
ZWNOdW0+ODA1MDwvUmVjTnVtPjxEaXNwbGF5VGV4dD5bMTU4XTwvRGlzcGxheVRleHQ+PHJlY29y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7164FC">
        <w:instrText xml:space="preserve"> ADDIN EN.CITE.DATA </w:instrText>
      </w:r>
      <w:r w:rsidR="007164FC">
        <w:fldChar w:fldCharType="end"/>
      </w:r>
      <w:r w:rsidR="00501BCB">
        <w:fldChar w:fldCharType="separate"/>
      </w:r>
      <w:r w:rsidR="007164FC">
        <w:rPr>
          <w:noProof/>
        </w:rPr>
        <w:t>[158]</w:t>
      </w:r>
      <w:r w:rsidR="00501BCB">
        <w:fldChar w:fldCharType="end"/>
      </w:r>
      <w:r w:rsidR="00E14A19">
        <w:t xml:space="preserve">, g-ratio imaging </w:t>
      </w:r>
      <w:r w:rsidR="00FB08E4">
        <w:fldChar w:fldCharType="begin">
          <w:fldData xml:space="preserve">PEVuZE5vdGU+PENpdGU+PEF1dGhvcj5TdGlrb3Y8L0F1dGhvcj48WWVhcj4yMDE1PC9ZZWFyPjxS
ZWNOdW0+ODIxMTwvUmVjTnVtPjxEaXNwbGF5VGV4dD5bMTM0LDE1OV08L0Rpc3BsYXlUZXh0Pjxy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7164FC">
        <w:instrText xml:space="preserve"> ADDIN EN.CITE </w:instrText>
      </w:r>
      <w:r w:rsidR="007164FC">
        <w:fldChar w:fldCharType="begin">
          <w:fldData xml:space="preserve">PEVuZE5vdGU+PENpdGU+PEF1dGhvcj5TdGlrb3Y8L0F1dGhvcj48WWVhcj4yMDE1PC9ZZWFyPjxS
ZWNOdW0+ODIxMTwvUmVjTnVtPjxEaXNwbGF5VGV4dD5bMTM0LDE1OV08L0Rpc3BsYXlUZXh0Pjxy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7164FC">
        <w:instrText xml:space="preserve"> ADDIN EN.CITE.DATA </w:instrText>
      </w:r>
      <w:r w:rsidR="007164FC">
        <w:fldChar w:fldCharType="end"/>
      </w:r>
      <w:r w:rsidR="00FB08E4">
        <w:fldChar w:fldCharType="separate"/>
      </w:r>
      <w:r w:rsidR="007164FC">
        <w:rPr>
          <w:noProof/>
        </w:rPr>
        <w:t>[134,159]</w:t>
      </w:r>
      <w:r w:rsidR="00FB08E4">
        <w:fldChar w:fldCharType="end"/>
      </w:r>
      <w:r w:rsidR="00E14A19">
        <w:t>, and</w:t>
      </w:r>
      <w:r w:rsidR="00233EC6">
        <w:t xml:space="preserve"> the</w:t>
      </w:r>
      <w:r w:rsidR="00303788">
        <w:t xml:space="preserve"> characterization of</w:t>
      </w:r>
      <w:r w:rsidR="00E14A19">
        <w:t xml:space="preserve"> </w:t>
      </w:r>
      <w:commentRangeStart w:id="54"/>
      <w:r w:rsidR="00303788">
        <w:t xml:space="preserve">dry-cured hams </w:t>
      </w:r>
      <w:commentRangeEnd w:id="54"/>
      <w:r w:rsidR="002B1296">
        <w:rPr>
          <w:rStyle w:val="Marquedecommentaire"/>
        </w:rPr>
        <w:commentReference w:id="54"/>
      </w:r>
      <w:r w:rsidR="00303788">
        <w:fldChar w:fldCharType="begin"/>
      </w:r>
      <w:r w:rsidR="007164FC">
        <w:instrText xml:space="preserve"> ADDIN EN.CITE &lt;EndNote&gt;&lt;Cite&gt;&lt;Author&gt;Bajd&lt;/Author&gt;&lt;Year&gt;2016&lt;/Year&gt;&lt;RecNum&gt;8440&lt;/RecNum&gt;&lt;DisplayText&gt;[160]&lt;/DisplayText&gt;&lt;record&gt;&lt;rec-number&gt;8440&lt;/rec-number&gt;&lt;foreign-keys&gt;&lt;key app="EN" db-id="wsx2zxvfv2f923ezt58xsvan9zzwpdv5vewx" timestamp="1511827167"&gt;8440&lt;/key&gt;&lt;/foreign-keys&gt;&lt;ref-type name="Journal Article"&gt;17&lt;/ref-type&gt;&lt;contributors&gt;&lt;authors&gt;&lt;author&gt;Bajd, Franci&lt;/author&gt;&lt;author&gt;Škrlep, Martin&lt;/author&gt;&lt;author&gt;Čandek-Potokar, Marjeta&lt;/author&gt;&lt;author&gt;Vidmar, Jernej&lt;/author&gt;&lt;author&gt;Serša, Igor&lt;/author&gt;&lt;/authors&gt;&lt;/contributors&gt;&lt;titles&gt;&lt;title&gt;Application of quantitative magnetization transfer magnetic resonance imaging for characterization of dry-cured hams&lt;/title&gt;&lt;secondary-title&gt;Meat Science&lt;/secondary-title&gt;&lt;/titles&gt;&lt;periodical&gt;&lt;full-title&gt;Meat Science&lt;/full-title&gt;&lt;abbr-1&gt;Meat Sci.&lt;/abbr-1&gt;&lt;abbr-2&gt;Meat Sci&lt;/abbr-2&gt;&lt;/periodical&gt;&lt;pages&gt;109-118&lt;/pages&gt;&lt;volume&gt;122&lt;/volume&gt;&lt;number&gt;Supplement C&lt;/number&gt;&lt;keywords&gt;&lt;keyword&gt;Dry-cured ham&lt;/keyword&gt;&lt;keyword&gt;Magnetic resonance imaging&lt;/keyword&gt;&lt;keyword&gt;Quantitative magnetization transfer&lt;/keyword&gt;&lt;keyword&gt;Dehydration&lt;/keyword&gt;&lt;keyword&gt;Proteolysis&lt;/keyword&gt;&lt;/keywords&gt;&lt;dates&gt;&lt;year&gt;2016&lt;/year&gt;&lt;pub-dates&gt;&lt;date&gt;2016/12/01/&lt;/date&gt;&lt;/pub-dates&gt;&lt;/dates&gt;&lt;isbn&gt;0309-1740&lt;/isbn&gt;&lt;urls&gt;&lt;related-urls&gt;&lt;url&gt;http://www.sciencedirect.com/science/article/pii/S0309174016302479&lt;/url&gt;&lt;/related-urls&gt;&lt;/urls&gt;&lt;electronic-resource-num&gt;https://doi.org/10.1016/j.meatsci.2016.08.001&lt;/electronic-resource-num&gt;&lt;/record&gt;&lt;/Cite&gt;&lt;/EndNote&gt;</w:instrText>
      </w:r>
      <w:r w:rsidR="00303788">
        <w:fldChar w:fldCharType="separate"/>
      </w:r>
      <w:r w:rsidR="007164FC">
        <w:rPr>
          <w:noProof/>
        </w:rPr>
        <w:t>[160]</w:t>
      </w:r>
      <w:r w:rsidR="00303788">
        <w:fldChar w:fldCharType="end"/>
      </w:r>
      <w:r w:rsidR="00E14A19">
        <w:t>.</w:t>
      </w:r>
    </w:p>
    <w:p w14:paraId="415D10AA" w14:textId="33858EEA" w:rsidR="00C511E0" w:rsidRDefault="00642AC6" w:rsidP="005577C7">
      <w:r>
        <w:t xml:space="preserve">Fitting qMT data for the four quantitative parameters requires several MT and calibration measurements. Initially, 60 MT-weighted </w:t>
      </w:r>
      <w:r w:rsidR="00E256BD">
        <w:t>images were acquired</w:t>
      </w:r>
      <w:r>
        <w:t xml:space="preserve"> (with different TRs, FA</w:t>
      </w:r>
      <w:r>
        <w:rPr>
          <w:vertAlign w:val="subscript"/>
        </w:rPr>
        <w:t>MT</w:t>
      </w:r>
      <w:r>
        <w:t>, Δ values) in addition to one normalization measurement with no MT pulse (for each TR). Subsequent studies demonstrated that the four qMT parameters could be fitted reliably using at least 10 MT-weighted measurements</w:t>
      </w:r>
      <w:r w:rsidR="00E256BD">
        <w:t>,</w:t>
      </w:r>
      <w:r>
        <w:t xml:space="preserve"> by using protocol</w:t>
      </w:r>
      <w:r w:rsidR="0042112B">
        <w:t>-</w:t>
      </w:r>
      <w:r>
        <w:t xml:space="preserve">design optimization </w:t>
      </w:r>
      <w:r>
        <w:fldChar w:fldCharType="begin">
          <w:fldData xml:space="preserve">PEVuZE5vdGU+PENpdGU+PEF1dGhvcj5DZXJjaWduYW5pPC9BdXRob3I+PFllYXI+MjAwNjwvWWVh
cj48UmVjTnVtPjM1NzA8L1JlY051bT48RGlzcGxheVRleHQ+WzE2MSwxNjJdPC9EaXNwbGF5VGV4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7164FC">
        <w:instrText xml:space="preserve"> ADDIN EN.CITE </w:instrText>
      </w:r>
      <w:r w:rsidR="007164FC">
        <w:fldChar w:fldCharType="begin">
          <w:fldData xml:space="preserve">PEVuZE5vdGU+PENpdGU+PEF1dGhvcj5DZXJjaWduYW5pPC9BdXRob3I+PFllYXI+MjAwNjwvWWVh
cj48UmVjTnVtPjM1NzA8L1JlY051bT48RGlzcGxheVRleHQ+WzE2MSwxNjJdPC9EaXNwbGF5VGV4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7164FC">
        <w:instrText xml:space="preserve"> ADDIN EN.CITE.DATA </w:instrText>
      </w:r>
      <w:r w:rsidR="007164FC">
        <w:fldChar w:fldCharType="end"/>
      </w:r>
      <w:r>
        <w:fldChar w:fldCharType="separate"/>
      </w:r>
      <w:r w:rsidR="007164FC">
        <w:rPr>
          <w:noProof/>
        </w:rPr>
        <w:t>[161,162]</w:t>
      </w:r>
      <w:r>
        <w:fldChar w:fldCharType="end"/>
      </w:r>
      <w:r>
        <w:t>.</w:t>
      </w:r>
      <w:r w:rsidR="0042112B">
        <w:t xml:space="preserve"> These MT-weighted SPGR measurements, in addition to the three </w:t>
      </w:r>
      <w:r w:rsidR="00E256BD">
        <w:t>calibration</w:t>
      </w:r>
      <w:r w:rsidR="0042112B">
        <w:t xml:space="preserve"> measurements (B</w:t>
      </w:r>
      <w:r w:rsidR="0042112B">
        <w:rPr>
          <w:vertAlign w:val="subscript"/>
        </w:rPr>
        <w:t>0</w:t>
      </w:r>
      <w:r w:rsidR="0042112B">
        <w:t>, B</w:t>
      </w:r>
      <w:r w:rsidR="0042112B">
        <w:rPr>
          <w:vertAlign w:val="subscript"/>
        </w:rPr>
        <w:t>1</w:t>
      </w:r>
      <w:r w:rsidR="0042112B">
        <w:t>, T</w:t>
      </w:r>
      <w:r w:rsidR="0042112B">
        <w:rPr>
          <w:vertAlign w:val="subscript"/>
        </w:rPr>
        <w:t>1</w:t>
      </w:r>
      <w:r w:rsidR="0042112B">
        <w:t xml:space="preserve">), </w:t>
      </w:r>
      <w:r w:rsidR="00E256BD">
        <w:t xml:space="preserve">mostly </w:t>
      </w:r>
      <w:r w:rsidR="0042112B">
        <w:t>made qMT limited to a single-slice technique.</w:t>
      </w:r>
      <w:r w:rsidR="003C1A36">
        <w:t xml:space="preserve"> However, with the development of parallel imaging and compressed sensing rapid acquisition techniques </w:t>
      </w:r>
      <w:r w:rsidR="003C1A36">
        <w:fldChar w:fldCharType="begin">
          <w:fldData xml:space="preserve">PEVuZE5vdGU+PENpdGU+PEF1dGhvcj5MdXN0aWc8L0F1dGhvcj48WWVhcj4yMDA3PC9ZZWFyPjxS
ZWNOdW0+Mjc2NzwvUmVjTnVtPjxEaXNwbGF5VGV4dD5bMTYzLDE2NF08L0Rpc3BsYXlUZXh0Pjxy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256BD">
        <w:instrText xml:space="preserve"> ADDIN EN.CITE </w:instrText>
      </w:r>
      <w:r w:rsidR="00E256BD">
        <w:fldChar w:fldCharType="begin">
          <w:fldData xml:space="preserve">PEVuZE5vdGU+PENpdGU+PEF1dGhvcj5MdXN0aWc8L0F1dGhvcj48WWVhcj4yMDA3PC9ZZWFyPjxS
ZWNOdW0+Mjc2NzwvUmVjTnVtPjxEaXNwbGF5VGV4dD5bMTYzLDE2NF08L0Rpc3BsYXlUZXh0Pjxy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256BD">
        <w:instrText xml:space="preserve"> ADDIN EN.CITE.DATA </w:instrText>
      </w:r>
      <w:r w:rsidR="00E256BD">
        <w:fldChar w:fldCharType="end"/>
      </w:r>
      <w:r w:rsidR="003C1A36">
        <w:fldChar w:fldCharType="separate"/>
      </w:r>
      <w:r w:rsidR="00E256BD">
        <w:rPr>
          <w:noProof/>
        </w:rPr>
        <w:t>[163,164]</w:t>
      </w:r>
      <w:r w:rsidR="003C1A36">
        <w:fldChar w:fldCharType="end"/>
      </w:r>
      <w:r w:rsidR="003C1A36">
        <w:t>, high-resolution whole-brain is rapidly becoming accessible. This means that the calibration measurements (B</w:t>
      </w:r>
      <w:r w:rsidR="003C1A36">
        <w:rPr>
          <w:vertAlign w:val="subscript"/>
        </w:rPr>
        <w:t>0</w:t>
      </w:r>
      <w:r w:rsidR="003C1A36">
        <w:t>, B</w:t>
      </w:r>
      <w:r w:rsidR="003C1A36">
        <w:rPr>
          <w:vertAlign w:val="subscript"/>
        </w:rPr>
        <w:t>1</w:t>
      </w:r>
      <w:r w:rsidR="003C1A36">
        <w:t>, T</w:t>
      </w:r>
      <w:r w:rsidR="003C1A36">
        <w:rPr>
          <w:vertAlign w:val="subscript"/>
        </w:rPr>
        <w:t>1</w:t>
      </w:r>
      <w:r w:rsidR="003C1A36">
        <w:t xml:space="preserve">) used for qMT must also </w:t>
      </w:r>
      <w:r w:rsidR="00E256BD">
        <w:t>change</w:t>
      </w:r>
      <w:r w:rsidR="003C1A36">
        <w:t xml:space="preserve"> from single-slice to whole-brain techniques, which may have unintended </w:t>
      </w:r>
      <w:r w:rsidR="00E256BD">
        <w:t>consequences</w:t>
      </w:r>
      <w:r w:rsidR="003C1A36">
        <w:t xml:space="preserve"> on qMT parameter estimates. For example, early qMT studies used single-slice T</w:t>
      </w:r>
      <w:r w:rsidR="003C1A36">
        <w:rPr>
          <w:vertAlign w:val="subscript"/>
        </w:rPr>
        <w:t>1</w:t>
      </w:r>
      <w:r w:rsidR="003C1A36">
        <w:t xml:space="preserve"> mapping techniques such as Look-Locker</w:t>
      </w:r>
      <w:r w:rsidR="00855290">
        <w:t xml:space="preserve"> (LL)</w:t>
      </w:r>
      <w:r w:rsidR="003C1A36">
        <w:t xml:space="preserve"> or Inversion Recovery</w:t>
      </w:r>
      <w:r w:rsidR="00855290">
        <w:t xml:space="preserve"> (IR)</w:t>
      </w:r>
      <w:r w:rsidR="003C1A36">
        <w:t>, which are B</w:t>
      </w:r>
      <w:r w:rsidR="003C1A36">
        <w:rPr>
          <w:vertAlign w:val="subscript"/>
        </w:rPr>
        <w:t>1</w:t>
      </w:r>
      <w:r w:rsidR="003C1A36">
        <w:t>-independent T</w:t>
      </w:r>
      <w:r w:rsidR="003C1A36">
        <w:rPr>
          <w:vertAlign w:val="subscript"/>
        </w:rPr>
        <w:t>1</w:t>
      </w:r>
      <w:r w:rsidR="003C1A36">
        <w:t xml:space="preserve"> mapping methods. For whole-brain qMT</w:t>
      </w:r>
      <w:r w:rsidR="00E256BD">
        <w:t xml:space="preserve"> imaging</w:t>
      </w:r>
      <w:r w:rsidR="005B6694">
        <w:t>, VFA is a</w:t>
      </w:r>
      <w:r w:rsidR="00E256BD">
        <w:t xml:space="preserve"> more</w:t>
      </w:r>
      <w:r w:rsidR="005B6694">
        <w:t xml:space="preserve"> </w:t>
      </w:r>
      <w:r w:rsidR="00E256BD">
        <w:t>practical choice</w:t>
      </w:r>
      <w:r w:rsidR="005B6694">
        <w:t xml:space="preserve"> for T</w:t>
      </w:r>
      <w:r w:rsidR="005B6694">
        <w:rPr>
          <w:vertAlign w:val="subscript"/>
        </w:rPr>
        <w:t>1</w:t>
      </w:r>
      <w:r w:rsidR="00855290">
        <w:t xml:space="preserve"> mapping;</w:t>
      </w:r>
      <w:r w:rsidR="005B6694">
        <w:t xml:space="preserve"> however</w:t>
      </w:r>
      <w:r w:rsidR="00855290">
        <w:t>,</w:t>
      </w:r>
      <w:r w:rsidR="005B6694">
        <w:t xml:space="preserve"> it is a B</w:t>
      </w:r>
      <w:r w:rsidR="005B6694">
        <w:rPr>
          <w:vertAlign w:val="subscript"/>
        </w:rPr>
        <w:t>1</w:t>
      </w:r>
      <w:r w:rsidR="005B6694">
        <w:t>-dependent technique. Because qMT is also a B</w:t>
      </w:r>
      <w:r w:rsidR="005B6694">
        <w:rPr>
          <w:vertAlign w:val="subscript"/>
        </w:rPr>
        <w:t>1</w:t>
      </w:r>
      <w:r w:rsidR="005B6694">
        <w:t>-dependent technique, inaccuracies in the B</w:t>
      </w:r>
      <w:r w:rsidR="005B6694">
        <w:rPr>
          <w:vertAlign w:val="subscript"/>
        </w:rPr>
        <w:t>1</w:t>
      </w:r>
      <w:r w:rsidR="005B6694">
        <w:t xml:space="preserve"> map may impact the qMT fitting estimates differently depending on if a B</w:t>
      </w:r>
      <w:r w:rsidR="005B6694">
        <w:rPr>
          <w:vertAlign w:val="subscript"/>
        </w:rPr>
        <w:t>1</w:t>
      </w:r>
      <w:r w:rsidR="005B6694">
        <w:t>-independent (</w:t>
      </w:r>
      <w:r w:rsidR="00427EEF">
        <w:t xml:space="preserve">e.g. </w:t>
      </w:r>
      <w:r w:rsidR="005B6694">
        <w:t>IR) or B</w:t>
      </w:r>
      <w:r w:rsidR="005B6694">
        <w:rPr>
          <w:vertAlign w:val="subscript"/>
        </w:rPr>
        <w:t>1</w:t>
      </w:r>
      <w:r w:rsidR="005B6694">
        <w:t>-dependent (</w:t>
      </w:r>
      <w:r w:rsidR="00427EEF">
        <w:t xml:space="preserve">e.g. </w:t>
      </w:r>
      <w:r w:rsidR="005B6694">
        <w:t>VFA) T</w:t>
      </w:r>
      <w:r w:rsidR="005B6694">
        <w:rPr>
          <w:vertAlign w:val="subscript"/>
        </w:rPr>
        <w:t>1</w:t>
      </w:r>
      <w:r w:rsidR="005B6694">
        <w:t xml:space="preserve"> mapping technique is used. </w:t>
      </w:r>
      <w:r w:rsidR="00855290">
        <w:t>If</w:t>
      </w:r>
      <w:r w:rsidR="005B6694">
        <w:t xml:space="preserve"> IR/LL T</w:t>
      </w:r>
      <w:r w:rsidR="005B6694">
        <w:rPr>
          <w:vertAlign w:val="subscript"/>
        </w:rPr>
        <w:t>1</w:t>
      </w:r>
      <w:r w:rsidR="00855290">
        <w:t xml:space="preserve"> mapping is used</w:t>
      </w:r>
      <w:r w:rsidR="005B6694">
        <w:t>, an error in B</w:t>
      </w:r>
      <w:r w:rsidR="005B6694">
        <w:rPr>
          <w:vertAlign w:val="subscript"/>
        </w:rPr>
        <w:t>1</w:t>
      </w:r>
      <w:r w:rsidR="005B6694">
        <w:t xml:space="preserve"> will only propagate to qMT through the FA</w:t>
      </w:r>
      <w:r w:rsidR="005B6694">
        <w:rPr>
          <w:vertAlign w:val="subscript"/>
        </w:rPr>
        <w:t>MT</w:t>
      </w:r>
      <w:r w:rsidR="00855290">
        <w:t xml:space="preserve"> and excitation flip angles of</w:t>
      </w:r>
      <w:r w:rsidR="005B6694">
        <w:t xml:space="preserve"> the model. Using VFA T</w:t>
      </w:r>
      <w:r w:rsidR="005B6694">
        <w:rPr>
          <w:vertAlign w:val="subscript"/>
        </w:rPr>
        <w:t>1</w:t>
      </w:r>
      <w:r w:rsidR="005B6694">
        <w:t>, an error in B</w:t>
      </w:r>
      <w:r w:rsidR="005B6694">
        <w:rPr>
          <w:vertAlign w:val="subscript"/>
        </w:rPr>
        <w:t>1</w:t>
      </w:r>
      <w:r w:rsidR="005B6694">
        <w:t xml:space="preserve"> </w:t>
      </w:r>
      <w:r w:rsidR="002061B9">
        <w:t xml:space="preserve">will </w:t>
      </w:r>
      <w:r w:rsidR="005B6694">
        <w:t>propagate through this</w:t>
      </w:r>
      <w:r w:rsidR="00855290">
        <w:t xml:space="preserve"> same</w:t>
      </w:r>
      <w:r w:rsidR="005B6694">
        <w:t xml:space="preserve"> pathway, but also </w:t>
      </w:r>
      <w:r w:rsidR="00847EF7">
        <w:t>through the F/k</w:t>
      </w:r>
      <w:r w:rsidR="00847EF7">
        <w:rPr>
          <w:vertAlign w:val="subscript"/>
        </w:rPr>
        <w:t>f</w:t>
      </w:r>
      <w:r w:rsidR="00847EF7">
        <w:t xml:space="preserve"> parameter constraint in Eq. (2-18) </w:t>
      </w:r>
      <w:r w:rsidR="00855290">
        <w:t>by</w:t>
      </w:r>
      <w:r w:rsidR="00847EF7">
        <w:t xml:space="preserve"> an error in the R</w:t>
      </w:r>
      <w:r w:rsidR="00847EF7">
        <w:rPr>
          <w:vertAlign w:val="subscript"/>
        </w:rPr>
        <w:t>1,obs</w:t>
      </w:r>
      <w:r w:rsidR="00847EF7">
        <w:t xml:space="preserve"> estimate.</w:t>
      </w:r>
      <w:r w:rsidR="00427EEF">
        <w:t xml:space="preserve"> Sled and Pike </w:t>
      </w:r>
      <w:r w:rsidR="00427EEF">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427EEF">
        <w:fldChar w:fldCharType="separate"/>
      </w:r>
      <w:r w:rsidR="007164FC">
        <w:rPr>
          <w:noProof/>
        </w:rPr>
        <w:t>[142]</w:t>
      </w:r>
      <w:r w:rsidR="00427EEF">
        <w:fldChar w:fldCharType="end"/>
      </w:r>
      <w:r w:rsidR="00427EEF">
        <w:t xml:space="preserve"> first reported that using LL</w:t>
      </w:r>
      <w:r w:rsidR="00855290">
        <w:t xml:space="preserve"> at 1.5T</w:t>
      </w:r>
      <w:r w:rsidR="00427EEF">
        <w:t>, a 10% error in B</w:t>
      </w:r>
      <w:r w:rsidR="00427EEF">
        <w:rPr>
          <w:vertAlign w:val="subscript"/>
        </w:rPr>
        <w:t>1</w:t>
      </w:r>
      <w:r w:rsidR="00427EEF">
        <w:t xml:space="preserve"> would result in a 20% error in the estimate for F. Levesque et al. </w:t>
      </w:r>
      <w:r w:rsidR="00427EEF">
        <w:fldChar w:fldCharType="begin">
          <w:fldData xml:space="preserve">PEVuZE5vdGU+PENpdGU+PEF1dGhvcj5MZXZlc3F1ZTwvQXV0aG9yPjxZZWFyPjIwMTA8L1llYXI+
PFJlY051bT4xNjwvUmVjTnVtPjxEaXNwbGF5VGV4dD5bMTUzXTwvRGlzcGxheVRleHQ+PHJlY29y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164FC">
        <w:instrText xml:space="preserve"> ADDIN EN.CITE </w:instrText>
      </w:r>
      <w:r w:rsidR="007164FC">
        <w:fldChar w:fldCharType="begin">
          <w:fldData xml:space="preserve">PEVuZE5vdGU+PENpdGU+PEF1dGhvcj5MZXZlc3F1ZTwvQXV0aG9yPjxZZWFyPjIwMTA8L1llYXI+
PFJlY051bT4xNjwvUmVjTnVtPjxEaXNwbGF5VGV4dD5bMTUzXTwvRGlzcGxheVRleHQ+PHJlY29y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164FC">
        <w:instrText xml:space="preserve"> ADDIN EN.CITE.DATA </w:instrText>
      </w:r>
      <w:r w:rsidR="007164FC">
        <w:fldChar w:fldCharType="end"/>
      </w:r>
      <w:r w:rsidR="00427EEF">
        <w:fldChar w:fldCharType="separate"/>
      </w:r>
      <w:r w:rsidR="007164FC">
        <w:rPr>
          <w:noProof/>
        </w:rPr>
        <w:t>[153]</w:t>
      </w:r>
      <w:r w:rsidR="00427EEF">
        <w:fldChar w:fldCharType="end"/>
      </w:r>
      <w:r w:rsidR="00427EEF">
        <w:t xml:space="preserve"> also reported very high coefficient of variations for most qMT parameters in the absence of B</w:t>
      </w:r>
      <w:r w:rsidR="00427EEF">
        <w:rPr>
          <w:vertAlign w:val="subscript"/>
        </w:rPr>
        <w:t>1</w:t>
      </w:r>
      <w:r w:rsidR="00427EEF">
        <w:t xml:space="preserve"> and B</w:t>
      </w:r>
      <w:r w:rsidR="00427EEF">
        <w:rPr>
          <w:vertAlign w:val="subscript"/>
        </w:rPr>
        <w:t>0</w:t>
      </w:r>
      <w:r w:rsidR="00427EEF">
        <w:t xml:space="preserve"> maps, but they also used the LL methods</w:t>
      </w:r>
      <w:r w:rsidR="00D72F29">
        <w:t xml:space="preserve"> which is </w:t>
      </w:r>
      <w:r w:rsidR="00855290">
        <w:t xml:space="preserve">much </w:t>
      </w:r>
      <w:r w:rsidR="00D72F29">
        <w:t>less B</w:t>
      </w:r>
      <w:r w:rsidR="00D72F29">
        <w:rPr>
          <w:vertAlign w:val="subscript"/>
        </w:rPr>
        <w:t>1</w:t>
      </w:r>
      <w:r w:rsidR="00D72F29">
        <w:t xml:space="preserve">-sensitive than VFA. Underhill et al. </w:t>
      </w:r>
      <w:r w:rsidR="00D72F29">
        <w:fldChar w:fldCharType="begin">
          <w:fldData xml:space="preserve">PEVuZE5vdGU+PENpdGU+PEF1dGhvcj5VbmRlcmhpbGw8L0F1dGhvcj48WWVhcj4yMDA5PC9ZZWFy
PjxSZWNOdW0+MzI1MTwvUmVjTnVtPjxEaXNwbGF5VGV4dD5bMTY1XTwvRGlzcGxheVRleHQ+PHJl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E256BD">
        <w:instrText xml:space="preserve"> ADDIN EN.CITE </w:instrText>
      </w:r>
      <w:r w:rsidR="00E256BD">
        <w:fldChar w:fldCharType="begin">
          <w:fldData xml:space="preserve">PEVuZE5vdGU+PENpdGU+PEF1dGhvcj5VbmRlcmhpbGw8L0F1dGhvcj48WWVhcj4yMDA5PC9ZZWFy
PjxSZWNOdW0+MzI1MTwvUmVjTnVtPjxEaXNwbGF5VGV4dD5bMTY1XTwvRGlzcGxheVRleHQ+PHJl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E256BD">
        <w:instrText xml:space="preserve"> ADDIN EN.CITE.DATA </w:instrText>
      </w:r>
      <w:r w:rsidR="00E256BD">
        <w:fldChar w:fldCharType="end"/>
      </w:r>
      <w:r w:rsidR="00D72F29">
        <w:fldChar w:fldCharType="separate"/>
      </w:r>
      <w:r w:rsidR="00E256BD">
        <w:rPr>
          <w:noProof/>
        </w:rPr>
        <w:t>[165]</w:t>
      </w:r>
      <w:r w:rsidR="00D72F29">
        <w:fldChar w:fldCharType="end"/>
      </w:r>
      <w:r w:rsidR="00D72F29">
        <w:t xml:space="preserve"> briefly</w:t>
      </w:r>
      <w:r w:rsidR="00855290">
        <w:t xml:space="preserve"> </w:t>
      </w:r>
      <w:r w:rsidR="002061B9">
        <w:t>mentioned</w:t>
      </w:r>
      <w:r w:rsidR="00146B06">
        <w:t xml:space="preserve"> that B</w:t>
      </w:r>
      <w:r w:rsidR="00146B06">
        <w:rPr>
          <w:vertAlign w:val="subscript"/>
        </w:rPr>
        <w:t>1</w:t>
      </w:r>
      <w:r w:rsidR="00146B06">
        <w:t xml:space="preserve"> mapping is particularly important for their whole-brain qMT implementation at 3.0T, in particular because they chose to use VFA T</w:t>
      </w:r>
      <w:r w:rsidR="00146B06">
        <w:rPr>
          <w:vertAlign w:val="subscript"/>
        </w:rPr>
        <w:t>1</w:t>
      </w:r>
      <w:r w:rsidR="00146B06">
        <w:t xml:space="preserve"> mapping, noting that it also depends on B</w:t>
      </w:r>
      <w:r w:rsidR="00146B06">
        <w:rPr>
          <w:vertAlign w:val="subscript"/>
        </w:rPr>
        <w:t>1</w:t>
      </w:r>
      <w:r w:rsidR="00146B06">
        <w:t>. To the best of our knowledge, a comprehensive study aimed at characterizing the B</w:t>
      </w:r>
      <w:r w:rsidR="00146B06">
        <w:rPr>
          <w:vertAlign w:val="subscript"/>
        </w:rPr>
        <w:t>1</w:t>
      </w:r>
      <w:r w:rsidR="00146B06">
        <w:t xml:space="preserve">-sensitivity of qMT under these different circumstances has not been reported, which raises the following </w:t>
      </w:r>
      <w:r w:rsidR="00855290">
        <w:t>three</w:t>
      </w:r>
      <w:r w:rsidR="00146B06">
        <w:t xml:space="preserve"> questions: (1) what are some potential sources of B</w:t>
      </w:r>
      <w:r w:rsidR="00146B06">
        <w:rPr>
          <w:vertAlign w:val="subscript"/>
        </w:rPr>
        <w:t>1</w:t>
      </w:r>
      <w:r w:rsidR="00146B06">
        <w:t>-inaccuracies and how sensitive is VFA to them?, (2) are B</w:t>
      </w:r>
      <w:r w:rsidR="00146B06">
        <w:rPr>
          <w:vertAlign w:val="subscript"/>
        </w:rPr>
        <w:t>1</w:t>
      </w:r>
      <w:r w:rsidR="00146B06">
        <w:t>-dependent or B</w:t>
      </w:r>
      <w:r w:rsidR="00146B06">
        <w:rPr>
          <w:vertAlign w:val="subscript"/>
        </w:rPr>
        <w:t>1</w:t>
      </w:r>
      <w:r w:rsidR="00146B06">
        <w:t>-independent T</w:t>
      </w:r>
      <w:r w:rsidR="00146B06">
        <w:rPr>
          <w:vertAlign w:val="subscript"/>
        </w:rPr>
        <w:t>1</w:t>
      </w:r>
      <w:r w:rsidR="00146B06">
        <w:t xml:space="preserve"> mapping methods better for robust qMT pool-size ratio estimate?, and (3) can </w:t>
      </w:r>
      <w:r w:rsidR="005577C7">
        <w:t>qMT acquisition protocols be optimized for reduced sensitivity to B</w:t>
      </w:r>
      <w:r w:rsidR="005577C7">
        <w:rPr>
          <w:vertAlign w:val="subscript"/>
        </w:rPr>
        <w:t>1</w:t>
      </w:r>
      <w:r w:rsidR="005577C7">
        <w:t>-inaccuracies</w:t>
      </w:r>
      <w:r w:rsidR="00146B06">
        <w:t xml:space="preserve">. These </w:t>
      </w:r>
      <w:r w:rsidR="005577C7">
        <w:t>questions</w:t>
      </w:r>
      <w:r w:rsidR="00146B06">
        <w:t xml:space="preserve"> are the focus of the manuscripts </w:t>
      </w:r>
      <w:r w:rsidR="00855290">
        <w:t>that</w:t>
      </w:r>
      <w:r w:rsidR="00146B06">
        <w:t xml:space="preserve"> are </w:t>
      </w:r>
      <w:r w:rsidR="005577C7">
        <w:t>explored</w:t>
      </w:r>
      <w:r w:rsidR="00146B06">
        <w:t xml:space="preserve"> in the </w:t>
      </w:r>
      <w:r w:rsidR="005577C7">
        <w:t>following</w:t>
      </w:r>
      <w:r w:rsidR="00146B06">
        <w:t xml:space="preserve"> three chapters</w:t>
      </w:r>
      <w:r w:rsidR="005577C7">
        <w:t>, and of this PhD thesis as a whole</w:t>
      </w:r>
      <w:r w:rsidR="00146B06">
        <w:t>.</w:t>
      </w:r>
      <w:r w:rsidR="00C511E0">
        <w:br w:type="page"/>
      </w:r>
    </w:p>
    <w:p w14:paraId="2A551AD5" w14:textId="77777777" w:rsidR="00C511E0" w:rsidRPr="00B30120" w:rsidRDefault="00C511E0" w:rsidP="00C511E0">
      <w:pPr>
        <w:pStyle w:val="Titre1"/>
        <w:rPr>
          <w:b w:val="0"/>
          <w:i/>
          <w:sz w:val="36"/>
          <w:szCs w:val="36"/>
        </w:rPr>
      </w:pPr>
      <w:r>
        <w:br/>
      </w:r>
      <w:bookmarkStart w:id="55" w:name="_Toc500767889"/>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55"/>
    </w:p>
    <w:p w14:paraId="1DF32563" w14:textId="77777777" w:rsidR="003F2C39" w:rsidRDefault="003F2C39" w:rsidP="003F2C39">
      <w:pPr>
        <w:pStyle w:val="Titre2"/>
      </w:pPr>
      <w:bookmarkStart w:id="56" w:name="_Toc500767890"/>
      <w:r>
        <w:t>Preface</w:t>
      </w:r>
      <w:bookmarkEnd w:id="56"/>
    </w:p>
    <w:p w14:paraId="13EE0FCC" w14:textId="37645CA5"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w:t>
      </w:r>
      <w:r w:rsidR="005D7060">
        <w:t xml:space="preserve">s are used as a voxel-wise flip </w:t>
      </w:r>
      <w:r>
        <w:t xml:space="preserve">angle scaling factor for the nominal flip angles that are specified at the scanner for the VFA image acquisitions. Because VFA is </w:t>
      </w:r>
      <w:r w:rsidR="00FD5FB8">
        <w:t xml:space="preserve">3D technique </w:t>
      </w:r>
      <w:r>
        <w:t>typically used to map T</w:t>
      </w:r>
      <w:r>
        <w:rPr>
          <w:vertAlign w:val="subscript"/>
        </w:rPr>
        <w:t>1</w:t>
      </w:r>
      <w:r w:rsidR="00FD5FB8">
        <w:t xml:space="preserve"> throughout the brain</w:t>
      </w:r>
      <w:r>
        <w:t>, whole-brain B</w:t>
      </w:r>
      <w:r>
        <w:rPr>
          <w:vertAlign w:val="subscript"/>
        </w:rPr>
        <w:t>1</w:t>
      </w:r>
      <w:r>
        <w:t xml:space="preserve"> mapping techniques that have a short acquisition time are </w:t>
      </w:r>
      <w:r w:rsidR="00FD5FB8">
        <w:t xml:space="preserve">also </w:t>
      </w:r>
      <w:r>
        <w:t xml:space="preserve">needed for this </w:t>
      </w:r>
      <w:r w:rsidR="00FD5FB8">
        <w:t>application</w:t>
      </w:r>
      <w:r>
        <w:t>. Several rapid whole-brain B</w:t>
      </w:r>
      <w:r>
        <w:rPr>
          <w:vertAlign w:val="subscript"/>
        </w:rPr>
        <w:t>1</w:t>
      </w:r>
      <w:r>
        <w:t xml:space="preserve"> mapping techniques have been proposed, and the two most popular techniques developed </w:t>
      </w:r>
      <w:r w:rsidR="00FD5FB8">
        <w:t>over</w:t>
      </w:r>
      <w:r>
        <w:t xml:space="preserve"> the last decade are AFI and Bloch-Siegert, </w:t>
      </w:r>
      <w:r w:rsidR="00FD5FB8">
        <w:t>both having additional advantageous properties</w:t>
      </w:r>
      <w:r>
        <w:t xml:space="preserve"> (e.g. T</w:t>
      </w:r>
      <w:r>
        <w:rPr>
          <w:vertAlign w:val="subscript"/>
        </w:rPr>
        <w:t>1</w:t>
      </w:r>
      <w:r>
        <w:t xml:space="preserve"> insensitivity). </w:t>
      </w:r>
      <w:r w:rsidR="00FD5FB8">
        <w:t>However, t</w:t>
      </w:r>
      <w:r>
        <w:t>he major drawback of th</w:t>
      </w:r>
      <w:r w:rsidR="00FD5FB8">
        <w:t>ese</w:t>
      </w:r>
      <w:r>
        <w:t xml:space="preserve"> techniques is that they are not </w:t>
      </w:r>
      <w:r w:rsidR="0064080D">
        <w:t>widely available</w:t>
      </w:r>
      <w:r>
        <w:t xml:space="preserve"> </w:t>
      </w:r>
      <w:r w:rsidR="00B87A80">
        <w:t>on most clinical scanners; these pulse sequences must be programmed manually on-site, a time-intensive procedure requiring expertise that may not be available</w:t>
      </w:r>
      <w:r w:rsidR="00FD5FB8">
        <w:t xml:space="preserve"> for all users</w:t>
      </w:r>
      <w:r w:rsidR="00B87A80">
        <w:t>.</w:t>
      </w:r>
    </w:p>
    <w:p w14:paraId="2EE0CDDE" w14:textId="7632BBC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w:t>
      </w:r>
      <w:r w:rsidR="0064080D">
        <w:t xml:space="preserve"> simple</w:t>
      </w:r>
      <w:r w:rsidR="0072348D">
        <w:t xml:space="preserve"> </w:t>
      </w:r>
      <w:r w:rsidR="00FD5FB8">
        <w:t>echo planar imaging (</w:t>
      </w:r>
      <w:r w:rsidR="0072348D">
        <w:t>EPI</w:t>
      </w:r>
      <w:r w:rsidR="00FD5FB8">
        <w:t>)</w:t>
      </w:r>
      <w:r w:rsidR="0072348D">
        <w:t>-based double angle (EPI-DA) whole-brain B</w:t>
      </w:r>
      <w:r w:rsidR="0072348D">
        <w:rPr>
          <w:vertAlign w:val="subscript"/>
        </w:rPr>
        <w:t>1</w:t>
      </w:r>
      <w:r w:rsidR="00FD5FB8">
        <w:t xml:space="preserve"> mapping technique, </w:t>
      </w:r>
      <w:r w:rsidR="0072348D">
        <w:t>AFI</w:t>
      </w:r>
      <w:r w:rsidR="00FD5FB8">
        <w:t>,</w:t>
      </w:r>
      <w:r w:rsidR="0072348D">
        <w:t xml:space="preserve"> and Bloch-Siegert, </w:t>
      </w:r>
      <w:r w:rsidR="00FD5FB8">
        <w:t>along with</w:t>
      </w:r>
      <w:r w:rsidR="0072348D">
        <w:t xml:space="preserve"> the VFA T</w:t>
      </w:r>
      <w:r w:rsidR="0072348D">
        <w:rPr>
          <w:vertAlign w:val="subscript"/>
        </w:rPr>
        <w:t>1</w:t>
      </w:r>
      <w:r w:rsidR="0072348D">
        <w:t xml:space="preserve"> maps </w:t>
      </w:r>
      <w:r w:rsidR="00FD5FB8">
        <w:t>produced using</w:t>
      </w:r>
      <w:r w:rsidR="0072348D">
        <w:t xml:space="preserve"> each B</w:t>
      </w:r>
      <w:r w:rsidR="0072348D">
        <w:rPr>
          <w:vertAlign w:val="subscript"/>
        </w:rPr>
        <w:t>1</w:t>
      </w:r>
      <w:r w:rsidR="0072348D">
        <w:t xml:space="preserve"> mapping technique. EPI-DA has the advantage of requiring no pulse sequence programming; it can be implemented using standard MRI pulse sequences available on most </w:t>
      </w:r>
      <w:r w:rsidR="0064080D">
        <w:t xml:space="preserve">clinical </w:t>
      </w:r>
      <w:r w:rsidR="0072348D">
        <w:t xml:space="preserve">scanners. Unlike the two later manuscripts, </w:t>
      </w:r>
      <w:r w:rsidR="00FD5FB8">
        <w:t>the</w:t>
      </w:r>
      <w:r w:rsidR="00022747">
        <w:t xml:space="preserve"> target audience</w:t>
      </w:r>
      <w:r w:rsidR="00894BBC">
        <w:t xml:space="preserve"> </w:t>
      </w:r>
      <w:r w:rsidR="00FD5FB8">
        <w:t xml:space="preserve">of this manuscript </w:t>
      </w:r>
      <w:r w:rsidR="00894BBC">
        <w:t>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sequences. </w:t>
      </w:r>
      <w:r w:rsidR="0001745B">
        <w:t xml:space="preserve">To the best of our knowledge, </w:t>
      </w:r>
      <w:r w:rsidR="0064080D">
        <w:t xml:space="preserve">this </w:t>
      </w:r>
      <w:r w:rsidR="0001745B">
        <w:t xml:space="preserve">is the first paper </w:t>
      </w:r>
      <w:r w:rsidR="0064080D">
        <w:t xml:space="preserve">to </w:t>
      </w:r>
      <w:r w:rsidR="0001745B">
        <w:t>quantitatively compare the</w:t>
      </w:r>
      <w:r w:rsidR="00FD5FB8">
        <w:t>se two advanced</w:t>
      </w:r>
      <w:r w:rsidR="0001745B">
        <w:t xml:space="preserve"> B</w:t>
      </w:r>
      <w:r w:rsidR="0001745B">
        <w:rPr>
          <w:vertAlign w:val="subscript"/>
        </w:rPr>
        <w:t>1</w:t>
      </w:r>
      <w:r w:rsidR="00FD5FB8">
        <w:t xml:space="preserve"> mapping techniques</w:t>
      </w:r>
      <w:r w:rsidR="0001745B">
        <w:t xml:space="preserve"> (</w:t>
      </w:r>
      <w:r w:rsidR="00FD5FB8">
        <w:t xml:space="preserve">ASI, BS) </w:t>
      </w:r>
      <w:r w:rsidR="0001745B">
        <w:t>and their resulting VFA T</w:t>
      </w:r>
      <w:r w:rsidR="0001745B">
        <w:rPr>
          <w:vertAlign w:val="subscript"/>
        </w:rPr>
        <w:t>1</w:t>
      </w:r>
      <w:r w:rsidR="00FD5FB8">
        <w:t xml:space="preserve"> maps</w:t>
      </w:r>
      <w:r w:rsidR="0001745B">
        <w:t xml:space="preserve"> with a </w:t>
      </w:r>
      <w:r w:rsidR="0064080D">
        <w:t xml:space="preserve">simple </w:t>
      </w:r>
      <w:r w:rsidR="0001745B">
        <w:t>whole-brain B</w:t>
      </w:r>
      <w:r w:rsidR="0001745B">
        <w:rPr>
          <w:vertAlign w:val="subscript"/>
        </w:rPr>
        <w:t>1</w:t>
      </w:r>
      <w:r w:rsidR="0001745B">
        <w:t xml:space="preserve"> mapping technique that can be implemented wit</w:t>
      </w:r>
      <w:r w:rsidR="00FD5FB8">
        <w:t>h a standard MRI pulse sequence.</w:t>
      </w:r>
      <w:r w:rsidR="0001745B">
        <w:t xml:space="preserve"> </w:t>
      </w:r>
      <w:r w:rsidR="00FD5FB8">
        <w:t>This work is important for</w:t>
      </w:r>
      <w:r w:rsidR="0001745B">
        <w:t xml:space="preserve"> researchers who need whole-brain T</w:t>
      </w:r>
      <w:r w:rsidR="0001745B">
        <w:rPr>
          <w:vertAlign w:val="subscript"/>
        </w:rPr>
        <w:t>1</w:t>
      </w:r>
      <w:r w:rsidR="0001745B">
        <w:t xml:space="preserve"> maps</w:t>
      </w:r>
      <w:r w:rsidR="00FD5FB8">
        <w:t xml:space="preserve"> (e.g. for dynamic contrast-enhanced (DCE) imaging), but</w:t>
      </w:r>
      <w:r w:rsidR="0001745B">
        <w:t xml:space="preserve"> omit B</w:t>
      </w:r>
      <w:r w:rsidR="0001745B">
        <w:rPr>
          <w:vertAlign w:val="subscript"/>
        </w:rPr>
        <w:t>1</w:t>
      </w:r>
      <w:r w:rsidR="0001745B">
        <w:t xml:space="preserve"> maps from their acquisition protocols</w:t>
      </w:r>
      <w:r w:rsidR="00FD5FB8">
        <w:t xml:space="preserve"> because of a belief that this information is not easily accessible to them</w:t>
      </w:r>
      <w:r w:rsidR="0001745B">
        <w:t>. In addition, this</w:t>
      </w:r>
      <w:r w:rsidR="00B400B9">
        <w:t xml:space="preserve"> manuscript </w:t>
      </w:r>
      <w:r w:rsidR="00582538">
        <w:t>reports the</w:t>
      </w:r>
      <w:r w:rsidR="0001745B">
        <w:t xml:space="preserve"> B</w:t>
      </w:r>
      <w:r w:rsidR="0001745B">
        <w:rPr>
          <w:vertAlign w:val="subscript"/>
        </w:rPr>
        <w:t>1</w:t>
      </w:r>
      <w:r w:rsidR="0001745B">
        <w:t xml:space="preserve"> map</w:t>
      </w:r>
      <w:r w:rsidR="00582538">
        <w:t xml:space="preserve">s </w:t>
      </w:r>
      <w:r w:rsidR="00B400B9">
        <w:t>both with and without B</w:t>
      </w:r>
      <w:r w:rsidR="00B400B9">
        <w:rPr>
          <w:vertAlign w:val="subscript"/>
        </w:rPr>
        <w:t>1</w:t>
      </w:r>
      <w:r w:rsidR="00B400B9">
        <w:t xml:space="preserve"> filtering,</w:t>
      </w:r>
      <w:r w:rsidR="0001745B">
        <w:t xml:space="preserve"> a post-processing step that is typically done </w:t>
      </w:r>
      <w:r w:rsidR="00673388">
        <w:t xml:space="preserve">to remove noise and </w:t>
      </w:r>
      <w:r w:rsidR="0001745B">
        <w:t>because the B</w:t>
      </w:r>
      <w:r w:rsidR="0001745B">
        <w:rPr>
          <w:vertAlign w:val="subscript"/>
        </w:rPr>
        <w:t>1</w:t>
      </w:r>
      <w:r w:rsidR="0001745B">
        <w:t xml:space="preserve"> profile is expected to be a slowly varying function. </w:t>
      </w:r>
      <w:r w:rsidR="00582538">
        <w:t>Comparing the filtered/unfiltered B</w:t>
      </w:r>
      <w:r w:rsidR="00582538">
        <w:rPr>
          <w:vertAlign w:val="subscript"/>
        </w:rPr>
        <w:t>1</w:t>
      </w:r>
      <w:r w:rsidR="00582538">
        <w:t xml:space="preserve"> maps of each method provided us with insights on the potential artifacts and noise that could be the source of B</w:t>
      </w:r>
      <w:r w:rsidR="00582538">
        <w:rPr>
          <w:vertAlign w:val="subscript"/>
        </w:rPr>
        <w:t>1</w:t>
      </w:r>
      <w:r w:rsidR="00582538">
        <w:t>-inaccuracies for the later qMT chapters</w:t>
      </w:r>
      <w:r w:rsidR="0001745B">
        <w:t>.</w:t>
      </w:r>
      <w:r w:rsidR="009A3638">
        <w:br w:type="page"/>
      </w:r>
    </w:p>
    <w:p w14:paraId="01467F71" w14:textId="77777777" w:rsidR="00813BAC" w:rsidRDefault="00813BAC" w:rsidP="009F0A7F">
      <w:pPr>
        <w:spacing w:line="360" w:lineRule="auto"/>
        <w:jc w:val="center"/>
        <w:rPr>
          <w:b/>
          <w:sz w:val="40"/>
          <w:szCs w:val="40"/>
        </w:rPr>
      </w:pPr>
    </w:p>
    <w:p w14:paraId="0893B199" w14:textId="77777777"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2511001E" w14:textId="77777777" w:rsidR="00813BAC" w:rsidRDefault="00813BAC" w:rsidP="009F0A7F">
      <w:pPr>
        <w:spacing w:line="360" w:lineRule="auto"/>
        <w:jc w:val="center"/>
      </w:pPr>
    </w:p>
    <w:p w14:paraId="183E5375" w14:textId="77777777" w:rsidR="00813BAC" w:rsidRDefault="00813BAC" w:rsidP="009F0A7F">
      <w:pPr>
        <w:spacing w:line="360" w:lineRule="auto"/>
        <w:jc w:val="center"/>
      </w:pPr>
    </w:p>
    <w:p w14:paraId="2A147573" w14:textId="7777777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6DEA98F9" w14:textId="77777777" w:rsidR="00813BAC" w:rsidRPr="00617323" w:rsidRDefault="00813BAC" w:rsidP="009F0A7F">
      <w:pPr>
        <w:spacing w:line="360" w:lineRule="auto"/>
        <w:jc w:val="center"/>
      </w:pPr>
    </w:p>
    <w:p w14:paraId="5BFB88FF" w14:textId="77777777" w:rsidR="00813BAC" w:rsidRPr="00617323" w:rsidRDefault="00813BAC" w:rsidP="009F0A7F">
      <w:pPr>
        <w:spacing w:line="360" w:lineRule="auto"/>
        <w:jc w:val="center"/>
      </w:pPr>
    </w:p>
    <w:p w14:paraId="5BC37C85"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58CEB01" w14:textId="77777777" w:rsidR="00813BAC" w:rsidRDefault="00813BAC" w:rsidP="009F0A7F">
      <w:pPr>
        <w:spacing w:line="360" w:lineRule="auto"/>
        <w:jc w:val="center"/>
      </w:pPr>
    </w:p>
    <w:p w14:paraId="3A208CC2" w14:textId="77777777" w:rsidR="00813BAC" w:rsidRDefault="00813BAC" w:rsidP="009F0A7F">
      <w:pPr>
        <w:spacing w:line="360" w:lineRule="auto"/>
        <w:jc w:val="center"/>
      </w:pPr>
    </w:p>
    <w:p w14:paraId="0DC4D103" w14:textId="77777777" w:rsidR="00813BAC" w:rsidRPr="00813BAC" w:rsidRDefault="00813BAC" w:rsidP="009F0A7F">
      <w:pPr>
        <w:spacing w:line="360" w:lineRule="auto"/>
        <w:jc w:val="center"/>
        <w:rPr>
          <w:b/>
          <w:sz w:val="28"/>
          <w:szCs w:val="28"/>
        </w:rPr>
      </w:pPr>
      <w:r>
        <w:rPr>
          <w:b/>
          <w:sz w:val="28"/>
          <w:szCs w:val="28"/>
        </w:rPr>
        <w:t xml:space="preserve">Journal of Magnetic Resonance Imaging, </w:t>
      </w:r>
      <w:r w:rsidR="00B368E0">
        <w:rPr>
          <w:b/>
          <w:sz w:val="28"/>
          <w:szCs w:val="28"/>
        </w:rPr>
        <w:t>46: 1673:1682 (2017)</w:t>
      </w:r>
    </w:p>
    <w:p w14:paraId="52930E18" w14:textId="77777777" w:rsidR="00D502E1" w:rsidRDefault="00D502E1">
      <w:pPr>
        <w:spacing w:line="240" w:lineRule="auto"/>
        <w:jc w:val="left"/>
      </w:pPr>
      <w:r>
        <w:br w:type="page"/>
      </w:r>
    </w:p>
    <w:p w14:paraId="6E909CC9" w14:textId="77777777" w:rsidR="00813BAC" w:rsidRDefault="00D502E1" w:rsidP="00D502E1">
      <w:pPr>
        <w:pStyle w:val="Titre2"/>
      </w:pPr>
      <w:bookmarkStart w:id="57" w:name="_Toc500767891"/>
      <w:r>
        <w:t>Abstract</w:t>
      </w:r>
      <w:bookmarkEnd w:id="57"/>
    </w:p>
    <w:p w14:paraId="3CDBC4B4" w14:textId="77777777"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561606A1" w14:textId="77777777"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26093524" w14:textId="77777777"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4A487A13" w14:textId="77777777"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597FF621" w14:textId="77777777" w:rsidR="00457F76" w:rsidRDefault="00457F76" w:rsidP="00457F76">
      <w:pPr>
        <w:pStyle w:val="Titre2"/>
      </w:pPr>
      <w:bookmarkStart w:id="58" w:name="_Toc500767892"/>
      <w:r>
        <w:t>Introduction</w:t>
      </w:r>
      <w:bookmarkEnd w:id="58"/>
    </w:p>
    <w:p w14:paraId="1D1237EB" w14:textId="77777777"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4174AC">
        <w:instrText xml:space="preserve"> ADDIN EN.CITE &lt;EndNote&gt;&lt;Cite&gt;&lt;Author&gt;Liu&lt;/Author&gt;&lt;Year&gt;2015&lt;/Year&gt;&lt;RecNum&gt;8198&lt;/RecNum&gt;&lt;DisplayText&gt;[79]&lt;/DisplayText&gt;&lt;record&gt;&lt;rec-number&gt;8198&lt;/rec-number&gt;&lt;foreign-keys&gt;&lt;key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4174AC">
        <w:rPr>
          <w:noProof/>
        </w:rPr>
        <w:t>[79]</w:t>
      </w:r>
      <w:r w:rsidR="00984090">
        <w:fldChar w:fldCharType="end"/>
      </w:r>
      <w:r w:rsidR="000E6BA4">
        <w:t>,</w:t>
      </w:r>
      <w:r>
        <w:t xml:space="preserve"> and is an essential step in the estimation of local SAR</w:t>
      </w:r>
      <w:r w:rsidR="00984090">
        <w:t xml:space="preserve"> </w:t>
      </w:r>
      <w:r w:rsidR="00984090">
        <w:fldChar w:fldCharType="begin"/>
      </w:r>
      <w:r w:rsidR="004174AC">
        <w:instrText xml:space="preserve"> ADDIN EN.CITE &lt;EndNote&gt;&lt;Cite&gt;&lt;Author&gt;Katscher&lt;/Author&gt;&lt;Year&gt;2009&lt;/Year&gt;&lt;RecNum&gt;8201&lt;/RecNum&gt;&lt;DisplayText&gt;[80]&lt;/DisplayText&gt;&lt;record&gt;&lt;rec-number&gt;8201&lt;/rec-number&gt;&lt;foreign-keys&gt;&lt;key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4174AC">
        <w:rPr>
          <w:noProof/>
        </w:rPr>
        <w:t>[80]</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 </w:instrText>
      </w:r>
      <w:r w:rsidR="00D74A23">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EN.CITE.DATA </w:instrText>
      </w:r>
      <w:r w:rsidR="00D74A23">
        <w:fldChar w:fldCharType="end"/>
      </w:r>
      <w:r w:rsidR="00984090">
        <w:fldChar w:fldCharType="separate"/>
      </w:r>
      <w:r w:rsidR="00D74A23">
        <w:rPr>
          <w:noProof/>
        </w:rPr>
        <w:t>[39]</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ZWNOdW0+ODEzNTwvUmVjTnVtPjxEaXNwbGF5VGV4dD5bMTA5XTwvRGlzcGxheVRleHQ+PHJlY29y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7164FC">
        <w:instrText xml:space="preserve"> ADDIN EN.CITE </w:instrText>
      </w:r>
      <w:r w:rsidR="007164FC">
        <w:fldChar w:fldCharType="begin">
          <w:fldData xml:space="preserve">PEVuZE5vdGU+PENpdGU+PEF1dGhvcj5Sb3BlbGU8L0F1dGhvcj48WWVhcj4yMDA1PC9ZZWFyPjxS
ZWNOdW0+ODEzNTwvUmVjTnVtPjxEaXNwbGF5VGV4dD5bMTA5XTwvRGlzcGxheVRleHQ+PHJlY29y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7164FC">
        <w:instrText xml:space="preserve"> ADDIN EN.CITE.DATA </w:instrText>
      </w:r>
      <w:r w:rsidR="007164FC">
        <w:fldChar w:fldCharType="end"/>
      </w:r>
      <w:r w:rsidR="00984090">
        <w:fldChar w:fldCharType="separate"/>
      </w:r>
      <w:r w:rsidR="007164FC">
        <w:rPr>
          <w:noProof/>
        </w:rPr>
        <w:t>[109]</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TnVtPjgyMDU8L1JlY051bT48RGlzcGxheVRleHQ+WzQ5LDYzXTwvRGlzcGxheVRleHQ+PHJlY29y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850EAF">
        <w:instrText xml:space="preserve"> ADDIN EN.CITE </w:instrText>
      </w:r>
      <w:r w:rsidR="00850EAF">
        <w:fldChar w:fldCharType="begin">
          <w:fldData xml:space="preserve">PEVuZE5vdGU+PENpdGU+PEF1dGhvcj5ZdWFuPC9BdXRob3I+PFllYXI+MjAxMjwvWWVhcj48UmVj
TnVtPjgyMDU8L1JlY051bT48RGlzcGxheVRleHQ+WzQ5LDYzXTwvRGlzcGxheVRleHQ+PHJlY29y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850EAF">
        <w:instrText xml:space="preserve"> ADDIN EN.CITE.DATA </w:instrText>
      </w:r>
      <w:r w:rsidR="00850EAF">
        <w:fldChar w:fldCharType="end"/>
      </w:r>
      <w:r w:rsidR="00984090">
        <w:fldChar w:fldCharType="separate"/>
      </w:r>
      <w:r w:rsidR="00850EAF">
        <w:rPr>
          <w:noProof/>
        </w:rPr>
        <w:t>[49,63]</w:t>
      </w:r>
      <w:r w:rsidR="00984090">
        <w:fldChar w:fldCharType="end"/>
      </w:r>
      <w:r w:rsidR="00984090">
        <w:t xml:space="preserve"> and quantitative MT </w:t>
      </w:r>
      <w:r w:rsidR="00984090">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7164FC">
        <w:rPr>
          <w:noProof/>
        </w:rPr>
        <w:t>[142]</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850EAF">
        <w:instrText xml:space="preserve"> ADDIN EN.CITE &lt;EndNote&gt;&lt;Cite&gt;&lt;Author&gt;Marques&lt;/Author&gt;&lt;Year&gt;2010&lt;/Year&gt;&lt;RecNum&gt;8247&lt;/RecNum&gt;&lt;DisplayText&gt;[56]&lt;/DisplayText&gt;&lt;record&gt;&lt;rec-number&gt;8247&lt;/rec-number&gt;&lt;foreign-keys&gt;&lt;key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850EAF">
        <w:rPr>
          <w:noProof/>
        </w:rPr>
        <w:t>[56]</w:t>
      </w:r>
      <w:r w:rsidR="00984090">
        <w:fldChar w:fldCharType="end"/>
      </w:r>
      <w:r w:rsidR="00984090">
        <w:t xml:space="preserve">, others—notably the variable flip angle (VFA) method </w:t>
      </w:r>
      <w:r w:rsidR="00984090">
        <w:fldChar w:fldCharType="begin"/>
      </w:r>
      <w:r w:rsidR="00E256BD">
        <w:instrText xml:space="preserve"> ADDIN EN.CITE &lt;EndNote&gt;&lt;Cite&gt;&lt;Author&gt;Gupta&lt;/Author&gt;&lt;Year&gt;1977&lt;/Year&gt;&lt;RecNum&gt;3568&lt;/RecNum&gt;&lt;DisplayText&gt;[166]&lt;/DisplayText&gt;&lt;record&gt;&lt;rec-number&gt;3568&lt;/rec-number&gt;&lt;foreign-keys&gt;&lt;key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E256BD">
        <w:rPr>
          <w:noProof/>
        </w:rPr>
        <w:t>[166]</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4174AC">
        <w:instrText xml:space="preserve"> ADDIN EN.CITE &lt;EndNote&gt;&lt;Cite&gt;&lt;Author&gt;Sled&lt;/Author&gt;&lt;Year&gt;1998&lt;/Year&gt;&lt;RecNum&gt;8180&lt;/RecNum&gt;&lt;DisplayText&gt;[82]&lt;/DisplayText&gt;&lt;record&gt;&lt;rec-number&gt;8180&lt;/rec-number&gt;&lt;foreign-keys&gt;&lt;key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4174AC">
        <w:rPr>
          <w:noProof/>
        </w:rPr>
        <w:t>[82]</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5EF7E35F" w14:textId="77777777"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of the double angle (DA)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4174AC">
        <w:instrText xml:space="preserve"> ADDIN EN.CITE &lt;EndNote&gt;&lt;Cite&gt;&lt;Author&gt;Insko&lt;/Author&gt;&lt;Year&gt;1993&lt;/Year&gt;&lt;RecNum&gt;8154&lt;/RecNum&gt;&lt;DisplayText&gt;[84]&lt;/DisplayText&gt;&lt;record&gt;&lt;rec-number&gt;8154&lt;/rec-number&gt;&lt;foreign-keys&gt;&lt;key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4174AC">
        <w:rPr>
          <w:noProof/>
        </w:rPr>
        <w:t>[84]</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4174AC">
        <w:rPr>
          <w:noProof/>
        </w:rPr>
        <w:t>[89]</w:t>
      </w:r>
      <w:r w:rsidR="00073C7E">
        <w:fldChar w:fldCharType="end"/>
      </w:r>
      <w:r>
        <w:t xml:space="preserve"> and</w:t>
      </w:r>
      <w:r w:rsidR="00073C7E">
        <w:t xml:space="preserve"> </w:t>
      </w:r>
      <w:r>
        <w:t>Blo</w:t>
      </w:r>
      <w:r w:rsidR="00073C7E">
        <w:t xml:space="preserve">ch-Siegert shift (BS) mapping </w:t>
      </w:r>
      <w:r w:rsidR="00073C7E">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4174AC">
        <w:rPr>
          <w:noProof/>
        </w:rPr>
        <w:t>[90]</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66DAABC5" w14:textId="77777777"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and the error increases 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TnVtPjgyMDU8L1JlY051bT48RGlzcGxheVRleHQ+WzQ5LDYyXTwvRGlzcGxheVRleHQ+PHJlY29y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850EAF">
        <w:instrText xml:space="preserve"> ADDIN EN.CITE </w:instrText>
      </w:r>
      <w:r w:rsidR="00850EAF">
        <w:fldChar w:fldCharType="begin">
          <w:fldData xml:space="preserve">PEVuZE5vdGU+PENpdGU+PEF1dGhvcj5ZdWFuPC9BdXRob3I+PFllYXI+MjAxMjwvWWVhcj48UmVj
TnVtPjgyMDU8L1JlY051bT48RGlzcGxheVRleHQ+WzQ5LDYyXTwvRGlzcGxheVRleHQ+PHJlY29y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850EAF">
        <w:instrText xml:space="preserve"> ADDIN EN.CITE.DATA </w:instrText>
      </w:r>
      <w:r w:rsidR="00850EAF">
        <w:fldChar w:fldCharType="end"/>
      </w:r>
      <w:r>
        <w:fldChar w:fldCharType="separate"/>
      </w:r>
      <w:r w:rsidR="00850EAF">
        <w:rPr>
          <w:noProof/>
        </w:rPr>
        <w:t>[49,62]</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TnVtPjgyMDY8L1JlY051bT48RGlzcGxheVRleHQ+WzQ4LDYzXTwvRGlzcGxheVRleHQ+PHJlY29y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850EAF">
        <w:instrText xml:space="preserve"> ADDIN EN.CITE </w:instrText>
      </w:r>
      <w:r w:rsidR="00850EAF">
        <w:fldChar w:fldCharType="begin">
          <w:fldData xml:space="preserve">PEVuZE5vdGU+PENpdGU+PEF1dGhvcj5TdW5nPC9BdXRob3I+PFllYXI+MjAxMzwvWWVhcj48UmVj
TnVtPjgyMDY8L1JlY051bT48RGlzcGxheVRleHQ+WzQ4LDYzXTwvRGlzcGxheVRleHQ+PHJlY29y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850EAF">
        <w:instrText xml:space="preserve"> ADDIN EN.CITE.DATA </w:instrText>
      </w:r>
      <w:r w:rsidR="00850EAF">
        <w:fldChar w:fldCharType="end"/>
      </w:r>
      <w:r>
        <w:fldChar w:fldCharType="separate"/>
      </w:r>
      <w:r w:rsidR="00850EAF">
        <w:rPr>
          <w:noProof/>
        </w:rPr>
        <w:t>[48,63]</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fldChar w:fldCharType="separate"/>
      </w:r>
      <w:r w:rsidR="00850EAF">
        <w:rPr>
          <w:noProof/>
        </w:rPr>
        <w:t>[61]</w:t>
      </w:r>
      <w:r>
        <w:fldChar w:fldCharType="end"/>
      </w:r>
      <w:r>
        <w:t xml:space="preserve"> using</w:t>
      </w:r>
      <w:r w:rsidR="0046695E">
        <w:t xml:space="preserve"> postprocessing image analysis algorithms </w:t>
      </w:r>
      <w:r w:rsidR="0046695E">
        <w:fldChar w:fldCharType="begin"/>
      </w:r>
      <w:r w:rsidR="00E256BD">
        <w:instrText xml:space="preserve"> ADDIN EN.CITE &lt;EndNote&gt;&lt;Cite&gt;&lt;Author&gt;Sled&lt;/Author&gt;&lt;Year&gt;1998&lt;/Year&gt;&lt;RecNum&gt;3864&lt;/RecNum&gt;&lt;DisplayText&gt;[167]&lt;/DisplayText&gt;&lt;record&gt;&lt;rec-number&gt;3864&lt;/rec-number&gt;&lt;foreign-keys&gt;&lt;key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E256BD">
        <w:rPr>
          <w:noProof/>
        </w:rPr>
        <w:t>[167]</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6DFC92DC" w14:textId="77777777"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TnVtPjgyMjQ8L1JlY051bT48RGlzcGxheVRleHQ+WzU5LDg2LDE2OF08L0Rpc3BsYXlUZXh0Pjxy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E256BD">
        <w:instrText xml:space="preserve"> ADDIN EN.CITE </w:instrText>
      </w:r>
      <w:r w:rsidR="00E256BD">
        <w:fldChar w:fldCharType="begin">
          <w:fldData xml:space="preserve">PEVuZE5vdGU+PENpdGU+PEF1dGhvcj5XYW5nPC9BdXRob3I+PFllYXI+MjAwNTwvWWVhcj48UmVj
TnVtPjgyMjQ8L1JlY051bT48RGlzcGxheVRleHQ+WzU5LDg2LDE2OF08L0Rpc3BsYXlUZXh0Pjxy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E256BD">
        <w:instrText xml:space="preserve"> ADDIN EN.CITE.DATA </w:instrText>
      </w:r>
      <w:r w:rsidR="00E256BD">
        <w:fldChar w:fldCharType="end"/>
      </w:r>
      <w:r w:rsidR="00BC1F0E">
        <w:fldChar w:fldCharType="separate"/>
      </w:r>
      <w:r w:rsidR="00E256BD">
        <w:rPr>
          <w:noProof/>
        </w:rPr>
        <w:t>[59,86,168]</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4174AC">
        <w:instrText xml:space="preserve"> ADDIN EN.CITE &lt;EndNote&gt;&lt;Cite&gt;&lt;Author&gt;Samson&lt;/Author&gt;&lt;Year&gt;2006&lt;/Year&gt;&lt;RecNum&gt;8104&lt;/RecNum&gt;&lt;DisplayText&gt;[87]&lt;/DisplayText&gt;&lt;record&gt;&lt;rec-number&gt;8104&lt;/rec-number&gt;&lt;foreign-keys&gt;&lt;key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4174AC">
        <w:rPr>
          <w:noProof/>
        </w:rPr>
        <w:t>[87]</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0D9AEA27" w14:textId="77777777" w:rsidR="00BC1F0E" w:rsidRDefault="00BC1F0E" w:rsidP="00BC1F0E">
      <w:pPr>
        <w:pStyle w:val="Titre2"/>
      </w:pPr>
      <w:bookmarkStart w:id="59" w:name="_Toc500767893"/>
      <w:r>
        <w:t>Materials and Methods</w:t>
      </w:r>
      <w:bookmarkEnd w:id="59"/>
    </w:p>
    <w:p w14:paraId="0B1580C2" w14:textId="77777777" w:rsidR="00BC1F0E" w:rsidRDefault="00BC1F0E" w:rsidP="00BC1F0E">
      <w:r>
        <w:t>All measurements were performed on a 3.0T whole-body MRI scanner (Magnetom TIM TRIO, Siemens, Erlangen, Germany) using a 32-channel phased-array receive-only head coil and whole-body transmit coil.</w:t>
      </w:r>
    </w:p>
    <w:p w14:paraId="52F95ADB" w14:textId="77777777" w:rsidR="00BC1F0E" w:rsidRDefault="00BC1F0E" w:rsidP="00BC1F0E">
      <w:pPr>
        <w:pStyle w:val="Titre3"/>
      </w:pPr>
      <w:bookmarkStart w:id="60" w:name="_Toc500767894"/>
      <w:r>
        <w:t>Measurements</w:t>
      </w:r>
      <w:bookmarkEnd w:id="60"/>
    </w:p>
    <w:p w14:paraId="431F6F3B" w14:textId="77777777"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7FB04F3" w14:textId="77777777"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ZWNOdW0+ODEwNDwvUmVjTnVtPjxEaXNwbGF5VGV4dD5bODcsMTU5XTwvRGlzcGxheVRleHQ+PHJl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7164FC">
        <w:instrText xml:space="preserve"> ADDIN EN.CITE </w:instrText>
      </w:r>
      <w:r w:rsidR="007164FC">
        <w:fldChar w:fldCharType="begin">
          <w:fldData xml:space="preserve">PEVuZE5vdGU+PENpdGU+PEF1dGhvcj5TYW1zb248L0F1dGhvcj48WWVhcj4yMDA2PC9ZZWFyPjxS
ZWNOdW0+ODEwNDwvUmVjTnVtPjxEaXNwbGF5VGV4dD5bODcsMTU5XTwvRGlzcGxheVRleHQ+PHJl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7164FC">
        <w:instrText xml:space="preserve"> ADDIN EN.CITE.DATA </w:instrText>
      </w:r>
      <w:r w:rsidR="007164FC">
        <w:fldChar w:fldCharType="end"/>
      </w:r>
      <w:r>
        <w:fldChar w:fldCharType="separate"/>
      </w:r>
      <w:r w:rsidR="007164FC">
        <w:rPr>
          <w:noProof/>
        </w:rPr>
        <w:t>[87,159]</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3F9A1F0" w14:textId="77777777"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8B2764">
        <w:t xml:space="preserve">Figure </w:t>
      </w:r>
      <w:r w:rsidR="008B2764">
        <w:rPr>
          <w:noProof/>
        </w:rPr>
        <w:t>3</w:t>
      </w:r>
      <w:r w:rsidR="008B2764">
        <w:noBreakHyphen/>
      </w:r>
      <w:r w:rsidR="008B2764">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a low-resolution voxels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AC64ED9" w14:textId="77777777" w:rsidR="00D1763A" w:rsidRDefault="00D36B49" w:rsidP="009F0A7F">
      <w:pPr>
        <w:spacing w:after="0"/>
        <w:jc w:val="center"/>
      </w:pPr>
      <w:r>
        <w:rPr>
          <w:noProof/>
          <w:lang w:val="fr-FR" w:eastAsia="fr-FR"/>
        </w:rPr>
        <w:drawing>
          <wp:inline distT="0" distB="0" distL="0" distR="0" wp14:anchorId="0DC45D10" wp14:editId="4132F4DF">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24CBD2CB" w14:textId="77777777" w:rsidR="00D1763A" w:rsidRDefault="00D1763A" w:rsidP="00D1763A">
      <w:pPr>
        <w:pStyle w:val="Lgende"/>
      </w:pPr>
      <w:bookmarkStart w:id="61" w:name="_Ref488842665"/>
      <w:bookmarkStart w:id="62" w:name="_Toc500767943"/>
      <w:r>
        <w:t xml:space="preserve">Figure </w:t>
      </w:r>
      <w:fldSimple w:instr=" STYLEREF 1 \s ">
        <w:r w:rsidR="008B2764">
          <w:rPr>
            <w:noProof/>
          </w:rPr>
          <w:t>3</w:t>
        </w:r>
      </w:fldSimple>
      <w:r w:rsidR="00624382">
        <w:noBreakHyphen/>
      </w:r>
      <w:fldSimple w:instr=" SEQ Figure \* ARABIC \s 1 ">
        <w:r w:rsidR="008B2764">
          <w:rPr>
            <w:noProof/>
          </w:rPr>
          <w:t>1</w:t>
        </w:r>
      </w:fldSimple>
      <w:bookmarkEnd w:id="61"/>
      <w:r w:rsidR="00A41A9C">
        <w:t>.</w:t>
      </w:r>
      <w:r>
        <w:t xml:space="preserve">Tissue classification maps (black = 0%, gray = 100%) of a healthy subject calculated from INSECT </w:t>
      </w:r>
      <w:r>
        <w:fldChar w:fldCharType="begin"/>
      </w:r>
      <w:r w:rsidR="00E256BD">
        <w:instrText xml:space="preserve"> ADDIN EN.CITE &lt;EndNote&gt;&lt;Cite&gt;&lt;Author&gt;Collins&lt;/Author&gt;&lt;Year&gt;1999&lt;/Year&gt;&lt;RecNum&gt;8209&lt;/RecNum&gt;&lt;DisplayText&gt;[169]&lt;/DisplayText&gt;&lt;record&gt;&lt;rec-number&gt;8209&lt;/rec-number&gt;&lt;foreign-keys&gt;&lt;key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E256BD">
        <w:rPr>
          <w:noProof/>
        </w:rPr>
        <w:t>[169]</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62"/>
    </w:p>
    <w:p w14:paraId="3A62883E" w14:textId="77777777" w:rsidR="00D36B49" w:rsidRDefault="004455AB" w:rsidP="004455AB">
      <w:pPr>
        <w:pStyle w:val="Titre3"/>
      </w:pPr>
      <w:bookmarkStart w:id="63" w:name="_Toc500767895"/>
      <w:r>
        <w:t>B</w:t>
      </w:r>
      <w:r>
        <w:rPr>
          <w:vertAlign w:val="subscript"/>
        </w:rPr>
        <w:t>1</w:t>
      </w:r>
      <w:r>
        <w:t xml:space="preserve"> Mapping</w:t>
      </w:r>
      <w:bookmarkEnd w:id="63"/>
    </w:p>
    <w:p w14:paraId="71118BD6" w14:textId="77777777"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PFJlY051bT4zNjgzPC9SZWNOdW0+PERpc3BsYXlUZXh0Pls5MCwxNzBdPC9EaXNwbGF5VGV4dD48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E256BD">
        <w:instrText xml:space="preserve"> ADDIN EN.CITE </w:instrText>
      </w:r>
      <w:r w:rsidR="00E256BD">
        <w:fldChar w:fldCharType="begin">
          <w:fldData xml:space="preserve">PEVuZE5vdGU+PENpdGU+PEF1dGhvcj5TYWNvbGljazwvQXV0aG9yPjxZZWFyPjIwMTA8L1llYXI+
PFJlY051bT4zNjgzPC9SZWNOdW0+PERpc3BsYXlUZXh0Pls5MCwxNzBdPC9EaXNwbGF5VGV4dD48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E256BD">
        <w:instrText xml:space="preserve"> ADDIN EN.CITE.DATA </w:instrText>
      </w:r>
      <w:r w:rsidR="00E256BD">
        <w:fldChar w:fldCharType="end"/>
      </w:r>
      <w:r w:rsidR="00CC2CCB">
        <w:fldChar w:fldCharType="separate"/>
      </w:r>
      <w:r w:rsidR="00E256BD">
        <w:rPr>
          <w:noProof/>
        </w:rPr>
        <w:t>[90,170]</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492E7E5D" w14:textId="77777777"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4174AC">
        <w:rPr>
          <w:noProof/>
        </w:rPr>
        <w:t>[90]</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7B285BD" w14:textId="77777777"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UmVjTnVtPjE5NTwvUmVjTnVtPjxEaXNwbGF5VGV4dD5bODksOTJdPC9EaXNwbGF5VGV4dD48cmVj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4174AC">
        <w:instrText xml:space="preserve"> ADDIN EN.CITE </w:instrText>
      </w:r>
      <w:r w:rsidR="004174AC">
        <w:fldChar w:fldCharType="begin">
          <w:fldData xml:space="preserve">PEVuZE5vdGU+PENpdGU+PEF1dGhvcj5ZYXJueWtoPC9BdXRob3I+PFllYXI+MjAwNzwvWWVhcj48
UmVjTnVtPjE5NTwvUmVjTnVtPjxEaXNwbGF5VGV4dD5bODksOTJdPC9EaXNwbGF5VGV4dD48cmVj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4174AC">
        <w:instrText xml:space="preserve"> ADDIN EN.CITE.DATA </w:instrText>
      </w:r>
      <w:r w:rsidR="004174AC">
        <w:fldChar w:fldCharType="end"/>
      </w:r>
      <w:r>
        <w:fldChar w:fldCharType="separate"/>
      </w:r>
      <w:r w:rsidR="004174AC">
        <w:rPr>
          <w:noProof/>
        </w:rPr>
        <w:t>[89,92]</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6C14FDE" w14:textId="77777777"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Y051bT44MTU0PC9SZWNOdW0+PERpc3BsYXlUZXh0Pls4NCw4N108L0Rpc3BsYXlUZXh0PjxyZWNv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4174AC">
        <w:instrText xml:space="preserve"> ADDIN EN.CITE </w:instrText>
      </w:r>
      <w:r w:rsidR="004174AC">
        <w:fldChar w:fldCharType="begin">
          <w:fldData xml:space="preserve">PEVuZE5vdGU+PENpdGU+PEF1dGhvcj5JbnNrbzwvQXV0aG9yPjxZZWFyPjE5OTM8L1llYXI+PFJl
Y051bT44MTU0PC9SZWNOdW0+PERpc3BsYXlUZXh0Pls4NCw4N108L0Rpc3BsYXlUZXh0PjxyZWNv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4174AC">
        <w:instrText xml:space="preserve"> ADDIN EN.CITE.DATA </w:instrText>
      </w:r>
      <w:r w:rsidR="004174AC">
        <w:fldChar w:fldCharType="end"/>
      </w:r>
      <w:r>
        <w:fldChar w:fldCharType="separate"/>
      </w:r>
      <w:r w:rsidR="004174AC">
        <w:rPr>
          <w:noProof/>
        </w:rPr>
        <w:t>[84,87]</w:t>
      </w:r>
      <w:r>
        <w:fldChar w:fldCharType="end"/>
      </w:r>
      <w:r>
        <w:t>:</w:t>
      </w:r>
    </w:p>
    <w:tbl>
      <w:tblPr>
        <w:tblW w:w="9454" w:type="dxa"/>
        <w:tblLook w:val="04A0" w:firstRow="1" w:lastRow="0" w:firstColumn="1" w:lastColumn="0" w:noHBand="0" w:noVBand="1"/>
      </w:tblPr>
      <w:tblGrid>
        <w:gridCol w:w="8571"/>
        <w:gridCol w:w="883"/>
      </w:tblGrid>
      <w:tr w:rsidR="00FE48B1" w:rsidRPr="007B5704" w14:paraId="5929EC8E" w14:textId="77777777" w:rsidTr="00A07DDC">
        <w:trPr>
          <w:trHeight w:val="720"/>
        </w:trPr>
        <w:tc>
          <w:tcPr>
            <w:tcW w:w="8571" w:type="dxa"/>
          </w:tcPr>
          <w:p w14:paraId="3121D7EF" w14:textId="77777777" w:rsidR="00FE48B1" w:rsidRDefault="00330B44"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7A65AEF5" w14:textId="77777777" w:rsidR="00FE48B1" w:rsidRPr="00A87AF2" w:rsidRDefault="00FE48B1" w:rsidP="009F3987">
            <w:pPr>
              <w:rPr>
                <w:sz w:val="4"/>
                <w:szCs w:val="4"/>
              </w:rPr>
            </w:pPr>
          </w:p>
          <w:p w14:paraId="29F5E39E" w14:textId="77777777" w:rsidR="00FE48B1" w:rsidRPr="003A39F9" w:rsidRDefault="00A07DDC" w:rsidP="00A07DDC">
            <w:pPr>
              <w:jc w:val="right"/>
              <w:rPr>
                <w:b/>
              </w:rPr>
            </w:pPr>
            <w:r w:rsidRPr="003A39F9">
              <w:rPr>
                <w:b/>
              </w:rPr>
              <w:t>(3-</w:t>
            </w:r>
            <w:r w:rsidR="00FE48B1" w:rsidRPr="003A39F9">
              <w:rPr>
                <w:b/>
              </w:rPr>
              <w:t>1</w:t>
            </w:r>
            <w:r w:rsidRPr="003A39F9">
              <w:rPr>
                <w:b/>
              </w:rPr>
              <w:t>)</w:t>
            </w:r>
          </w:p>
        </w:tc>
      </w:tr>
    </w:tbl>
    <w:p w14:paraId="3864DA5B" w14:textId="77777777"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10199593" w14:textId="77777777"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4174AC">
        <w:instrText xml:space="preserve"> ADDIN EN.CITE &lt;EndNote&gt;&lt;Cite&gt;&lt;Author&gt;Samson&lt;/Author&gt;&lt;Year&gt;2006&lt;/Year&gt;&lt;RecNum&gt;8104&lt;/RecNum&gt;&lt;DisplayText&gt;[87]&lt;/DisplayText&gt;&lt;record&gt;&lt;rec-number&gt;8104&lt;/rec-number&gt;&lt;foreign-keys&gt;&lt;key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4174AC">
        <w:rPr>
          <w:noProof/>
        </w:rPr>
        <w:t>[87]</w:t>
      </w:r>
      <w:r w:rsidR="008014D4">
        <w:fldChar w:fldCharType="end"/>
      </w:r>
      <w:r w:rsidR="008014D4">
        <w:t>.</w:t>
      </w:r>
      <w:r>
        <w:t xml:space="preserve"> These methods could offer different imaging benefits as alternatives to EPI; however, such a comparison is outside the scope of the present work.</w:t>
      </w:r>
    </w:p>
    <w:p w14:paraId="408BEAF0" w14:textId="77777777" w:rsidR="0080110E" w:rsidRDefault="0080110E" w:rsidP="0080110E">
      <w:r w:rsidRPr="00E5456F">
        <w:rPr>
          <w:i/>
        </w:rPr>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rsidR="00B061B8">
        <w:fldChar w:fldCharType="separate"/>
      </w:r>
      <w:r w:rsidR="00850EAF">
        <w:rPr>
          <w:noProof/>
        </w:rPr>
        <w:t>[53]</w:t>
      </w:r>
      <w:r w:rsidR="00B061B8">
        <w:fldChar w:fldCharType="end"/>
      </w:r>
      <w:r w:rsidR="00B061B8">
        <w:t>.</w:t>
      </w:r>
      <w:r>
        <w:t xml:space="preserve"> The TR is sufficiently long to allow almost complete relaxation of the WM signal, which we are evaluating.</w:t>
      </w:r>
    </w:p>
    <w:p w14:paraId="52C0DE6A" w14:textId="77777777"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sec per flip angle acquisition).</w:t>
      </w:r>
    </w:p>
    <w:p w14:paraId="4C21718F" w14:textId="77777777" w:rsidR="00B061B8" w:rsidRDefault="00B061B8" w:rsidP="00B061B8">
      <w:pPr>
        <w:pStyle w:val="Titre3"/>
      </w:pPr>
      <w:bookmarkStart w:id="64" w:name="_Toc500767896"/>
      <w:r>
        <w:t>T</w:t>
      </w:r>
      <w:r>
        <w:rPr>
          <w:vertAlign w:val="subscript"/>
        </w:rPr>
        <w:t>1</w:t>
      </w:r>
      <w:r>
        <w:t xml:space="preserve"> Mapping</w:t>
      </w:r>
      <w:bookmarkEnd w:id="64"/>
    </w:p>
    <w:p w14:paraId="3A0E47C0" w14:textId="77777777"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50E3718F" w14:textId="77777777" w:rsidR="00B061B8" w:rsidRDefault="00CE1DC0" w:rsidP="00CE1DC0">
      <w:pPr>
        <w:pStyle w:val="Titre3"/>
      </w:pPr>
      <w:bookmarkStart w:id="65" w:name="_Toc500767897"/>
      <w:r>
        <w:t>Data Analysis</w:t>
      </w:r>
      <w:bookmarkEnd w:id="65"/>
    </w:p>
    <w:p w14:paraId="40884880" w14:textId="77777777"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w:t>
      </w:r>
    </w:p>
    <w:p w14:paraId="47523044" w14:textId="77777777" w:rsidR="00CE1DC0" w:rsidRDefault="00CE1DC0" w:rsidP="00CE1DC0">
      <w:r>
        <w:t>The B</w:t>
      </w:r>
      <w:r w:rsidRPr="00CE1DC0">
        <w:rPr>
          <w:vertAlign w:val="subscript"/>
        </w:rPr>
        <w:t>1</w:t>
      </w:r>
      <w:r>
        <w:t xml:space="preserve"> amplitude is expected to be a smooth slowly varying function, particularly in the brain </w:t>
      </w:r>
      <w:r>
        <w:fldChar w:fldCharType="begin"/>
      </w:r>
      <w:r w:rsidR="00E256BD">
        <w:instrText xml:space="preserve"> ADDIN EN.CITE &lt;EndNote&gt;&lt;Cite&gt;&lt;Author&gt;Sled&lt;/Author&gt;&lt;Year&gt;1998&lt;/Year&gt;&lt;RecNum&gt;3864&lt;/RecNum&gt;&lt;DisplayText&gt;[167]&lt;/DisplayText&gt;&lt;record&gt;&lt;rec-number&gt;3864&lt;/rec-number&gt;&lt;foreign-keys&gt;&lt;key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E256BD">
        <w:rPr>
          <w:noProof/>
        </w:rPr>
        <w:t>[167]</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UmVjTnVtPjE5NTwvUmVjTnVtPjxEaXNwbGF5VGV4dD5bODksMTcwXTwvRGlzcGxheVRleHQ+PHJl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E256BD">
        <w:instrText xml:space="preserve"> ADDIN EN.CITE </w:instrText>
      </w:r>
      <w:r w:rsidR="00E256BD">
        <w:fldChar w:fldCharType="begin">
          <w:fldData xml:space="preserve">PEVuZE5vdGU+PENpdGU+PEF1dGhvcj5ZYXJueWtoPC9BdXRob3I+PFllYXI+MjAwNzwvWWVhcj48
UmVjTnVtPjE5NTwvUmVjTnVtPjxEaXNwbGF5VGV4dD5bODksMTcwXTwvRGlzcGxheVRleHQ+PHJl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E256BD">
        <w:instrText xml:space="preserve"> ADDIN EN.CITE.DATA </w:instrText>
      </w:r>
      <w:r w:rsidR="00E256BD">
        <w:fldChar w:fldCharType="end"/>
      </w:r>
      <w:r>
        <w:fldChar w:fldCharType="separate"/>
      </w:r>
      <w:r w:rsidR="00E256BD">
        <w:rPr>
          <w:noProof/>
        </w:rPr>
        <w:t>[89,170]</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37126B68" w14:textId="77777777"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ZWNOdW0+ODE3NjwvUmVjTnVtPjxEaXNwbGF5VGV4dD5bNTMsODddPC9EaXNwbGF5VGV4dD48cmVj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4174AC">
        <w:instrText xml:space="preserve"> ADDIN EN.CITE </w:instrText>
      </w:r>
      <w:r w:rsidR="004174AC">
        <w:fldChar w:fldCharType="begin">
          <w:fldData xml:space="preserve">PEVuZE5vdGU+PENpdGU+PEF1dGhvcj5TdGlrb3Y8L0F1dGhvcj48WWVhcj4yMDE1PC9ZZWFyPjxS
ZWNOdW0+ODE3NjwvUmVjTnVtPjxEaXNwbGF5VGV4dD5bNTMsODddPC9EaXNwbGF5VGV4dD48cmVj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4174AC">
        <w:instrText xml:space="preserve"> ADDIN EN.CITE.DATA </w:instrText>
      </w:r>
      <w:r w:rsidR="004174AC">
        <w:fldChar w:fldCharType="end"/>
      </w:r>
      <w:r>
        <w:fldChar w:fldCharType="separate"/>
      </w:r>
      <w:r w:rsidR="004174AC">
        <w:rPr>
          <w:noProof/>
        </w:rPr>
        <w:t>[53,87]</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58AF524A" w14:textId="77777777" w:rsidR="001A4C4F" w:rsidRDefault="001A4C4F" w:rsidP="001A4C4F">
      <w:pPr>
        <w:pStyle w:val="Titre2"/>
      </w:pPr>
      <w:bookmarkStart w:id="66" w:name="_Toc500767898"/>
      <w:r>
        <w:t>Results</w:t>
      </w:r>
      <w:bookmarkEnd w:id="66"/>
    </w:p>
    <w:p w14:paraId="58F4D518" w14:textId="77777777"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8B2764">
        <w:t xml:space="preserve">Figure </w:t>
      </w:r>
      <w:r w:rsidR="008B2764">
        <w:rPr>
          <w:noProof/>
        </w:rPr>
        <w:t>3</w:t>
      </w:r>
      <w:r w:rsidR="008B2764">
        <w:noBreakHyphen/>
      </w:r>
      <w:r w:rsidR="008B2764">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8B2764">
        <w:t xml:space="preserve">Table </w:t>
      </w:r>
      <w:r w:rsidR="008B2764">
        <w:rPr>
          <w:noProof/>
        </w:rPr>
        <w:t>3</w:t>
      </w:r>
      <w:r w:rsidR="008B2764">
        <w:noBreakHyphen/>
      </w:r>
      <w:r w:rsidR="008B2764">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8B2764">
        <w:t xml:space="preserve">Table </w:t>
      </w:r>
      <w:r w:rsidR="008B2764">
        <w:rPr>
          <w:noProof/>
        </w:rPr>
        <w:t>3</w:t>
      </w:r>
      <w:r w:rsidR="008B2764">
        <w:noBreakHyphen/>
      </w:r>
      <w:r w:rsidR="008B2764">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39FEF5B" w14:textId="77777777" w:rsidR="001A4C4F" w:rsidRDefault="009F0A7F" w:rsidP="009F0A7F">
      <w:pPr>
        <w:spacing w:after="0" w:line="240" w:lineRule="auto"/>
        <w:jc w:val="left"/>
      </w:pPr>
      <w:r>
        <w:br w:type="page"/>
      </w:r>
    </w:p>
    <w:p w14:paraId="69AE56A4" w14:textId="77777777" w:rsidR="002712AF" w:rsidRDefault="003A6952" w:rsidP="009F0A7F">
      <w:pPr>
        <w:spacing w:after="0"/>
        <w:jc w:val="center"/>
      </w:pPr>
      <w:r>
        <w:rPr>
          <w:noProof/>
          <w:lang w:val="fr-FR" w:eastAsia="fr-FR"/>
        </w:rPr>
        <w:drawing>
          <wp:inline distT="0" distB="0" distL="0" distR="0" wp14:anchorId="5AE8E27B" wp14:editId="33456FD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603EB096" w14:textId="77777777" w:rsidR="003A6952" w:rsidRDefault="005B5523" w:rsidP="00F84AB4">
      <w:pPr>
        <w:pStyle w:val="Lgende"/>
      </w:pPr>
      <w:bookmarkStart w:id="67" w:name="_Ref488848528"/>
      <w:bookmarkStart w:id="68" w:name="_Toc500767944"/>
      <w:r>
        <w:t xml:space="preserve">Figure </w:t>
      </w:r>
      <w:fldSimple w:instr=" STYLEREF 1 \s ">
        <w:r w:rsidR="008B2764">
          <w:rPr>
            <w:noProof/>
          </w:rPr>
          <w:t>3</w:t>
        </w:r>
      </w:fldSimple>
      <w:r w:rsidR="00624382">
        <w:noBreakHyphen/>
      </w:r>
      <w:fldSimple w:instr=" SEQ Figure \* ARABIC \s 1 ">
        <w:r w:rsidR="008B2764">
          <w:rPr>
            <w:noProof/>
          </w:rPr>
          <w:t>2</w:t>
        </w:r>
      </w:fldSimple>
      <w:bookmarkEnd w:id="67"/>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68"/>
    </w:p>
    <w:p w14:paraId="6009509E" w14:textId="77777777" w:rsidR="003A6952" w:rsidRDefault="00F84AB4" w:rsidP="009F0A7F">
      <w:pPr>
        <w:spacing w:after="0"/>
        <w:jc w:val="center"/>
      </w:pPr>
      <w:r>
        <w:rPr>
          <w:noProof/>
          <w:lang w:val="fr-FR" w:eastAsia="fr-FR"/>
        </w:rPr>
        <w:drawing>
          <wp:inline distT="0" distB="0" distL="0" distR="0" wp14:anchorId="09E12956" wp14:editId="1DFB76A0">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6066AD57" w14:textId="77777777" w:rsidR="00F84AB4" w:rsidRDefault="00F84AB4" w:rsidP="00F84AB4">
      <w:pPr>
        <w:pStyle w:val="Lgende"/>
      </w:pPr>
      <w:bookmarkStart w:id="69" w:name="_Ref488848572"/>
      <w:bookmarkStart w:id="70" w:name="_Toc500767945"/>
      <w:r>
        <w:t xml:space="preserve">Figure </w:t>
      </w:r>
      <w:fldSimple w:instr=" STYLEREF 1 \s ">
        <w:r w:rsidR="008B2764">
          <w:rPr>
            <w:noProof/>
          </w:rPr>
          <w:t>3</w:t>
        </w:r>
      </w:fldSimple>
      <w:r w:rsidR="00624382">
        <w:noBreakHyphen/>
      </w:r>
      <w:fldSimple w:instr=" SEQ Figure \* ARABIC \s 1 ">
        <w:r w:rsidR="008B2764">
          <w:rPr>
            <w:noProof/>
          </w:rPr>
          <w:t>3</w:t>
        </w:r>
      </w:fldSimple>
      <w:bookmarkEnd w:id="69"/>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70"/>
    </w:p>
    <w:p w14:paraId="5E14CAAE" w14:textId="77777777" w:rsidR="00EC7972" w:rsidRDefault="002B3FEB" w:rsidP="002B3FEB">
      <w:r>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5EB05A83" w14:textId="77777777" w:rsidR="002B3FEB" w:rsidRDefault="00BE1982" w:rsidP="00BE1982">
      <w:pPr>
        <w:pStyle w:val="Lgende"/>
      </w:pPr>
      <w:bookmarkStart w:id="71" w:name="_Ref488850518"/>
      <w:bookmarkStart w:id="72" w:name="_Toc500767963"/>
      <w:r>
        <w:t xml:space="preserve">Table </w:t>
      </w:r>
      <w:fldSimple w:instr=" STYLEREF 1 \s ">
        <w:r w:rsidR="008B2764">
          <w:rPr>
            <w:noProof/>
          </w:rPr>
          <w:t>3</w:t>
        </w:r>
      </w:fldSimple>
      <w:r w:rsidR="0061791F">
        <w:noBreakHyphen/>
      </w:r>
      <w:fldSimple w:instr=" SEQ Table \* ARABIC \s 1 ">
        <w:r w:rsidR="008B2764">
          <w:rPr>
            <w:noProof/>
          </w:rPr>
          <w:t>1</w:t>
        </w:r>
      </w:fldSimple>
      <w:bookmarkEnd w:id="71"/>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72"/>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01F655EA"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E8D439C"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C678059"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9B3DDE1"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7453CAD7"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998C98"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16B3920A"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0EA7A299"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624AA209"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4371DAB"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317A1744"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33DB65FE"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2E49665"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66A615B"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0A25B08A"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62F24565"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035D146E"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24E5602F"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AE9E509"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501591E9" w14:textId="77777777" w:rsidR="007B1111" w:rsidRDefault="007B1111" w:rsidP="00575EB4">
            <w:pPr>
              <w:spacing w:after="0" w:line="240" w:lineRule="auto"/>
              <w:rPr>
                <w:bCs/>
                <w:sz w:val="2"/>
                <w:szCs w:val="2"/>
                <w:lang w:val="en-CA"/>
              </w:rPr>
            </w:pPr>
          </w:p>
          <w:p w14:paraId="668B78AD" w14:textId="77777777" w:rsidR="007B1111" w:rsidRDefault="007B1111" w:rsidP="00575EB4">
            <w:pPr>
              <w:spacing w:after="0" w:line="240" w:lineRule="auto"/>
              <w:rPr>
                <w:bCs/>
                <w:sz w:val="2"/>
                <w:szCs w:val="2"/>
                <w:lang w:val="en-CA"/>
              </w:rPr>
            </w:pPr>
          </w:p>
          <w:p w14:paraId="0FA1674F" w14:textId="77777777" w:rsidR="007B1111" w:rsidRDefault="007B1111" w:rsidP="00575EB4">
            <w:pPr>
              <w:spacing w:after="0" w:line="240" w:lineRule="auto"/>
              <w:rPr>
                <w:bCs/>
                <w:sz w:val="2"/>
                <w:szCs w:val="2"/>
                <w:lang w:val="en-CA"/>
              </w:rPr>
            </w:pPr>
          </w:p>
          <w:p w14:paraId="3E04E8BD" w14:textId="77777777" w:rsidR="007B1111" w:rsidRDefault="007B1111" w:rsidP="00575EB4">
            <w:pPr>
              <w:spacing w:after="0" w:line="240" w:lineRule="auto"/>
              <w:rPr>
                <w:bCs/>
                <w:sz w:val="2"/>
                <w:szCs w:val="2"/>
                <w:lang w:val="en-CA"/>
              </w:rPr>
            </w:pPr>
          </w:p>
          <w:p w14:paraId="5D61667C" w14:textId="77777777" w:rsidR="007B1111" w:rsidRDefault="007B1111" w:rsidP="00575EB4">
            <w:pPr>
              <w:spacing w:after="0" w:line="240" w:lineRule="auto"/>
              <w:rPr>
                <w:bCs/>
                <w:sz w:val="2"/>
                <w:szCs w:val="2"/>
                <w:lang w:val="en-CA"/>
              </w:rPr>
            </w:pPr>
          </w:p>
          <w:p w14:paraId="7CA59C5A" w14:textId="77777777" w:rsidR="007B1111" w:rsidRDefault="007B1111" w:rsidP="00575EB4">
            <w:pPr>
              <w:spacing w:after="0" w:line="240" w:lineRule="auto"/>
              <w:rPr>
                <w:bCs/>
                <w:sz w:val="2"/>
                <w:szCs w:val="2"/>
                <w:lang w:val="en-CA"/>
              </w:rPr>
            </w:pPr>
          </w:p>
          <w:p w14:paraId="786C2BD1" w14:textId="77777777" w:rsidR="007B1111" w:rsidRDefault="007B1111" w:rsidP="00575EB4">
            <w:pPr>
              <w:spacing w:after="0" w:line="240" w:lineRule="auto"/>
              <w:rPr>
                <w:bCs/>
                <w:sz w:val="2"/>
                <w:szCs w:val="2"/>
                <w:lang w:val="en-CA"/>
              </w:rPr>
            </w:pPr>
          </w:p>
          <w:p w14:paraId="68D9EC55" w14:textId="77777777" w:rsidR="007B1111" w:rsidRDefault="007B1111" w:rsidP="00575EB4">
            <w:pPr>
              <w:spacing w:after="0" w:line="240" w:lineRule="auto"/>
              <w:rPr>
                <w:bCs/>
                <w:sz w:val="2"/>
                <w:szCs w:val="2"/>
                <w:lang w:val="en-CA"/>
              </w:rPr>
            </w:pPr>
          </w:p>
          <w:p w14:paraId="0B4C5904" w14:textId="77777777" w:rsidR="007B1111" w:rsidRDefault="007B1111" w:rsidP="00575EB4">
            <w:pPr>
              <w:spacing w:after="0" w:line="240" w:lineRule="auto"/>
              <w:rPr>
                <w:bCs/>
                <w:sz w:val="2"/>
                <w:szCs w:val="2"/>
                <w:lang w:val="en-CA"/>
              </w:rPr>
            </w:pPr>
          </w:p>
          <w:p w14:paraId="0AFFA3A8" w14:textId="77777777" w:rsidR="007B1111" w:rsidRDefault="007B1111" w:rsidP="00575EB4">
            <w:pPr>
              <w:spacing w:after="0" w:line="240" w:lineRule="auto"/>
              <w:rPr>
                <w:bCs/>
                <w:sz w:val="2"/>
                <w:szCs w:val="2"/>
                <w:lang w:val="en-CA"/>
              </w:rPr>
            </w:pPr>
          </w:p>
          <w:p w14:paraId="0C361629" w14:textId="77777777" w:rsidR="007B1111" w:rsidRDefault="007B1111" w:rsidP="00575EB4">
            <w:pPr>
              <w:spacing w:after="0" w:line="240" w:lineRule="auto"/>
              <w:rPr>
                <w:bCs/>
                <w:sz w:val="2"/>
                <w:szCs w:val="2"/>
                <w:lang w:val="en-CA"/>
              </w:rPr>
            </w:pPr>
          </w:p>
          <w:p w14:paraId="11FCEA3B" w14:textId="77777777" w:rsidR="007B1111" w:rsidRDefault="007B1111" w:rsidP="00575EB4">
            <w:pPr>
              <w:spacing w:after="0" w:line="240" w:lineRule="auto"/>
              <w:rPr>
                <w:bCs/>
                <w:sz w:val="2"/>
                <w:szCs w:val="2"/>
                <w:lang w:val="en-CA"/>
              </w:rPr>
            </w:pPr>
          </w:p>
          <w:p w14:paraId="2EB289EA" w14:textId="77777777" w:rsidR="007B1111" w:rsidRPr="000A6258" w:rsidRDefault="007B1111" w:rsidP="00575EB4">
            <w:pPr>
              <w:spacing w:after="0" w:line="240" w:lineRule="auto"/>
              <w:rPr>
                <w:bCs/>
                <w:sz w:val="2"/>
                <w:szCs w:val="2"/>
                <w:lang w:val="en-CA"/>
              </w:rPr>
            </w:pPr>
          </w:p>
          <w:p w14:paraId="12619D7E" w14:textId="77777777" w:rsidR="007B1111" w:rsidRPr="000A6258" w:rsidRDefault="007B1111" w:rsidP="00575EB4">
            <w:pPr>
              <w:spacing w:after="0" w:line="240" w:lineRule="auto"/>
              <w:rPr>
                <w:bCs/>
                <w:sz w:val="2"/>
                <w:szCs w:val="2"/>
                <w:lang w:val="en-CA"/>
              </w:rPr>
            </w:pPr>
          </w:p>
          <w:p w14:paraId="45E3A93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49DE7C0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77497128"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57871074"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738F14F8"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53245E56"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3543E6FA"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0900E794"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02C0DBA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3BB85D8E"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4315DA26" w14:textId="77777777" w:rsidTr="00BE1982">
        <w:trPr>
          <w:trHeight w:val="344"/>
        </w:trPr>
        <w:tc>
          <w:tcPr>
            <w:tcW w:w="229" w:type="pct"/>
            <w:vMerge/>
            <w:tcBorders>
              <w:left w:val="single" w:sz="8" w:space="0" w:color="FFFFFF"/>
              <w:right w:val="single" w:sz="8" w:space="0" w:color="FFFFFF"/>
            </w:tcBorders>
          </w:tcPr>
          <w:p w14:paraId="6A044995"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187C5A0"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0B56591"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A06285F"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79477CEE"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690AE0C"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3771D84E"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583E8ED"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08B959A"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15F7160E"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1F26DC28" w14:textId="77777777" w:rsidTr="00BE1982">
        <w:trPr>
          <w:trHeight w:val="344"/>
        </w:trPr>
        <w:tc>
          <w:tcPr>
            <w:tcW w:w="229" w:type="pct"/>
            <w:vMerge/>
            <w:tcBorders>
              <w:left w:val="single" w:sz="8" w:space="0" w:color="FFFFFF"/>
              <w:bottom w:val="single" w:sz="18" w:space="0" w:color="auto"/>
              <w:right w:val="single" w:sz="8" w:space="0" w:color="FFFFFF"/>
            </w:tcBorders>
          </w:tcPr>
          <w:p w14:paraId="385EAD16"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322F132"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E8BDA97"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264D9B03"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0A4098DC"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B34F06F"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68F8BB39"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9335EF0"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32CDDFE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1F12612E"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025421B5"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30D8B815" w14:textId="77777777" w:rsidR="007B1111" w:rsidRDefault="007B1111" w:rsidP="00575EB4">
            <w:pPr>
              <w:spacing w:after="0" w:line="240" w:lineRule="auto"/>
              <w:rPr>
                <w:bCs/>
                <w:sz w:val="2"/>
                <w:szCs w:val="2"/>
                <w:lang w:val="en-CA"/>
              </w:rPr>
            </w:pPr>
          </w:p>
          <w:p w14:paraId="051AD766" w14:textId="77777777" w:rsidR="007B1111" w:rsidRDefault="007B1111" w:rsidP="00575EB4">
            <w:pPr>
              <w:spacing w:after="0" w:line="240" w:lineRule="auto"/>
              <w:rPr>
                <w:bCs/>
                <w:sz w:val="2"/>
                <w:szCs w:val="2"/>
                <w:lang w:val="en-CA"/>
              </w:rPr>
            </w:pPr>
          </w:p>
          <w:p w14:paraId="71C60864" w14:textId="77777777" w:rsidR="007B1111" w:rsidRDefault="007B1111" w:rsidP="00575EB4">
            <w:pPr>
              <w:spacing w:after="0" w:line="240" w:lineRule="auto"/>
              <w:rPr>
                <w:bCs/>
                <w:sz w:val="2"/>
                <w:szCs w:val="2"/>
                <w:lang w:val="en-CA"/>
              </w:rPr>
            </w:pPr>
          </w:p>
          <w:p w14:paraId="553CE833" w14:textId="77777777" w:rsidR="007B1111" w:rsidRDefault="007B1111" w:rsidP="00575EB4">
            <w:pPr>
              <w:spacing w:after="0" w:line="240" w:lineRule="auto"/>
              <w:rPr>
                <w:bCs/>
                <w:sz w:val="2"/>
                <w:szCs w:val="2"/>
                <w:lang w:val="en-CA"/>
              </w:rPr>
            </w:pPr>
          </w:p>
          <w:p w14:paraId="1CA4E0BE" w14:textId="77777777" w:rsidR="007B1111" w:rsidRDefault="007B1111" w:rsidP="00575EB4">
            <w:pPr>
              <w:spacing w:after="0" w:line="240" w:lineRule="auto"/>
              <w:rPr>
                <w:bCs/>
                <w:sz w:val="2"/>
                <w:szCs w:val="2"/>
                <w:lang w:val="en-CA"/>
              </w:rPr>
            </w:pPr>
          </w:p>
          <w:p w14:paraId="7C4EA84B" w14:textId="77777777" w:rsidR="007B1111" w:rsidRDefault="007B1111" w:rsidP="00575EB4">
            <w:pPr>
              <w:spacing w:after="0" w:line="240" w:lineRule="auto"/>
              <w:rPr>
                <w:bCs/>
                <w:sz w:val="2"/>
                <w:szCs w:val="2"/>
                <w:lang w:val="en-CA"/>
              </w:rPr>
            </w:pPr>
          </w:p>
          <w:p w14:paraId="709B4C30" w14:textId="77777777" w:rsidR="007B1111" w:rsidRDefault="007B1111" w:rsidP="00575EB4">
            <w:pPr>
              <w:spacing w:after="0" w:line="240" w:lineRule="auto"/>
              <w:rPr>
                <w:bCs/>
                <w:sz w:val="2"/>
                <w:szCs w:val="2"/>
                <w:lang w:val="en-CA"/>
              </w:rPr>
            </w:pPr>
          </w:p>
          <w:p w14:paraId="10C6D2E3" w14:textId="77777777" w:rsidR="007B1111" w:rsidRDefault="007B1111" w:rsidP="00575EB4">
            <w:pPr>
              <w:spacing w:after="0" w:line="240" w:lineRule="auto"/>
              <w:rPr>
                <w:bCs/>
                <w:sz w:val="2"/>
                <w:szCs w:val="2"/>
                <w:lang w:val="en-CA"/>
              </w:rPr>
            </w:pPr>
          </w:p>
          <w:p w14:paraId="36951546" w14:textId="77777777" w:rsidR="007B1111" w:rsidRDefault="007B1111" w:rsidP="00575EB4">
            <w:pPr>
              <w:spacing w:after="0" w:line="240" w:lineRule="auto"/>
              <w:rPr>
                <w:bCs/>
                <w:sz w:val="2"/>
                <w:szCs w:val="2"/>
                <w:lang w:val="en-CA"/>
              </w:rPr>
            </w:pPr>
          </w:p>
          <w:p w14:paraId="105DEADC" w14:textId="77777777" w:rsidR="007B1111" w:rsidRDefault="007B1111" w:rsidP="00575EB4">
            <w:pPr>
              <w:spacing w:after="0" w:line="240" w:lineRule="auto"/>
              <w:rPr>
                <w:bCs/>
                <w:sz w:val="2"/>
                <w:szCs w:val="2"/>
                <w:lang w:val="en-CA"/>
              </w:rPr>
            </w:pPr>
          </w:p>
          <w:p w14:paraId="7E07B7E2" w14:textId="77777777" w:rsidR="007B1111" w:rsidRDefault="007B1111" w:rsidP="00575EB4">
            <w:pPr>
              <w:spacing w:after="0" w:line="240" w:lineRule="auto"/>
              <w:rPr>
                <w:bCs/>
                <w:sz w:val="2"/>
                <w:szCs w:val="2"/>
                <w:lang w:val="en-CA"/>
              </w:rPr>
            </w:pPr>
          </w:p>
          <w:p w14:paraId="092661A0" w14:textId="77777777" w:rsidR="007B1111" w:rsidRDefault="007B1111" w:rsidP="00575EB4">
            <w:pPr>
              <w:spacing w:after="0" w:line="240" w:lineRule="auto"/>
              <w:rPr>
                <w:bCs/>
                <w:sz w:val="2"/>
                <w:szCs w:val="2"/>
                <w:lang w:val="en-CA"/>
              </w:rPr>
            </w:pPr>
          </w:p>
          <w:p w14:paraId="207BE8CE" w14:textId="77777777" w:rsidR="007B1111" w:rsidRPr="000A6258" w:rsidRDefault="007B1111" w:rsidP="00575EB4">
            <w:pPr>
              <w:spacing w:after="0" w:line="240" w:lineRule="auto"/>
              <w:rPr>
                <w:bCs/>
                <w:sz w:val="2"/>
                <w:szCs w:val="2"/>
                <w:lang w:val="en-CA"/>
              </w:rPr>
            </w:pPr>
          </w:p>
          <w:p w14:paraId="4C9EEAB8" w14:textId="77777777" w:rsidR="007B1111" w:rsidRPr="000A6258" w:rsidRDefault="007B1111" w:rsidP="00575EB4">
            <w:pPr>
              <w:spacing w:after="0" w:line="240" w:lineRule="auto"/>
              <w:rPr>
                <w:bCs/>
                <w:sz w:val="2"/>
                <w:szCs w:val="2"/>
                <w:lang w:val="en-CA"/>
              </w:rPr>
            </w:pPr>
          </w:p>
          <w:p w14:paraId="079F846A"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A79BBF"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20E9B91"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3572F7D2"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69A0DBB"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0D7BA0"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334C87E9"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1A06C6DF"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11080898"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7C3E6FC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10A5C7BA" w14:textId="77777777" w:rsidTr="00BE1982">
        <w:trPr>
          <w:trHeight w:val="344"/>
        </w:trPr>
        <w:tc>
          <w:tcPr>
            <w:tcW w:w="229" w:type="pct"/>
            <w:vMerge/>
            <w:tcBorders>
              <w:left w:val="single" w:sz="8" w:space="0" w:color="FFFFFF"/>
              <w:right w:val="single" w:sz="8" w:space="0" w:color="FFFFFF"/>
            </w:tcBorders>
          </w:tcPr>
          <w:p w14:paraId="709DD7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263EC6E"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E723A8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7F3D70DD"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31FC44B"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BA74BF"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201D94D6"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29E39A3A"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1BA07DA9"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7018705"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7C7A460A" w14:textId="77777777" w:rsidTr="00BE1982">
        <w:trPr>
          <w:trHeight w:val="344"/>
        </w:trPr>
        <w:tc>
          <w:tcPr>
            <w:tcW w:w="229" w:type="pct"/>
            <w:vMerge/>
            <w:tcBorders>
              <w:left w:val="single" w:sz="8" w:space="0" w:color="FFFFFF"/>
              <w:bottom w:val="single" w:sz="18" w:space="0" w:color="auto"/>
              <w:right w:val="single" w:sz="8" w:space="0" w:color="FFFFFF"/>
            </w:tcBorders>
          </w:tcPr>
          <w:p w14:paraId="42EBD641"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C87517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E4DBBAB"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27255CD3"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F66CBFD"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AC91BD"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85FB78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1B11AFC2"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109071E8"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106E8F40"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9DDEBE2" w14:textId="77777777" w:rsidR="00BE1982" w:rsidRDefault="00BE1982" w:rsidP="007B1111">
      <w:pPr>
        <w:spacing w:before="120"/>
      </w:pPr>
    </w:p>
    <w:p w14:paraId="51AF3FDA" w14:textId="77777777" w:rsidR="00BE1982" w:rsidRDefault="00BE1982" w:rsidP="00BE1982">
      <w:pPr>
        <w:pStyle w:val="Lgende"/>
        <w:spacing w:after="120"/>
      </w:pPr>
      <w:bookmarkStart w:id="73" w:name="_Ref488850531"/>
      <w:bookmarkStart w:id="74" w:name="_Toc500767964"/>
      <w:r>
        <w:t xml:space="preserve">Table </w:t>
      </w:r>
      <w:fldSimple w:instr=" STYLEREF 1 \s ">
        <w:r w:rsidR="008B2764">
          <w:rPr>
            <w:noProof/>
          </w:rPr>
          <w:t>3</w:t>
        </w:r>
      </w:fldSimple>
      <w:r w:rsidR="0061791F">
        <w:noBreakHyphen/>
      </w:r>
      <w:fldSimple w:instr=" SEQ Table \* ARABIC \s 1 ">
        <w:r w:rsidR="008B2764">
          <w:rPr>
            <w:noProof/>
          </w:rPr>
          <w:t>2</w:t>
        </w:r>
      </w:fldSimple>
      <w:bookmarkEnd w:id="73"/>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74"/>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413D3545" w14:textId="77777777" w:rsidTr="00913E2F">
        <w:trPr>
          <w:trHeight w:val="349"/>
          <w:jc w:val="center"/>
        </w:trPr>
        <w:tc>
          <w:tcPr>
            <w:tcW w:w="5000" w:type="pct"/>
            <w:gridSpan w:val="7"/>
            <w:tcBorders>
              <w:top w:val="nil"/>
              <w:left w:val="single" w:sz="8" w:space="0" w:color="FFFFFF"/>
              <w:bottom w:val="single" w:sz="18" w:space="0" w:color="auto"/>
            </w:tcBorders>
          </w:tcPr>
          <w:p w14:paraId="4B3166AF"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35B21897"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64316EE8"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778A820"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AD6B867"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2A6D2D06"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3964FE58"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727E5487"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737DA1B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0E869F3E"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0C661F5E" w14:textId="77777777" w:rsidR="00BE1982" w:rsidRDefault="00BE1982" w:rsidP="00575EB4">
            <w:pPr>
              <w:spacing w:after="0" w:line="240" w:lineRule="auto"/>
              <w:rPr>
                <w:bCs/>
                <w:sz w:val="2"/>
                <w:szCs w:val="2"/>
                <w:lang w:val="en-CA"/>
              </w:rPr>
            </w:pPr>
          </w:p>
          <w:p w14:paraId="44CE09B4" w14:textId="77777777" w:rsidR="00BE1982" w:rsidRDefault="00BE1982" w:rsidP="00575EB4">
            <w:pPr>
              <w:spacing w:after="0" w:line="240" w:lineRule="auto"/>
              <w:rPr>
                <w:bCs/>
                <w:sz w:val="2"/>
                <w:szCs w:val="2"/>
                <w:lang w:val="en-CA"/>
              </w:rPr>
            </w:pPr>
          </w:p>
          <w:p w14:paraId="2F570CD8" w14:textId="77777777" w:rsidR="00BE1982" w:rsidRDefault="00BE1982" w:rsidP="00575EB4">
            <w:pPr>
              <w:spacing w:after="0" w:line="240" w:lineRule="auto"/>
              <w:rPr>
                <w:bCs/>
                <w:sz w:val="2"/>
                <w:szCs w:val="2"/>
                <w:lang w:val="en-CA"/>
              </w:rPr>
            </w:pPr>
          </w:p>
          <w:p w14:paraId="399474C4" w14:textId="77777777" w:rsidR="00BE1982" w:rsidRDefault="00BE1982" w:rsidP="00575EB4">
            <w:pPr>
              <w:spacing w:after="0" w:line="240" w:lineRule="auto"/>
              <w:rPr>
                <w:bCs/>
                <w:sz w:val="2"/>
                <w:szCs w:val="2"/>
                <w:lang w:val="en-CA"/>
              </w:rPr>
            </w:pPr>
          </w:p>
          <w:p w14:paraId="0F5042D2" w14:textId="77777777" w:rsidR="00BE1982" w:rsidRDefault="00BE1982" w:rsidP="00575EB4">
            <w:pPr>
              <w:spacing w:after="0" w:line="240" w:lineRule="auto"/>
              <w:rPr>
                <w:bCs/>
                <w:sz w:val="2"/>
                <w:szCs w:val="2"/>
                <w:lang w:val="en-CA"/>
              </w:rPr>
            </w:pPr>
          </w:p>
          <w:p w14:paraId="15202DEF" w14:textId="77777777" w:rsidR="00BE1982" w:rsidRDefault="00BE1982" w:rsidP="00575EB4">
            <w:pPr>
              <w:spacing w:after="0" w:line="240" w:lineRule="auto"/>
              <w:rPr>
                <w:bCs/>
                <w:sz w:val="2"/>
                <w:szCs w:val="2"/>
                <w:lang w:val="en-CA"/>
              </w:rPr>
            </w:pPr>
          </w:p>
          <w:p w14:paraId="0E8EF3C8" w14:textId="77777777" w:rsidR="00BE1982" w:rsidRDefault="00BE1982" w:rsidP="00575EB4">
            <w:pPr>
              <w:spacing w:after="0" w:line="240" w:lineRule="auto"/>
              <w:rPr>
                <w:bCs/>
                <w:sz w:val="2"/>
                <w:szCs w:val="2"/>
                <w:lang w:val="en-CA"/>
              </w:rPr>
            </w:pPr>
          </w:p>
          <w:p w14:paraId="1D2AFDD9" w14:textId="77777777" w:rsidR="00BE1982" w:rsidRDefault="00BE1982" w:rsidP="00575EB4">
            <w:pPr>
              <w:spacing w:after="0" w:line="240" w:lineRule="auto"/>
              <w:rPr>
                <w:bCs/>
                <w:sz w:val="2"/>
                <w:szCs w:val="2"/>
                <w:lang w:val="en-CA"/>
              </w:rPr>
            </w:pPr>
          </w:p>
          <w:p w14:paraId="15593E88" w14:textId="77777777" w:rsidR="00BE1982" w:rsidRDefault="00BE1982" w:rsidP="00575EB4">
            <w:pPr>
              <w:spacing w:after="0" w:line="240" w:lineRule="auto"/>
              <w:rPr>
                <w:bCs/>
                <w:sz w:val="2"/>
                <w:szCs w:val="2"/>
                <w:lang w:val="en-CA"/>
              </w:rPr>
            </w:pPr>
          </w:p>
          <w:p w14:paraId="1BC0B2F0" w14:textId="77777777" w:rsidR="00BE1982" w:rsidRDefault="00BE1982" w:rsidP="00575EB4">
            <w:pPr>
              <w:spacing w:after="0" w:line="240" w:lineRule="auto"/>
              <w:rPr>
                <w:bCs/>
                <w:sz w:val="2"/>
                <w:szCs w:val="2"/>
                <w:lang w:val="en-CA"/>
              </w:rPr>
            </w:pPr>
          </w:p>
          <w:p w14:paraId="4A9D5842" w14:textId="77777777" w:rsidR="00BE1982" w:rsidRDefault="00BE1982" w:rsidP="00575EB4">
            <w:pPr>
              <w:spacing w:after="0" w:line="240" w:lineRule="auto"/>
              <w:rPr>
                <w:bCs/>
                <w:sz w:val="2"/>
                <w:szCs w:val="2"/>
                <w:lang w:val="en-CA"/>
              </w:rPr>
            </w:pPr>
          </w:p>
          <w:p w14:paraId="114FC93A" w14:textId="77777777" w:rsidR="00BE1982" w:rsidRDefault="00BE1982" w:rsidP="00575EB4">
            <w:pPr>
              <w:spacing w:after="0" w:line="240" w:lineRule="auto"/>
              <w:rPr>
                <w:bCs/>
                <w:sz w:val="2"/>
                <w:szCs w:val="2"/>
                <w:lang w:val="en-CA"/>
              </w:rPr>
            </w:pPr>
          </w:p>
          <w:p w14:paraId="3CE7631A" w14:textId="77777777" w:rsidR="00BE1982" w:rsidRDefault="00BE1982" w:rsidP="00575EB4">
            <w:pPr>
              <w:spacing w:after="0" w:line="240" w:lineRule="auto"/>
              <w:rPr>
                <w:bCs/>
                <w:sz w:val="2"/>
                <w:szCs w:val="2"/>
                <w:lang w:val="en-CA"/>
              </w:rPr>
            </w:pPr>
          </w:p>
          <w:p w14:paraId="13D1BCA8" w14:textId="77777777" w:rsidR="00BE1982" w:rsidRDefault="00BE1982" w:rsidP="00575EB4">
            <w:pPr>
              <w:spacing w:after="0" w:line="240" w:lineRule="auto"/>
              <w:rPr>
                <w:bCs/>
                <w:sz w:val="2"/>
                <w:szCs w:val="2"/>
                <w:lang w:val="en-CA"/>
              </w:rPr>
            </w:pPr>
          </w:p>
          <w:p w14:paraId="703F3532" w14:textId="77777777" w:rsidR="00BE1982" w:rsidRDefault="00BE1982" w:rsidP="00575EB4">
            <w:pPr>
              <w:spacing w:after="0" w:line="240" w:lineRule="auto"/>
              <w:rPr>
                <w:bCs/>
                <w:sz w:val="2"/>
                <w:szCs w:val="2"/>
                <w:lang w:val="en-CA"/>
              </w:rPr>
            </w:pPr>
          </w:p>
          <w:p w14:paraId="43E8B9E6" w14:textId="77777777" w:rsidR="00BE1982" w:rsidRDefault="00BE1982" w:rsidP="00575EB4">
            <w:pPr>
              <w:spacing w:after="0" w:line="240" w:lineRule="auto"/>
              <w:rPr>
                <w:bCs/>
                <w:sz w:val="2"/>
                <w:szCs w:val="2"/>
                <w:lang w:val="en-CA"/>
              </w:rPr>
            </w:pPr>
          </w:p>
          <w:p w14:paraId="52307469" w14:textId="77777777" w:rsidR="00BE1982" w:rsidRDefault="00BE1982" w:rsidP="00575EB4">
            <w:pPr>
              <w:spacing w:after="0" w:line="240" w:lineRule="auto"/>
              <w:rPr>
                <w:bCs/>
                <w:sz w:val="2"/>
                <w:szCs w:val="2"/>
                <w:lang w:val="en-CA"/>
              </w:rPr>
            </w:pPr>
          </w:p>
          <w:p w14:paraId="27EEC167" w14:textId="77777777" w:rsidR="00BE1982" w:rsidRDefault="00BE1982" w:rsidP="00575EB4">
            <w:pPr>
              <w:spacing w:after="0" w:line="240" w:lineRule="auto"/>
              <w:rPr>
                <w:bCs/>
                <w:sz w:val="2"/>
                <w:szCs w:val="2"/>
                <w:lang w:val="en-CA"/>
              </w:rPr>
            </w:pPr>
          </w:p>
          <w:p w14:paraId="0D7E5D6B" w14:textId="77777777" w:rsidR="00BE1982" w:rsidRDefault="00BE1982" w:rsidP="00575EB4">
            <w:pPr>
              <w:spacing w:after="0" w:line="240" w:lineRule="auto"/>
              <w:rPr>
                <w:bCs/>
                <w:sz w:val="2"/>
                <w:szCs w:val="2"/>
                <w:lang w:val="en-CA"/>
              </w:rPr>
            </w:pPr>
          </w:p>
          <w:p w14:paraId="43D292E9" w14:textId="77777777" w:rsidR="00BE1982" w:rsidRDefault="00BE1982" w:rsidP="00575EB4">
            <w:pPr>
              <w:spacing w:after="0" w:line="240" w:lineRule="auto"/>
              <w:rPr>
                <w:bCs/>
                <w:sz w:val="2"/>
                <w:szCs w:val="2"/>
                <w:lang w:val="en-CA"/>
              </w:rPr>
            </w:pPr>
          </w:p>
          <w:p w14:paraId="005AC19A" w14:textId="77777777" w:rsidR="00BE1982" w:rsidRDefault="00BE1982" w:rsidP="00575EB4">
            <w:pPr>
              <w:spacing w:after="0" w:line="240" w:lineRule="auto"/>
              <w:rPr>
                <w:bCs/>
                <w:sz w:val="2"/>
                <w:szCs w:val="2"/>
                <w:lang w:val="en-CA"/>
              </w:rPr>
            </w:pPr>
          </w:p>
          <w:p w14:paraId="34C1D2F7" w14:textId="77777777" w:rsidR="00BE1982" w:rsidRDefault="00BE1982" w:rsidP="00575EB4">
            <w:pPr>
              <w:spacing w:after="0" w:line="240" w:lineRule="auto"/>
              <w:rPr>
                <w:bCs/>
                <w:sz w:val="2"/>
                <w:szCs w:val="2"/>
                <w:lang w:val="en-CA"/>
              </w:rPr>
            </w:pPr>
          </w:p>
          <w:p w14:paraId="0AC7130B" w14:textId="77777777" w:rsidR="00BE1982" w:rsidRDefault="00BE1982" w:rsidP="00575EB4">
            <w:pPr>
              <w:spacing w:after="0" w:line="240" w:lineRule="auto"/>
              <w:rPr>
                <w:bCs/>
                <w:sz w:val="2"/>
                <w:szCs w:val="2"/>
                <w:lang w:val="en-CA"/>
              </w:rPr>
            </w:pPr>
          </w:p>
          <w:p w14:paraId="12324F89" w14:textId="77777777" w:rsidR="00BE1982" w:rsidRDefault="00BE1982" w:rsidP="00575EB4">
            <w:pPr>
              <w:spacing w:after="0" w:line="240" w:lineRule="auto"/>
              <w:rPr>
                <w:bCs/>
                <w:sz w:val="2"/>
                <w:szCs w:val="2"/>
                <w:lang w:val="en-CA"/>
              </w:rPr>
            </w:pPr>
          </w:p>
          <w:p w14:paraId="2F21F9A3" w14:textId="77777777" w:rsidR="00BE1982" w:rsidRDefault="00BE1982" w:rsidP="00575EB4">
            <w:pPr>
              <w:spacing w:after="0" w:line="240" w:lineRule="auto"/>
              <w:rPr>
                <w:bCs/>
                <w:sz w:val="2"/>
                <w:szCs w:val="2"/>
                <w:lang w:val="en-CA"/>
              </w:rPr>
            </w:pPr>
          </w:p>
          <w:p w14:paraId="4572A4E7" w14:textId="77777777" w:rsidR="00BE1982" w:rsidRDefault="00BE1982" w:rsidP="00575EB4">
            <w:pPr>
              <w:spacing w:after="0" w:line="240" w:lineRule="auto"/>
              <w:rPr>
                <w:bCs/>
                <w:sz w:val="2"/>
                <w:szCs w:val="2"/>
                <w:lang w:val="en-CA"/>
              </w:rPr>
            </w:pPr>
          </w:p>
          <w:p w14:paraId="5A2CFEB8" w14:textId="77777777" w:rsidR="00BE1982" w:rsidRDefault="00BE1982" w:rsidP="00575EB4">
            <w:pPr>
              <w:spacing w:after="0" w:line="240" w:lineRule="auto"/>
              <w:rPr>
                <w:bCs/>
                <w:sz w:val="2"/>
                <w:szCs w:val="2"/>
                <w:lang w:val="en-CA"/>
              </w:rPr>
            </w:pPr>
          </w:p>
          <w:p w14:paraId="0B34B9A8" w14:textId="77777777" w:rsidR="00BE1982" w:rsidRDefault="00BE1982" w:rsidP="00575EB4">
            <w:pPr>
              <w:spacing w:after="0" w:line="240" w:lineRule="auto"/>
              <w:rPr>
                <w:bCs/>
                <w:sz w:val="2"/>
                <w:szCs w:val="2"/>
                <w:lang w:val="en-CA"/>
              </w:rPr>
            </w:pPr>
          </w:p>
          <w:p w14:paraId="00C30939" w14:textId="77777777" w:rsidR="00BE1982" w:rsidRDefault="00BE1982" w:rsidP="00575EB4">
            <w:pPr>
              <w:spacing w:after="0" w:line="240" w:lineRule="auto"/>
              <w:rPr>
                <w:bCs/>
                <w:sz w:val="2"/>
                <w:szCs w:val="2"/>
                <w:lang w:val="en-CA"/>
              </w:rPr>
            </w:pPr>
          </w:p>
          <w:p w14:paraId="5545831B" w14:textId="77777777" w:rsidR="00BE1982" w:rsidRDefault="00BE1982" w:rsidP="00575EB4">
            <w:pPr>
              <w:spacing w:after="0" w:line="240" w:lineRule="auto"/>
              <w:rPr>
                <w:bCs/>
                <w:sz w:val="2"/>
                <w:szCs w:val="2"/>
                <w:lang w:val="en-CA"/>
              </w:rPr>
            </w:pPr>
          </w:p>
          <w:p w14:paraId="66C393E0" w14:textId="77777777" w:rsidR="00BE1982" w:rsidRDefault="00BE1982" w:rsidP="00575EB4">
            <w:pPr>
              <w:spacing w:after="0" w:line="240" w:lineRule="auto"/>
              <w:rPr>
                <w:bCs/>
                <w:sz w:val="2"/>
                <w:szCs w:val="2"/>
                <w:lang w:val="en-CA"/>
              </w:rPr>
            </w:pPr>
          </w:p>
          <w:p w14:paraId="780CE159" w14:textId="77777777" w:rsidR="00BE1982" w:rsidRDefault="00BE1982" w:rsidP="00575EB4">
            <w:pPr>
              <w:spacing w:after="0" w:line="240" w:lineRule="auto"/>
              <w:rPr>
                <w:bCs/>
                <w:sz w:val="2"/>
                <w:szCs w:val="2"/>
                <w:lang w:val="en-CA"/>
              </w:rPr>
            </w:pPr>
          </w:p>
          <w:p w14:paraId="212DFF88" w14:textId="77777777" w:rsidR="00BE1982" w:rsidRDefault="00BE1982" w:rsidP="00575EB4">
            <w:pPr>
              <w:spacing w:after="0" w:line="240" w:lineRule="auto"/>
              <w:rPr>
                <w:bCs/>
                <w:sz w:val="2"/>
                <w:szCs w:val="2"/>
                <w:lang w:val="en-CA"/>
              </w:rPr>
            </w:pPr>
          </w:p>
          <w:p w14:paraId="7CB0C2F8" w14:textId="77777777" w:rsidR="00BE1982" w:rsidRDefault="00BE1982" w:rsidP="00575EB4">
            <w:pPr>
              <w:spacing w:after="0" w:line="240" w:lineRule="auto"/>
              <w:rPr>
                <w:bCs/>
                <w:sz w:val="2"/>
                <w:szCs w:val="2"/>
                <w:lang w:val="en-CA"/>
              </w:rPr>
            </w:pPr>
          </w:p>
          <w:p w14:paraId="243497A3" w14:textId="77777777" w:rsidR="00BE1982" w:rsidRDefault="00BE1982" w:rsidP="00575EB4">
            <w:pPr>
              <w:spacing w:after="0" w:line="240" w:lineRule="auto"/>
              <w:rPr>
                <w:bCs/>
                <w:sz w:val="2"/>
                <w:szCs w:val="2"/>
                <w:lang w:val="en-CA"/>
              </w:rPr>
            </w:pPr>
          </w:p>
          <w:p w14:paraId="10A9FF4A" w14:textId="77777777" w:rsidR="00BE1982" w:rsidRDefault="00BE1982" w:rsidP="00575EB4">
            <w:pPr>
              <w:spacing w:after="0" w:line="240" w:lineRule="auto"/>
              <w:rPr>
                <w:bCs/>
                <w:sz w:val="2"/>
                <w:szCs w:val="2"/>
                <w:lang w:val="en-CA"/>
              </w:rPr>
            </w:pPr>
          </w:p>
          <w:p w14:paraId="64B380C3" w14:textId="77777777" w:rsidR="00BE1982" w:rsidRDefault="00BE1982" w:rsidP="00575EB4">
            <w:pPr>
              <w:spacing w:after="0" w:line="240" w:lineRule="auto"/>
              <w:rPr>
                <w:bCs/>
                <w:sz w:val="2"/>
                <w:szCs w:val="2"/>
                <w:lang w:val="en-CA"/>
              </w:rPr>
            </w:pPr>
          </w:p>
          <w:p w14:paraId="555FB299" w14:textId="77777777" w:rsidR="00BE1982" w:rsidRDefault="00BE1982" w:rsidP="00575EB4">
            <w:pPr>
              <w:spacing w:after="0" w:line="240" w:lineRule="auto"/>
              <w:rPr>
                <w:bCs/>
                <w:sz w:val="2"/>
                <w:szCs w:val="2"/>
                <w:lang w:val="en-CA"/>
              </w:rPr>
            </w:pPr>
          </w:p>
          <w:p w14:paraId="535377CA" w14:textId="77777777" w:rsidR="00BE1982" w:rsidRDefault="00BE1982" w:rsidP="00575EB4">
            <w:pPr>
              <w:spacing w:after="0" w:line="240" w:lineRule="auto"/>
              <w:rPr>
                <w:bCs/>
                <w:sz w:val="2"/>
                <w:szCs w:val="2"/>
                <w:lang w:val="en-CA"/>
              </w:rPr>
            </w:pPr>
          </w:p>
          <w:p w14:paraId="442762EA" w14:textId="77777777" w:rsidR="00BE1982" w:rsidRDefault="00BE1982" w:rsidP="00575EB4">
            <w:pPr>
              <w:spacing w:after="0" w:line="240" w:lineRule="auto"/>
              <w:rPr>
                <w:bCs/>
                <w:sz w:val="2"/>
                <w:szCs w:val="2"/>
                <w:lang w:val="en-CA"/>
              </w:rPr>
            </w:pPr>
          </w:p>
          <w:p w14:paraId="360A7F61" w14:textId="77777777" w:rsidR="00BE1982" w:rsidRPr="000A6258" w:rsidRDefault="00BE1982" w:rsidP="00575EB4">
            <w:pPr>
              <w:spacing w:after="0" w:line="240" w:lineRule="auto"/>
              <w:rPr>
                <w:bCs/>
                <w:sz w:val="2"/>
                <w:szCs w:val="2"/>
                <w:lang w:val="en-CA"/>
              </w:rPr>
            </w:pPr>
          </w:p>
          <w:p w14:paraId="4BC573F2" w14:textId="77777777" w:rsidR="00BE1982" w:rsidRPr="000A6258" w:rsidRDefault="00BE1982" w:rsidP="00575EB4">
            <w:pPr>
              <w:spacing w:after="0" w:line="240" w:lineRule="auto"/>
              <w:rPr>
                <w:bCs/>
                <w:sz w:val="2"/>
                <w:szCs w:val="2"/>
                <w:lang w:val="en-CA"/>
              </w:rPr>
            </w:pPr>
          </w:p>
          <w:p w14:paraId="70FDDE3B"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56437D09"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7620A8FE"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5E001999"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44E2F034"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5125CAC3"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31E08CCF"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1AB64640" w14:textId="77777777" w:rsidTr="00913E2F">
        <w:trPr>
          <w:trHeight w:val="349"/>
          <w:jc w:val="center"/>
        </w:trPr>
        <w:tc>
          <w:tcPr>
            <w:tcW w:w="340" w:type="pct"/>
            <w:vMerge/>
            <w:tcBorders>
              <w:left w:val="single" w:sz="8" w:space="0" w:color="FFFFFF"/>
              <w:right w:val="single" w:sz="8" w:space="0" w:color="FFFFFF"/>
            </w:tcBorders>
          </w:tcPr>
          <w:p w14:paraId="5D97D048"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241E544B"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3A947792"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CBBE9F6"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000B7EFA"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5412F2F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7600E0A0"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3F94E19" w14:textId="77777777" w:rsidTr="00913E2F">
        <w:trPr>
          <w:trHeight w:val="349"/>
          <w:jc w:val="center"/>
        </w:trPr>
        <w:tc>
          <w:tcPr>
            <w:tcW w:w="340" w:type="pct"/>
            <w:vMerge/>
            <w:tcBorders>
              <w:left w:val="single" w:sz="8" w:space="0" w:color="FFFFFF"/>
              <w:right w:val="single" w:sz="8" w:space="0" w:color="FFFFFF"/>
            </w:tcBorders>
          </w:tcPr>
          <w:p w14:paraId="5DB1BCEC"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06A98201"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2FED12C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4F6B29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772E1136"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D5733F6"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55713B3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01A9CD7A" w14:textId="77777777" w:rsidTr="00913E2F">
        <w:trPr>
          <w:trHeight w:val="349"/>
          <w:jc w:val="center"/>
        </w:trPr>
        <w:tc>
          <w:tcPr>
            <w:tcW w:w="340" w:type="pct"/>
            <w:vMerge/>
            <w:tcBorders>
              <w:left w:val="single" w:sz="8" w:space="0" w:color="FFFFFF"/>
              <w:right w:val="single" w:sz="8" w:space="0" w:color="FFFFFF"/>
            </w:tcBorders>
          </w:tcPr>
          <w:p w14:paraId="3E35F9DC"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7BF529A"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41D0A41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C336DB3"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C047572"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21A7559"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3C14B67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4E62B51A" w14:textId="77777777" w:rsidTr="00913E2F">
        <w:trPr>
          <w:trHeight w:val="349"/>
          <w:jc w:val="center"/>
        </w:trPr>
        <w:tc>
          <w:tcPr>
            <w:tcW w:w="340" w:type="pct"/>
            <w:vMerge/>
            <w:tcBorders>
              <w:left w:val="single" w:sz="8" w:space="0" w:color="FFFFFF"/>
              <w:right w:val="single" w:sz="8" w:space="0" w:color="FFFFFF"/>
            </w:tcBorders>
          </w:tcPr>
          <w:p w14:paraId="6A3C82A8"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2E6D4FDC"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29D6E49"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5C9CA54F"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07EA9C9"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16442E95"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50BBC433"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79012ED9"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3BCA7D10"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22CA7C0"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62C61E4"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4FB44C4E"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2E03C6E"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F7B179B"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304598BC"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401056D8"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3D6F30C5" w14:textId="77777777" w:rsidR="00BE1982" w:rsidRDefault="00BE1982" w:rsidP="00575EB4">
            <w:pPr>
              <w:spacing w:after="0" w:line="240" w:lineRule="auto"/>
              <w:rPr>
                <w:bCs/>
                <w:sz w:val="2"/>
                <w:szCs w:val="2"/>
                <w:lang w:val="en-CA"/>
              </w:rPr>
            </w:pPr>
          </w:p>
          <w:p w14:paraId="6DAECBCE" w14:textId="77777777" w:rsidR="00BE1982" w:rsidRDefault="00BE1982" w:rsidP="00575EB4">
            <w:pPr>
              <w:spacing w:after="0" w:line="240" w:lineRule="auto"/>
              <w:rPr>
                <w:bCs/>
                <w:sz w:val="2"/>
                <w:szCs w:val="2"/>
                <w:lang w:val="en-CA"/>
              </w:rPr>
            </w:pPr>
          </w:p>
          <w:p w14:paraId="65CDA0A9" w14:textId="77777777" w:rsidR="00BE1982" w:rsidRDefault="00BE1982" w:rsidP="00575EB4">
            <w:pPr>
              <w:spacing w:after="0" w:line="240" w:lineRule="auto"/>
              <w:rPr>
                <w:bCs/>
                <w:sz w:val="2"/>
                <w:szCs w:val="2"/>
                <w:lang w:val="en-CA"/>
              </w:rPr>
            </w:pPr>
          </w:p>
          <w:p w14:paraId="1C9952EE" w14:textId="77777777" w:rsidR="00BE1982" w:rsidRDefault="00BE1982" w:rsidP="00575EB4">
            <w:pPr>
              <w:spacing w:after="0" w:line="240" w:lineRule="auto"/>
              <w:rPr>
                <w:bCs/>
                <w:sz w:val="2"/>
                <w:szCs w:val="2"/>
                <w:lang w:val="en-CA"/>
              </w:rPr>
            </w:pPr>
          </w:p>
          <w:p w14:paraId="410F3EA4" w14:textId="77777777" w:rsidR="00BE1982" w:rsidRDefault="00BE1982" w:rsidP="00575EB4">
            <w:pPr>
              <w:spacing w:after="0" w:line="240" w:lineRule="auto"/>
              <w:rPr>
                <w:bCs/>
                <w:sz w:val="2"/>
                <w:szCs w:val="2"/>
                <w:lang w:val="en-CA"/>
              </w:rPr>
            </w:pPr>
          </w:p>
          <w:p w14:paraId="00E2ECAE" w14:textId="77777777" w:rsidR="00BE1982" w:rsidRDefault="00BE1982" w:rsidP="00575EB4">
            <w:pPr>
              <w:spacing w:after="0" w:line="240" w:lineRule="auto"/>
              <w:rPr>
                <w:bCs/>
                <w:sz w:val="2"/>
                <w:szCs w:val="2"/>
                <w:lang w:val="en-CA"/>
              </w:rPr>
            </w:pPr>
          </w:p>
          <w:p w14:paraId="1C9E6D2F" w14:textId="77777777" w:rsidR="00BE1982" w:rsidRDefault="00BE1982" w:rsidP="00575EB4">
            <w:pPr>
              <w:spacing w:after="0" w:line="240" w:lineRule="auto"/>
              <w:rPr>
                <w:bCs/>
                <w:sz w:val="2"/>
                <w:szCs w:val="2"/>
                <w:lang w:val="en-CA"/>
              </w:rPr>
            </w:pPr>
          </w:p>
          <w:p w14:paraId="04CF70BB" w14:textId="77777777" w:rsidR="00BE1982" w:rsidRDefault="00BE1982" w:rsidP="00575EB4">
            <w:pPr>
              <w:spacing w:after="0" w:line="240" w:lineRule="auto"/>
              <w:rPr>
                <w:bCs/>
                <w:sz w:val="2"/>
                <w:szCs w:val="2"/>
                <w:lang w:val="en-CA"/>
              </w:rPr>
            </w:pPr>
          </w:p>
          <w:p w14:paraId="25246DF2" w14:textId="77777777" w:rsidR="00BE1982" w:rsidRDefault="00BE1982" w:rsidP="00575EB4">
            <w:pPr>
              <w:spacing w:after="0" w:line="240" w:lineRule="auto"/>
              <w:rPr>
                <w:bCs/>
                <w:sz w:val="2"/>
                <w:szCs w:val="2"/>
                <w:lang w:val="en-CA"/>
              </w:rPr>
            </w:pPr>
          </w:p>
          <w:p w14:paraId="019A9AFF" w14:textId="77777777" w:rsidR="00BE1982" w:rsidRDefault="00BE1982" w:rsidP="00575EB4">
            <w:pPr>
              <w:spacing w:after="0" w:line="240" w:lineRule="auto"/>
              <w:rPr>
                <w:bCs/>
                <w:sz w:val="2"/>
                <w:szCs w:val="2"/>
                <w:lang w:val="en-CA"/>
              </w:rPr>
            </w:pPr>
          </w:p>
          <w:p w14:paraId="2338DBB4" w14:textId="77777777" w:rsidR="00BE1982" w:rsidRDefault="00BE1982" w:rsidP="00575EB4">
            <w:pPr>
              <w:spacing w:after="0" w:line="240" w:lineRule="auto"/>
              <w:rPr>
                <w:bCs/>
                <w:sz w:val="2"/>
                <w:szCs w:val="2"/>
                <w:lang w:val="en-CA"/>
              </w:rPr>
            </w:pPr>
          </w:p>
          <w:p w14:paraId="575146EB" w14:textId="77777777" w:rsidR="00BE1982" w:rsidRDefault="00BE1982" w:rsidP="00575EB4">
            <w:pPr>
              <w:spacing w:after="0" w:line="240" w:lineRule="auto"/>
              <w:rPr>
                <w:bCs/>
                <w:sz w:val="2"/>
                <w:szCs w:val="2"/>
                <w:lang w:val="en-CA"/>
              </w:rPr>
            </w:pPr>
          </w:p>
          <w:p w14:paraId="641A8DBF" w14:textId="77777777" w:rsidR="00BE1982" w:rsidRDefault="00BE1982" w:rsidP="00575EB4">
            <w:pPr>
              <w:spacing w:after="0" w:line="240" w:lineRule="auto"/>
              <w:rPr>
                <w:bCs/>
                <w:sz w:val="2"/>
                <w:szCs w:val="2"/>
                <w:lang w:val="en-CA"/>
              </w:rPr>
            </w:pPr>
          </w:p>
          <w:p w14:paraId="69BCB333" w14:textId="77777777" w:rsidR="00BE1982" w:rsidRDefault="00BE1982" w:rsidP="00575EB4">
            <w:pPr>
              <w:spacing w:after="0" w:line="240" w:lineRule="auto"/>
              <w:rPr>
                <w:bCs/>
                <w:sz w:val="2"/>
                <w:szCs w:val="2"/>
                <w:lang w:val="en-CA"/>
              </w:rPr>
            </w:pPr>
          </w:p>
          <w:p w14:paraId="07338B11" w14:textId="77777777" w:rsidR="00BE1982" w:rsidRDefault="00BE1982" w:rsidP="00575EB4">
            <w:pPr>
              <w:spacing w:after="0" w:line="240" w:lineRule="auto"/>
              <w:rPr>
                <w:bCs/>
                <w:sz w:val="2"/>
                <w:szCs w:val="2"/>
                <w:lang w:val="en-CA"/>
              </w:rPr>
            </w:pPr>
          </w:p>
          <w:p w14:paraId="5F6AAEFD" w14:textId="77777777" w:rsidR="00BE1982" w:rsidRDefault="00BE1982" w:rsidP="00575EB4">
            <w:pPr>
              <w:spacing w:after="0" w:line="240" w:lineRule="auto"/>
              <w:rPr>
                <w:bCs/>
                <w:sz w:val="2"/>
                <w:szCs w:val="2"/>
                <w:lang w:val="en-CA"/>
              </w:rPr>
            </w:pPr>
          </w:p>
          <w:p w14:paraId="1AC8195F" w14:textId="77777777" w:rsidR="00BE1982" w:rsidRDefault="00BE1982" w:rsidP="00575EB4">
            <w:pPr>
              <w:spacing w:after="0" w:line="240" w:lineRule="auto"/>
              <w:rPr>
                <w:bCs/>
                <w:sz w:val="2"/>
                <w:szCs w:val="2"/>
                <w:lang w:val="en-CA"/>
              </w:rPr>
            </w:pPr>
          </w:p>
          <w:p w14:paraId="098215DA" w14:textId="77777777" w:rsidR="00BE1982" w:rsidRDefault="00BE1982" w:rsidP="00575EB4">
            <w:pPr>
              <w:spacing w:after="0" w:line="240" w:lineRule="auto"/>
              <w:rPr>
                <w:bCs/>
                <w:sz w:val="2"/>
                <w:szCs w:val="2"/>
                <w:lang w:val="en-CA"/>
              </w:rPr>
            </w:pPr>
          </w:p>
          <w:p w14:paraId="5E8CF27B" w14:textId="77777777" w:rsidR="00BE1982" w:rsidRDefault="00BE1982" w:rsidP="00575EB4">
            <w:pPr>
              <w:spacing w:after="0" w:line="240" w:lineRule="auto"/>
              <w:rPr>
                <w:bCs/>
                <w:sz w:val="2"/>
                <w:szCs w:val="2"/>
                <w:lang w:val="en-CA"/>
              </w:rPr>
            </w:pPr>
          </w:p>
          <w:p w14:paraId="603F51EA" w14:textId="77777777" w:rsidR="00BE1982" w:rsidRDefault="00BE1982" w:rsidP="00575EB4">
            <w:pPr>
              <w:spacing w:after="0" w:line="240" w:lineRule="auto"/>
              <w:rPr>
                <w:bCs/>
                <w:sz w:val="2"/>
                <w:szCs w:val="2"/>
                <w:lang w:val="en-CA"/>
              </w:rPr>
            </w:pPr>
          </w:p>
          <w:p w14:paraId="78367A29" w14:textId="77777777" w:rsidR="00BE1982" w:rsidRDefault="00BE1982" w:rsidP="00575EB4">
            <w:pPr>
              <w:spacing w:after="0" w:line="240" w:lineRule="auto"/>
              <w:rPr>
                <w:bCs/>
                <w:sz w:val="2"/>
                <w:szCs w:val="2"/>
                <w:lang w:val="en-CA"/>
              </w:rPr>
            </w:pPr>
          </w:p>
          <w:p w14:paraId="5CF97645" w14:textId="77777777" w:rsidR="00BE1982" w:rsidRDefault="00BE1982" w:rsidP="00575EB4">
            <w:pPr>
              <w:spacing w:after="0" w:line="240" w:lineRule="auto"/>
              <w:rPr>
                <w:bCs/>
                <w:sz w:val="2"/>
                <w:szCs w:val="2"/>
                <w:lang w:val="en-CA"/>
              </w:rPr>
            </w:pPr>
          </w:p>
          <w:p w14:paraId="693B2D2D" w14:textId="77777777" w:rsidR="00BE1982" w:rsidRDefault="00BE1982" w:rsidP="00575EB4">
            <w:pPr>
              <w:spacing w:after="0" w:line="240" w:lineRule="auto"/>
              <w:rPr>
                <w:bCs/>
                <w:sz w:val="2"/>
                <w:szCs w:val="2"/>
                <w:lang w:val="en-CA"/>
              </w:rPr>
            </w:pPr>
          </w:p>
          <w:p w14:paraId="1E40F7B5" w14:textId="77777777" w:rsidR="00BE1982" w:rsidRDefault="00BE1982" w:rsidP="00575EB4">
            <w:pPr>
              <w:spacing w:after="0" w:line="240" w:lineRule="auto"/>
              <w:rPr>
                <w:bCs/>
                <w:sz w:val="2"/>
                <w:szCs w:val="2"/>
                <w:lang w:val="en-CA"/>
              </w:rPr>
            </w:pPr>
          </w:p>
          <w:p w14:paraId="3D6BA4DC" w14:textId="77777777" w:rsidR="00BE1982" w:rsidRDefault="00BE1982" w:rsidP="00575EB4">
            <w:pPr>
              <w:spacing w:after="0" w:line="240" w:lineRule="auto"/>
              <w:rPr>
                <w:bCs/>
                <w:sz w:val="2"/>
                <w:szCs w:val="2"/>
                <w:lang w:val="en-CA"/>
              </w:rPr>
            </w:pPr>
          </w:p>
          <w:p w14:paraId="65A0580C" w14:textId="77777777" w:rsidR="00BE1982" w:rsidRDefault="00BE1982" w:rsidP="00575EB4">
            <w:pPr>
              <w:spacing w:after="0" w:line="240" w:lineRule="auto"/>
              <w:rPr>
                <w:bCs/>
                <w:sz w:val="2"/>
                <w:szCs w:val="2"/>
                <w:lang w:val="en-CA"/>
              </w:rPr>
            </w:pPr>
          </w:p>
          <w:p w14:paraId="535EB32D" w14:textId="77777777" w:rsidR="00BE1982" w:rsidRDefault="00BE1982" w:rsidP="00575EB4">
            <w:pPr>
              <w:spacing w:after="0" w:line="240" w:lineRule="auto"/>
              <w:rPr>
                <w:bCs/>
                <w:sz w:val="2"/>
                <w:szCs w:val="2"/>
                <w:lang w:val="en-CA"/>
              </w:rPr>
            </w:pPr>
          </w:p>
          <w:p w14:paraId="730CB7FC" w14:textId="77777777" w:rsidR="00BE1982" w:rsidRDefault="00BE1982" w:rsidP="00575EB4">
            <w:pPr>
              <w:spacing w:after="0" w:line="240" w:lineRule="auto"/>
              <w:rPr>
                <w:bCs/>
                <w:sz w:val="2"/>
                <w:szCs w:val="2"/>
                <w:lang w:val="en-CA"/>
              </w:rPr>
            </w:pPr>
          </w:p>
          <w:p w14:paraId="49FB3B4D" w14:textId="77777777" w:rsidR="00BE1982" w:rsidRDefault="00BE1982" w:rsidP="00575EB4">
            <w:pPr>
              <w:spacing w:after="0" w:line="240" w:lineRule="auto"/>
              <w:rPr>
                <w:bCs/>
                <w:sz w:val="2"/>
                <w:szCs w:val="2"/>
                <w:lang w:val="en-CA"/>
              </w:rPr>
            </w:pPr>
          </w:p>
          <w:p w14:paraId="461EE372" w14:textId="77777777" w:rsidR="00BE1982" w:rsidRDefault="00BE1982" w:rsidP="00575EB4">
            <w:pPr>
              <w:spacing w:after="0" w:line="240" w:lineRule="auto"/>
              <w:rPr>
                <w:bCs/>
                <w:sz w:val="2"/>
                <w:szCs w:val="2"/>
                <w:lang w:val="en-CA"/>
              </w:rPr>
            </w:pPr>
          </w:p>
          <w:p w14:paraId="2A086A87" w14:textId="77777777" w:rsidR="00BE1982" w:rsidRDefault="00BE1982" w:rsidP="00575EB4">
            <w:pPr>
              <w:spacing w:after="0" w:line="240" w:lineRule="auto"/>
              <w:rPr>
                <w:bCs/>
                <w:sz w:val="2"/>
                <w:szCs w:val="2"/>
                <w:lang w:val="en-CA"/>
              </w:rPr>
            </w:pPr>
          </w:p>
          <w:p w14:paraId="1FEB75EA" w14:textId="77777777" w:rsidR="00BE1982" w:rsidRDefault="00BE1982" w:rsidP="00575EB4">
            <w:pPr>
              <w:spacing w:after="0" w:line="240" w:lineRule="auto"/>
              <w:rPr>
                <w:bCs/>
                <w:sz w:val="2"/>
                <w:szCs w:val="2"/>
                <w:lang w:val="en-CA"/>
              </w:rPr>
            </w:pPr>
          </w:p>
          <w:p w14:paraId="271766AE" w14:textId="77777777" w:rsidR="00BE1982" w:rsidRDefault="00BE1982" w:rsidP="00575EB4">
            <w:pPr>
              <w:spacing w:after="0" w:line="240" w:lineRule="auto"/>
              <w:rPr>
                <w:bCs/>
                <w:sz w:val="2"/>
                <w:szCs w:val="2"/>
                <w:lang w:val="en-CA"/>
              </w:rPr>
            </w:pPr>
          </w:p>
          <w:p w14:paraId="47CADE6D" w14:textId="77777777" w:rsidR="00BE1982" w:rsidRDefault="00BE1982" w:rsidP="00575EB4">
            <w:pPr>
              <w:spacing w:after="0" w:line="240" w:lineRule="auto"/>
              <w:rPr>
                <w:bCs/>
                <w:sz w:val="2"/>
                <w:szCs w:val="2"/>
                <w:lang w:val="en-CA"/>
              </w:rPr>
            </w:pPr>
          </w:p>
          <w:p w14:paraId="4CC3E4CC" w14:textId="77777777" w:rsidR="00BE1982" w:rsidRDefault="00BE1982" w:rsidP="00575EB4">
            <w:pPr>
              <w:spacing w:after="0" w:line="240" w:lineRule="auto"/>
              <w:rPr>
                <w:bCs/>
                <w:sz w:val="2"/>
                <w:szCs w:val="2"/>
                <w:lang w:val="en-CA"/>
              </w:rPr>
            </w:pPr>
          </w:p>
          <w:p w14:paraId="122D40DA" w14:textId="77777777" w:rsidR="00BE1982" w:rsidRDefault="00BE1982" w:rsidP="00575EB4">
            <w:pPr>
              <w:spacing w:after="0" w:line="240" w:lineRule="auto"/>
              <w:rPr>
                <w:bCs/>
                <w:sz w:val="2"/>
                <w:szCs w:val="2"/>
                <w:lang w:val="en-CA"/>
              </w:rPr>
            </w:pPr>
          </w:p>
          <w:p w14:paraId="6D1D9D65" w14:textId="77777777" w:rsidR="00BE1982" w:rsidRDefault="00BE1982" w:rsidP="00575EB4">
            <w:pPr>
              <w:spacing w:after="0" w:line="240" w:lineRule="auto"/>
              <w:rPr>
                <w:bCs/>
                <w:sz w:val="2"/>
                <w:szCs w:val="2"/>
                <w:lang w:val="en-CA"/>
              </w:rPr>
            </w:pPr>
          </w:p>
          <w:p w14:paraId="242C205B" w14:textId="77777777" w:rsidR="00BE1982" w:rsidRDefault="00BE1982" w:rsidP="00575EB4">
            <w:pPr>
              <w:spacing w:after="0" w:line="240" w:lineRule="auto"/>
              <w:rPr>
                <w:bCs/>
                <w:sz w:val="2"/>
                <w:szCs w:val="2"/>
                <w:lang w:val="en-CA"/>
              </w:rPr>
            </w:pPr>
          </w:p>
          <w:p w14:paraId="4BE215DB" w14:textId="77777777" w:rsidR="00BE1982" w:rsidRDefault="00BE1982" w:rsidP="00575EB4">
            <w:pPr>
              <w:spacing w:after="0" w:line="240" w:lineRule="auto"/>
              <w:rPr>
                <w:bCs/>
                <w:sz w:val="2"/>
                <w:szCs w:val="2"/>
                <w:lang w:val="en-CA"/>
              </w:rPr>
            </w:pPr>
          </w:p>
          <w:p w14:paraId="3B6D4162" w14:textId="77777777" w:rsidR="00BE1982" w:rsidRDefault="00BE1982" w:rsidP="00575EB4">
            <w:pPr>
              <w:spacing w:after="0" w:line="240" w:lineRule="auto"/>
              <w:rPr>
                <w:bCs/>
                <w:sz w:val="2"/>
                <w:szCs w:val="2"/>
                <w:lang w:val="en-CA"/>
              </w:rPr>
            </w:pPr>
          </w:p>
          <w:p w14:paraId="697229BC" w14:textId="77777777" w:rsidR="00BE1982" w:rsidRPr="000A6258" w:rsidRDefault="00BE1982" w:rsidP="00575EB4">
            <w:pPr>
              <w:spacing w:after="0" w:line="240" w:lineRule="auto"/>
              <w:rPr>
                <w:bCs/>
                <w:sz w:val="2"/>
                <w:szCs w:val="2"/>
                <w:lang w:val="en-CA"/>
              </w:rPr>
            </w:pPr>
          </w:p>
          <w:p w14:paraId="5BB80908" w14:textId="77777777" w:rsidR="00BE1982" w:rsidRPr="000A6258" w:rsidRDefault="00BE1982" w:rsidP="00575EB4">
            <w:pPr>
              <w:spacing w:after="0" w:line="240" w:lineRule="auto"/>
              <w:rPr>
                <w:bCs/>
                <w:sz w:val="2"/>
                <w:szCs w:val="2"/>
                <w:lang w:val="en-CA"/>
              </w:rPr>
            </w:pPr>
          </w:p>
          <w:p w14:paraId="3E3F5BC9"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FB10CBB"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6422C2F"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13A60781"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37AA013"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725BEC4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4B84C898"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2FE989A9" w14:textId="77777777" w:rsidTr="00913E2F">
        <w:trPr>
          <w:trHeight w:val="349"/>
          <w:jc w:val="center"/>
        </w:trPr>
        <w:tc>
          <w:tcPr>
            <w:tcW w:w="340" w:type="pct"/>
            <w:vMerge/>
            <w:tcBorders>
              <w:left w:val="single" w:sz="8" w:space="0" w:color="FFFFFF"/>
              <w:right w:val="single" w:sz="8" w:space="0" w:color="FFFFFF"/>
            </w:tcBorders>
          </w:tcPr>
          <w:p w14:paraId="4DE07E5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85B188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9C9063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4FFFC8D7"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22C8B2AE"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087B7722"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396167E"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588E33A5" w14:textId="77777777" w:rsidTr="00913E2F">
        <w:trPr>
          <w:trHeight w:val="349"/>
          <w:jc w:val="center"/>
        </w:trPr>
        <w:tc>
          <w:tcPr>
            <w:tcW w:w="340" w:type="pct"/>
            <w:vMerge/>
            <w:tcBorders>
              <w:left w:val="single" w:sz="8" w:space="0" w:color="FFFFFF"/>
              <w:right w:val="single" w:sz="8" w:space="0" w:color="FFFFFF"/>
            </w:tcBorders>
          </w:tcPr>
          <w:p w14:paraId="2D52E07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5F7A781E"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85F01E5"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6FD896B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31AD34E"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72935AC"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22FCD543"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3F709AB" w14:textId="77777777" w:rsidTr="00913E2F">
        <w:trPr>
          <w:trHeight w:val="349"/>
          <w:jc w:val="center"/>
        </w:trPr>
        <w:tc>
          <w:tcPr>
            <w:tcW w:w="340" w:type="pct"/>
            <w:vMerge/>
            <w:tcBorders>
              <w:left w:val="single" w:sz="8" w:space="0" w:color="FFFFFF"/>
              <w:right w:val="single" w:sz="8" w:space="0" w:color="FFFFFF"/>
            </w:tcBorders>
          </w:tcPr>
          <w:p w14:paraId="626025A5"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910994"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029360D"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80B6EE9"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9AAA07B"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01DB8599"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5DA0FC2C"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2B07A193" w14:textId="77777777" w:rsidTr="00913E2F">
        <w:trPr>
          <w:trHeight w:val="349"/>
          <w:jc w:val="center"/>
        </w:trPr>
        <w:tc>
          <w:tcPr>
            <w:tcW w:w="340" w:type="pct"/>
            <w:vMerge/>
            <w:tcBorders>
              <w:left w:val="single" w:sz="8" w:space="0" w:color="FFFFFF"/>
              <w:right w:val="single" w:sz="8" w:space="0" w:color="FFFFFF"/>
            </w:tcBorders>
          </w:tcPr>
          <w:p w14:paraId="373A9BE5"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5E7B7190"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C0853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34C28783"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25D576D9"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093D1689"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079645FD"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50607942"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5ECE53C0"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C6FD44D"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93068D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3133A66D"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258469A8"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63D62580"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296986AE"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2018ADB9" w14:textId="77777777"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dW0+ODIwODwvUmVjTnVtPjxEaXNwbGF5VGV4dD5bMTcxXTwvRGlzcGxheVRleHQ+PHJlY29yZD48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E256BD">
        <w:instrText xml:space="preserve"> ADDIN EN.CITE </w:instrText>
      </w:r>
      <w:r w:rsidR="00E256BD">
        <w:fldChar w:fldCharType="begin">
          <w:fldData xml:space="preserve">PEVuZE5vdGU+PENpdGU+PEF1dGhvcj5MaXU8L0F1dGhvcj48WWVhcj4yMDEzPC9ZZWFyPjxSZWNO
dW0+ODIwODwvUmVjTnVtPjxEaXNwbGF5VGV4dD5bMTcxXTwvRGlzcGxheVRleHQ+PHJlY29yZD48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E256BD">
        <w:instrText xml:space="preserve"> ADDIN EN.CITE.DATA </w:instrText>
      </w:r>
      <w:r w:rsidR="00E256BD">
        <w:fldChar w:fldCharType="end"/>
      </w:r>
      <w:r>
        <w:fldChar w:fldCharType="separate"/>
      </w:r>
      <w:r w:rsidR="00E256BD">
        <w:rPr>
          <w:noProof/>
        </w:rPr>
        <w:t>[171]</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8B2764">
        <w:t xml:space="preserve">Figure </w:t>
      </w:r>
      <w:r w:rsidR="008B2764">
        <w:rPr>
          <w:noProof/>
        </w:rPr>
        <w:t>3</w:t>
      </w:r>
      <w:r w:rsidR="008B2764">
        <w:noBreakHyphen/>
      </w:r>
      <w:r w:rsidR="008B2764">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a</w:t>
      </w:r>
      <w:r w:rsidR="00EC124F">
        <w:t>). However, by carefully adjusting the window/level (not shown), 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4174AC">
        <w:rPr>
          <w:noProof/>
        </w:rPr>
        <w:t>[89]</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6DCD5664" w14:textId="77777777" w:rsidR="007B1111" w:rsidRDefault="0016138E" w:rsidP="00B70F0B">
      <w:pPr>
        <w:spacing w:before="120"/>
        <w:jc w:val="center"/>
      </w:pPr>
      <w:r>
        <w:rPr>
          <w:noProof/>
          <w:lang w:val="fr-FR" w:eastAsia="fr-FR"/>
        </w:rPr>
        <w:drawing>
          <wp:inline distT="0" distB="0" distL="0" distR="0" wp14:anchorId="53029C4F" wp14:editId="263367C8">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79781F67" w14:textId="77777777" w:rsidR="002C7AAE" w:rsidRDefault="002C7AAE" w:rsidP="002C7AAE">
      <w:pPr>
        <w:pStyle w:val="Lgende"/>
      </w:pPr>
      <w:bookmarkStart w:id="75" w:name="_Ref488851949"/>
      <w:bookmarkStart w:id="76" w:name="_Toc500767946"/>
      <w:r>
        <w:t xml:space="preserve">Figure </w:t>
      </w:r>
      <w:fldSimple w:instr=" STYLEREF 1 \s ">
        <w:r w:rsidR="008B2764">
          <w:rPr>
            <w:noProof/>
          </w:rPr>
          <w:t>3</w:t>
        </w:r>
      </w:fldSimple>
      <w:r w:rsidR="00624382">
        <w:noBreakHyphen/>
      </w:r>
      <w:fldSimple w:instr=" SEQ Figure \* ARABIC \s 1 ">
        <w:r w:rsidR="008B2764">
          <w:rPr>
            <w:noProof/>
          </w:rPr>
          <w:t>4</w:t>
        </w:r>
      </w:fldSimple>
      <w:bookmarkEnd w:id="75"/>
      <w:r>
        <w:t>. Unfiltered (a) and Gaussian filtered (b) B</w:t>
      </w:r>
      <w:r w:rsidRPr="002C7AAE">
        <w:rPr>
          <w:vertAlign w:val="subscript"/>
        </w:rPr>
        <w:t>1</w:t>
      </w:r>
      <w:r>
        <w:t xml:space="preserve"> maps of a single subject. (c) Relative differences between unfiltered and filtered maps shown as percent difference maps.</w:t>
      </w:r>
      <w:bookmarkEnd w:id="76"/>
    </w:p>
    <w:p w14:paraId="1059B3F9" w14:textId="77777777" w:rsidR="002C7AAE" w:rsidRDefault="002C7AAE" w:rsidP="002C7AAE">
      <w:pPr>
        <w:spacing w:before="120"/>
      </w:pPr>
      <w:r>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a,b</w:t>
      </w:r>
      <w:r>
        <w:t xml:space="preserve">, and the relative difference (%) between the two is shown in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8B2764">
        <w:t xml:space="preserve">Table </w:t>
      </w:r>
      <w:r w:rsidR="008B2764">
        <w:rPr>
          <w:noProof/>
        </w:rPr>
        <w:t>3</w:t>
      </w:r>
      <w:r w:rsidR="008B2764">
        <w:noBreakHyphen/>
      </w:r>
      <w:r w:rsidR="008B2764">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C5A0D2E" w14:textId="77777777" w:rsidR="00B70F0B" w:rsidRDefault="002B3136" w:rsidP="002B3136">
      <w:pPr>
        <w:spacing w:before="120"/>
        <w:jc w:val="center"/>
      </w:pPr>
      <w:r>
        <w:rPr>
          <w:noProof/>
          <w:lang w:val="fr-FR" w:eastAsia="fr-FR"/>
        </w:rPr>
        <w:drawing>
          <wp:inline distT="0" distB="0" distL="0" distR="0" wp14:anchorId="1D211869" wp14:editId="19B222D4">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05B8809F" w14:textId="77777777" w:rsidR="002B3136" w:rsidRDefault="002B3136" w:rsidP="002B3136">
      <w:pPr>
        <w:pStyle w:val="Lgende"/>
      </w:pPr>
      <w:bookmarkStart w:id="77" w:name="_Ref488852500"/>
      <w:bookmarkStart w:id="78" w:name="_Toc500767947"/>
      <w:r>
        <w:t xml:space="preserve">Figure </w:t>
      </w:r>
      <w:fldSimple w:instr=" STYLEREF 1 \s ">
        <w:r w:rsidR="008B2764">
          <w:rPr>
            <w:noProof/>
          </w:rPr>
          <w:t>3</w:t>
        </w:r>
      </w:fldSimple>
      <w:r w:rsidR="00624382">
        <w:noBreakHyphen/>
      </w:r>
      <w:fldSimple w:instr=" SEQ Figure \* ARABIC \s 1 ">
        <w:r w:rsidR="008B2764">
          <w:rPr>
            <w:noProof/>
          </w:rPr>
          <w:t>5</w:t>
        </w:r>
      </w:fldSimple>
      <w:bookmarkEnd w:id="77"/>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78"/>
    </w:p>
    <w:p w14:paraId="122AFE40" w14:textId="77777777"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8B2764">
        <w:t xml:space="preserve">Figure </w:t>
      </w:r>
      <w:r w:rsidR="008B2764">
        <w:rPr>
          <w:noProof/>
        </w:rPr>
        <w:t>3</w:t>
      </w:r>
      <w:r w:rsidR="008B2764">
        <w:noBreakHyphen/>
      </w:r>
      <w:r w:rsidR="008B2764">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4174AC">
        <w:rPr>
          <w:noProof/>
        </w:rPr>
        <w:t>[89]</w:t>
      </w:r>
      <w:r w:rsidR="00007D11">
        <w:fldChar w:fldCharType="end"/>
      </w:r>
      <w:r w:rsidR="00007D11">
        <w:t>.</w:t>
      </w:r>
    </w:p>
    <w:p w14:paraId="1668905B" w14:textId="77777777" w:rsidR="00007D11" w:rsidRDefault="00007D11" w:rsidP="00007D11">
      <w:pPr>
        <w:pStyle w:val="Titre2"/>
      </w:pPr>
      <w:bookmarkStart w:id="79" w:name="_Toc500767899"/>
      <w:r>
        <w:t>Discussion</w:t>
      </w:r>
      <w:bookmarkEnd w:id="79"/>
    </w:p>
    <w:p w14:paraId="4476A1E4" w14:textId="77777777"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xml:space="preserve"> mapping techniques themselves (20–30%). Our results demonstrate that double angle B</w:t>
      </w:r>
      <w:r w:rsidRPr="00617323">
        <w:rPr>
          <w:vertAlign w:val="subscript"/>
        </w:rPr>
        <w:t>1</w:t>
      </w:r>
      <w:r>
        <w:t xml:space="preserve"> mapping using a standard product EPI sequences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 xml:space="preserve">, double angle imaging using other fast k-space acquisition strategies could also be considered (eg, double angle using a fast spin-echo readout </w:t>
      </w:r>
      <w:r>
        <w:fldChar w:fldCharType="begin"/>
      </w:r>
      <w:r w:rsidR="004174AC">
        <w:instrText xml:space="preserve"> ADDIN EN.CITE &lt;EndNote&gt;&lt;Cite&gt;&lt;Author&gt;Samson&lt;/Author&gt;&lt;Year&gt;2006&lt;/Year&gt;&lt;RecNum&gt;8104&lt;/RecNum&gt;&lt;DisplayText&gt;[87]&lt;/DisplayText&gt;&lt;record&gt;&lt;rec-number&gt;8104&lt;/rec-number&gt;&lt;foreign-keys&gt;&lt;key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4174AC">
        <w:rPr>
          <w:noProof/>
        </w:rPr>
        <w:t>[87]</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162D6F76" w14:textId="77777777"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E256BD">
        <w:instrText xml:space="preserve"> ADDIN EN.CITE &lt;EndNote&gt;&lt;Cite&gt;&lt;Author&gt;Lutti&lt;/Author&gt;&lt;Year&gt;2010&lt;/Year&gt;&lt;RecNum&gt;8156&lt;/RecNum&gt;&lt;DisplayText&gt;[170]&lt;/DisplayText&gt;&lt;record&gt;&lt;rec-number&gt;8156&lt;/rec-number&gt;&lt;foreign-keys&gt;&lt;key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E256BD">
        <w:rPr>
          <w:noProof/>
        </w:rPr>
        <w:t>[170]</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UmVjTnVtPjgxNzE8L1JlY051bT48RGlzcGxheVRleHQ+WzE3MiwxNzNdPC9EaXNwbGF5VGV4dD48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E256BD">
        <w:instrText xml:space="preserve"> ADDIN EN.CITE </w:instrText>
      </w:r>
      <w:r w:rsidR="00E256BD">
        <w:fldChar w:fldCharType="begin">
          <w:fldData xml:space="preserve">PEVuZE5vdGU+PENpdGU+PEF1dGhvcj5Nb3JyZWxsPC9BdXRob3I+PFllYXI+MjAxMDwvWWVhcj48
UmVjTnVtPjgxNzE8L1JlY051bT48RGlzcGxheVRleHQ+WzE3MiwxNzNdPC9EaXNwbGF5VGV4dD48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E256BD">
        <w:instrText xml:space="preserve"> ADDIN EN.CITE.DATA </w:instrText>
      </w:r>
      <w:r w:rsidR="00E256BD">
        <w:fldChar w:fldCharType="end"/>
      </w:r>
      <w:r w:rsidR="0016138E">
        <w:fldChar w:fldCharType="separate"/>
      </w:r>
      <w:r w:rsidR="00E256BD">
        <w:rPr>
          <w:noProof/>
        </w:rPr>
        <w:t>[172,173]</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6819CE38" w14:textId="77777777" w:rsidR="0016138E" w:rsidRDefault="0016138E" w:rsidP="0016138E">
      <w:r>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E256BD">
        <w:instrText xml:space="preserve"> ADDIN EN.CITE &lt;EndNote&gt;&lt;Cite&gt;&lt;Author&gt;Balezeau&lt;/Author&gt;&lt;Year&gt;2011&lt;/Year&gt;&lt;RecNum&gt;8167&lt;/RecNum&gt;&lt;DisplayText&gt;[174]&lt;/DisplayText&gt;&lt;record&gt;&lt;rec-number&gt;8167&lt;/rec-number&gt;&lt;foreign-keys&gt;&lt;key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E256BD">
        <w:rPr>
          <w:noProof/>
        </w:rPr>
        <w:t>[174]</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E256BD">
        <w:instrText xml:space="preserve"> ADDIN EN.CITE &lt;EndNote&gt;&lt;Cite&gt;&lt;Author&gt;Lutti&lt;/Author&gt;&lt;Year&gt;2014&lt;/Year&gt;&lt;RecNum&gt;8210&lt;/RecNum&gt;&lt;DisplayText&gt;[175]&lt;/DisplayText&gt;&lt;record&gt;&lt;rec-number&gt;8210&lt;/rec-number&gt;&lt;foreign-keys&gt;&lt;key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E256BD">
        <w:rPr>
          <w:noProof/>
        </w:rPr>
        <w:t>[175]</w:t>
      </w:r>
      <w:r>
        <w:fldChar w:fldCharType="end"/>
      </w:r>
      <w:r>
        <w:t>. A modified DA B</w:t>
      </w:r>
      <w:r w:rsidRPr="0016138E">
        <w:rPr>
          <w:vertAlign w:val="subscript"/>
        </w:rPr>
        <w:t>1</w:t>
      </w:r>
      <w:r>
        <w:t xml:space="preserve"> method has also been proposed to map low flip angles accurately </w:t>
      </w:r>
      <w:r>
        <w:fldChar w:fldCharType="begin"/>
      </w:r>
      <w:r w:rsidR="00E256BD">
        <w:instrText xml:space="preserve"> ADDIN EN.CITE &lt;EndNote&gt;&lt;Cite&gt;&lt;Author&gt;Balezeau&lt;/Author&gt;&lt;Year&gt;2011&lt;/Year&gt;&lt;RecNum&gt;8167&lt;/RecNum&gt;&lt;DisplayText&gt;[174]&lt;/DisplayText&gt;&lt;record&gt;&lt;rec-number&gt;8167&lt;/rec-number&gt;&lt;foreign-keys&gt;&lt;key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E256BD">
        <w:rPr>
          <w:noProof/>
        </w:rPr>
        <w:t>[174]</w:t>
      </w:r>
      <w:r>
        <w:fldChar w:fldCharType="end"/>
      </w:r>
      <w:r>
        <w:t>, which could possibly be adapted to use fast k-space readout acquisition pulse sequences, such as EPI or fast spin-echo.</w:t>
      </w:r>
    </w:p>
    <w:p w14:paraId="410917B4" w14:textId="77777777"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4174AC">
        <w:instrText xml:space="preserve"> ADDIN EN.CITE &lt;EndNote&gt;&lt;Cite&gt;&lt;Author&gt;Sled&lt;/Author&gt;&lt;Year&gt;2000&lt;/Year&gt;&lt;RecNum&gt;8232&lt;/RecNum&gt;&lt;DisplayText&gt;[88]&lt;/DisplayText&gt;&lt;record&gt;&lt;rec-number&gt;8232&lt;/rec-number&gt;&lt;foreign-keys&gt;&lt;key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4174AC">
        <w:rPr>
          <w:noProof/>
        </w:rPr>
        <w:t>[88]</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4174AC">
        <w:rPr>
          <w:noProof/>
        </w:rPr>
        <w:t>[90]</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E256BD">
        <w:instrText xml:space="preserve"> ADDIN EN.CITE &lt;EndNote&gt;&lt;Cite&gt;&lt;Author&gt;Parker&lt;/Author&gt;&lt;Year&gt;2001&lt;/Year&gt;&lt;RecNum&gt;8221&lt;/RecNum&gt;&lt;DisplayText&gt;[176]&lt;/DisplayText&gt;&lt;record&gt;&lt;rec-number&gt;8221&lt;/rec-number&gt;&lt;foreign-keys&gt;&lt;key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E256BD">
        <w:rPr>
          <w:noProof/>
        </w:rPr>
        <w:t>[176]</w:t>
      </w:r>
      <w:r w:rsidR="00516635">
        <w:fldChar w:fldCharType="end"/>
      </w:r>
      <w:r>
        <w:t xml:space="preserve">; however, they add additional complexity in postprocessing and require RF pulse waveform information, which may not always be accessible from the scanner. Single-slice DA imaging can mitigate slice profile inaccuracies by using </w:t>
      </w:r>
      <w:r w:rsidR="00516635">
        <w:t xml:space="preserve">nonselective excitation pulses </w:t>
      </w:r>
      <w:r w:rsidR="00516635">
        <w:fldChar w:fldCharType="begin"/>
      </w:r>
      <w:r w:rsidR="004174AC">
        <w:instrText xml:space="preserve"> ADDIN EN.CITE &lt;EndNote&gt;&lt;Cite&gt;&lt;Author&gt;Sled&lt;/Author&gt;&lt;Year&gt;2000&lt;/Year&gt;&lt;RecNum&gt;8232&lt;/RecNum&gt;&lt;DisplayText&gt;[88]&lt;/DisplayText&gt;&lt;record&gt;&lt;rec-number&gt;8232&lt;/rec-number&gt;&lt;foreign-keys&gt;&lt;key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4174AC">
        <w:rPr>
          <w:noProof/>
        </w:rPr>
        <w:t>[88]</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E256BD">
        <w:instrText xml:space="preserve"> ADDIN EN.CITE &lt;EndNote&gt;&lt;Cite&gt;&lt;Author&gt;Mitsouras&lt;/Author&gt;&lt;Year&gt;2006&lt;/Year&gt;&lt;RecNum&gt;8223&lt;/RecNum&gt;&lt;DisplayText&gt;[177]&lt;/DisplayText&gt;&lt;record&gt;&lt;rec-number&gt;8223&lt;/rec-number&gt;&lt;foreign-keys&gt;&lt;key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E256BD">
        <w:rPr>
          <w:noProof/>
        </w:rPr>
        <w:t>[177]</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4DF3AAC" w14:textId="77777777"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UmVjTnVtPjE5NTwvUmVjTnVtPjxEaXNwbGF5VGV4dD5bODksMTcwLDE3OF08L0Rpc3BsYXlUZXh0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E256BD">
        <w:instrText xml:space="preserve"> ADDIN EN.CITE </w:instrText>
      </w:r>
      <w:r w:rsidR="00E256BD">
        <w:fldChar w:fldCharType="begin">
          <w:fldData xml:space="preserve">PEVuZE5vdGU+PENpdGU+PEF1dGhvcj5ZYXJueWtoPC9BdXRob3I+PFllYXI+MjAwNzwvWWVhcj48
UmVjTnVtPjE5NTwvUmVjTnVtPjxEaXNwbGF5VGV4dD5bODksMTcwLDE3OF08L0Rpc3BsYXlUZXh0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E256BD">
        <w:instrText xml:space="preserve"> ADDIN EN.CITE.DATA </w:instrText>
      </w:r>
      <w:r w:rsidR="00E256BD">
        <w:fldChar w:fldCharType="end"/>
      </w:r>
      <w:r>
        <w:fldChar w:fldCharType="separate"/>
      </w:r>
      <w:r w:rsidR="00E256BD">
        <w:rPr>
          <w:noProof/>
        </w:rPr>
        <w:t>[89,170,178]</w:t>
      </w:r>
      <w:r>
        <w:fldChar w:fldCharType="end"/>
      </w:r>
      <w:r>
        <w:t>, as the B</w:t>
      </w:r>
      <w:r w:rsidRPr="00516635">
        <w:rPr>
          <w:vertAlign w:val="subscript"/>
        </w:rPr>
        <w:t>1</w:t>
      </w:r>
      <w:r>
        <w:t xml:space="preserve"> variation in the brain is expected to be smooth and spatially slowly varying </w:t>
      </w:r>
      <w:r>
        <w:fldChar w:fldCharType="begin"/>
      </w:r>
      <w:r w:rsidR="00E256BD">
        <w:instrText xml:space="preserve"> ADDIN EN.CITE &lt;EndNote&gt;&lt;Cite&gt;&lt;Author&gt;Sled&lt;/Author&gt;&lt;Year&gt;1998&lt;/Year&gt;&lt;RecNum&gt;3864&lt;/RecNum&gt;&lt;DisplayText&gt;[167]&lt;/DisplayText&gt;&lt;record&gt;&lt;rec-number&gt;3864&lt;/rec-number&gt;&lt;foreign-keys&gt;&lt;key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E256BD">
        <w:rPr>
          <w:noProof/>
        </w:rPr>
        <w:t>[167]</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4174AC">
        <w:rPr>
          <w:noProof/>
        </w:rPr>
        <w:t>[89]</w:t>
      </w:r>
      <w:r>
        <w:fldChar w:fldCharType="end"/>
      </w:r>
      <w:r>
        <w:t xml:space="preserve"> to 10 mm </w:t>
      </w:r>
      <w:r>
        <w:fldChar w:fldCharType="begin"/>
      </w:r>
      <w:r w:rsidR="00E256BD">
        <w:instrText xml:space="preserve"> ADDIN EN.CITE &lt;EndNote&gt;&lt;Cite&gt;&lt;Author&gt;Helms&lt;/Author&gt;&lt;Year&gt;2008&lt;/Year&gt;&lt;RecNum&gt;8177&lt;/RecNum&gt;&lt;DisplayText&gt;[178]&lt;/DisplayText&gt;&lt;record&gt;&lt;rec-number&gt;8177&lt;/rec-number&gt;&lt;foreign-keys&gt;&lt;key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E256BD">
        <w:rPr>
          <w:noProof/>
        </w:rPr>
        <w:t>[178]</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UmVjTnVtPjE5NTwvUmVjTnVtPjxEaXNwbGF5VGV4dD5bODksMTcwXTwvRGlzcGxheVRleHQ+PHJl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E256BD">
        <w:instrText xml:space="preserve"> ADDIN EN.CITE </w:instrText>
      </w:r>
      <w:r w:rsidR="00E256BD">
        <w:fldChar w:fldCharType="begin">
          <w:fldData xml:space="preserve">PEVuZE5vdGU+PENpdGU+PEF1dGhvcj5ZYXJueWtoPC9BdXRob3I+PFllYXI+MjAwNzwvWWVhcj48
UmVjTnVtPjE5NTwvUmVjTnVtPjxEaXNwbGF5VGV4dD5bODksMTcwXTwvRGlzcGxheVRleHQ+PHJl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E256BD">
        <w:instrText xml:space="preserve"> ADDIN EN.CITE.DATA </w:instrText>
      </w:r>
      <w:r w:rsidR="00E256BD">
        <w:fldChar w:fldCharType="end"/>
      </w:r>
      <w:r>
        <w:fldChar w:fldCharType="separate"/>
      </w:r>
      <w:r w:rsidR="00E256BD">
        <w:rPr>
          <w:noProof/>
        </w:rPr>
        <w:t>[89,170]</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E256BD">
        <w:instrText xml:space="preserve"> ADDIN EN.CITE &lt;EndNote&gt;&lt;Cite&gt;&lt;Author&gt;Kellner&lt;/Author&gt;&lt;Year&gt;2016&lt;/Year&gt;&lt;RecNum&gt;8240&lt;/RecNum&gt;&lt;DisplayText&gt;[179]&lt;/DisplayText&gt;&lt;record&gt;&lt;rec-number&gt;8240&lt;/rec-number&gt;&lt;foreign-keys&gt;&lt;key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E256BD">
        <w:rPr>
          <w:noProof/>
        </w:rPr>
        <w:t>[179]</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case, cerebrospinal fluid) could be masked, and B</w:t>
      </w:r>
      <w:r w:rsidR="00076304" w:rsidRPr="00076304">
        <w:rPr>
          <w:vertAlign w:val="subscript"/>
        </w:rPr>
        <w:t>1</w:t>
      </w:r>
      <w:r w:rsidR="00076304">
        <w:t xml:space="preserve"> values could be interpolated in these regions to approximate the missing values.</w:t>
      </w:r>
    </w:p>
    <w:p w14:paraId="52DA89A3" w14:textId="77777777"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E256BD">
        <w:instrText xml:space="preserve"> ADDIN EN.CITE &lt;EndNote&gt;&lt;Cite&gt;&lt;Author&gt;Nehrke&lt;/Author&gt;&lt;Year&gt;2010&lt;/Year&gt;&lt;RecNum&gt;8243&lt;/RecNum&gt;&lt;DisplayText&gt;[180]&lt;/DisplayText&gt;&lt;record&gt;&lt;rec-number&gt;8243&lt;/rec-number&gt;&lt;foreign-keys&gt;&lt;key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E256BD">
        <w:rPr>
          <w:noProof/>
        </w:rPr>
        <w:t>[180]</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4174AC">
        <w:instrText xml:space="preserve"> ADDIN EN.CITE &lt;EndNote&gt;&lt;Cite&gt;&lt;Author&gt;Pohmann&lt;/Author&gt;&lt;Year&gt;2013&lt;/Year&gt;&lt;RecNum&gt;8175&lt;/RecNum&gt;&lt;DisplayText&gt;[93]&lt;/DisplayText&gt;&lt;record&gt;&lt;rec-number&gt;8175&lt;/rec-number&gt;&lt;foreign-keys&gt;&lt;key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4174AC">
        <w:rPr>
          <w:noProof/>
        </w:rPr>
        <w:t>[93]</w:t>
      </w:r>
      <w:r>
        <w:fldChar w:fldCharType="end"/>
      </w:r>
      <w:r>
        <w:t xml:space="preserve">. However, Bloch-Siegert at 7T requires additional acceleration techniques like EPI due to its high SAR RF pulses </w:t>
      </w:r>
      <w:r>
        <w:fldChar w:fldCharType="begin"/>
      </w:r>
      <w:r w:rsidR="00E256BD">
        <w:instrText xml:space="preserve"> ADDIN EN.CITE &lt;EndNote&gt;&lt;Cite&gt;&lt;Author&gt;Saranathan&lt;/Author&gt;&lt;Year&gt;2013&lt;/Year&gt;&lt;RecNum&gt;8166&lt;/RecNum&gt;&lt;DisplayText&gt;[181]&lt;/DisplayText&gt;&lt;record&gt;&lt;rec-number&gt;8166&lt;/rec-number&gt;&lt;foreign-keys&gt;&lt;key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E256BD">
        <w:rPr>
          <w:noProof/>
        </w:rPr>
        <w:t>[181]</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E256BD">
        <w:instrText xml:space="preserve"> ADDIN EN.CITE &lt;EndNote&gt;&lt;Cite&gt;&lt;Author&gt;Lutti&lt;/Author&gt;&lt;Year&gt;2012&lt;/Year&gt;&lt;RecNum&gt;8179&lt;/RecNum&gt;&lt;DisplayText&gt;[182]&lt;/DisplayText&gt;&lt;record&gt;&lt;rec-number&gt;8179&lt;/rec-number&gt;&lt;foreign-keys&gt;&lt;key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E256BD">
        <w:rPr>
          <w:noProof/>
        </w:rPr>
        <w:t>[182]</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E256BD">
        <w:instrText xml:space="preserve"> ADDIN EN.CITE &lt;EndNote&gt;&lt;Cite&gt;&lt;Author&gt;Lutti&lt;/Author&gt;&lt;Year&gt;2014&lt;/Year&gt;&lt;RecNum&gt;8245&lt;/RecNum&gt;&lt;DisplayText&gt;[183]&lt;/DisplayText&gt;&lt;record&gt;&lt;rec-number&gt;8245&lt;/rec-number&gt;&lt;foreign-keys&gt;&lt;key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E256BD">
        <w:rPr>
          <w:noProof/>
        </w:rPr>
        <w:t>[183]</w:t>
      </w:r>
      <w:r>
        <w:fldChar w:fldCharType="end"/>
      </w:r>
      <w:r>
        <w:t>, such as AFI, BS, or other advanced B</w:t>
      </w:r>
      <w:r w:rsidRPr="00076304">
        <w:rPr>
          <w:vertAlign w:val="subscript"/>
        </w:rPr>
        <w:t>1</w:t>
      </w:r>
      <w:r>
        <w:t xml:space="preserve"> mapping techniques.</w:t>
      </w:r>
    </w:p>
    <w:p w14:paraId="24DF120D" w14:textId="77777777"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PFJlY051bT4zNjgzPC9SZWNOdW0+PERpc3BsYXlUZXh0Pls5MCwxNzBdPC9EaXNwbGF5VGV4dD48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E256BD">
        <w:instrText xml:space="preserve"> ADDIN EN.CITE </w:instrText>
      </w:r>
      <w:r w:rsidR="00E256BD">
        <w:fldChar w:fldCharType="begin">
          <w:fldData xml:space="preserve">PEVuZE5vdGU+PENpdGU+PEF1dGhvcj5TYWNvbGljazwvQXV0aG9yPjxZZWFyPjIwMTA8L1llYXI+
PFJlY051bT4zNjgzPC9SZWNOdW0+PERpc3BsYXlUZXh0Pls5MCwxNzBdPC9EaXNwbGF5VGV4dD48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E256BD">
        <w:instrText xml:space="preserve"> ADDIN EN.CITE.DATA </w:instrText>
      </w:r>
      <w:r w:rsidR="00E256BD">
        <w:fldChar w:fldCharType="end"/>
      </w:r>
      <w:r>
        <w:fldChar w:fldCharType="separate"/>
      </w:r>
      <w:r w:rsidR="00E256BD">
        <w:rPr>
          <w:noProof/>
        </w:rPr>
        <w:t>[90,170]</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1CC43C6A" w14:textId="77777777" w:rsidR="00076304" w:rsidRDefault="00076304" w:rsidP="00072270">
      <w:r>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2F4E711F" w14:textId="77777777" w:rsidR="00072270" w:rsidRDefault="00072270" w:rsidP="00072270">
      <w:pPr>
        <w:pStyle w:val="Titre2"/>
      </w:pPr>
      <w:bookmarkStart w:id="80" w:name="_Toc500767900"/>
      <w:r>
        <w:t>Acknowledgments</w:t>
      </w:r>
      <w:bookmarkEnd w:id="80"/>
    </w:p>
    <w:p w14:paraId="6F567818" w14:textId="77777777"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634A15A5" w14:textId="77777777" w:rsidR="003F2C39" w:rsidRPr="00C80E78" w:rsidRDefault="003F2C39" w:rsidP="00D502E1">
      <w:pPr>
        <w:spacing w:line="240" w:lineRule="auto"/>
        <w:jc w:val="left"/>
      </w:pPr>
      <w:r w:rsidRPr="00C80E78">
        <w:br w:type="page"/>
      </w:r>
    </w:p>
    <w:p w14:paraId="2C2D4E8F" w14:textId="77777777" w:rsidR="003F2C39" w:rsidRPr="00B30120" w:rsidRDefault="003F2C39" w:rsidP="003F2C39">
      <w:pPr>
        <w:pStyle w:val="Titre1"/>
        <w:rPr>
          <w:b w:val="0"/>
          <w:i/>
          <w:sz w:val="40"/>
          <w:szCs w:val="40"/>
        </w:rPr>
      </w:pPr>
      <w:r w:rsidRPr="00C80E78">
        <w:br/>
      </w:r>
      <w:bookmarkStart w:id="81" w:name="_Toc500767901"/>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81"/>
    </w:p>
    <w:p w14:paraId="612B81D7" w14:textId="77777777" w:rsidR="003F2C39" w:rsidRDefault="003F2C39" w:rsidP="003F2C39">
      <w:pPr>
        <w:pStyle w:val="Titre2"/>
      </w:pPr>
      <w:bookmarkStart w:id="82" w:name="_Toc500767902"/>
      <w:r>
        <w:t>Preface</w:t>
      </w:r>
      <w:bookmarkEnd w:id="82"/>
    </w:p>
    <w:p w14:paraId="5D20F04B" w14:textId="4A5F3EE7" w:rsidR="00C45713" w:rsidRDefault="00E13A05" w:rsidP="00F91780">
      <w:r>
        <w:t>Chapter 3 demonstrated that acquiring good quality whole-brain B</w:t>
      </w:r>
      <w:r>
        <w:rPr>
          <w:vertAlign w:val="subscript"/>
        </w:rPr>
        <w:t>1</w:t>
      </w:r>
      <w:r>
        <w:t xml:space="preserve"> map</w:t>
      </w:r>
      <w:r w:rsidR="00D50D5F">
        <w:t>s</w:t>
      </w:r>
      <w:r>
        <w:t xml:space="preserve"> is feasible using a standard MRI pulse sequence, which is valuable to researchers unable to implement </w:t>
      </w:r>
      <w:r w:rsidR="00D50D5F">
        <w:t xml:space="preserve">advanced </w:t>
      </w:r>
      <w:r>
        <w:t xml:space="preserve">pulse sequences such as AFI and Bloch-Siegert. In addition, that chapter presented several potential sources of inaccuracies </w:t>
      </w:r>
      <w:r w:rsidR="00D50D5F">
        <w:t xml:space="preserve">in </w:t>
      </w:r>
      <w:r>
        <w:t>B</w:t>
      </w:r>
      <w:r>
        <w:rPr>
          <w:vertAlign w:val="subscript"/>
        </w:rPr>
        <w:t>1</w:t>
      </w:r>
      <w:r>
        <w:t xml:space="preserve"> maps (e.g. noise, artifacts, filtering) and </w:t>
      </w:r>
      <w:r w:rsidR="00CD6549">
        <w:t>compared</w:t>
      </w:r>
      <w:r>
        <w:t xml:space="preserve"> VFA T</w:t>
      </w:r>
      <w:r>
        <w:rPr>
          <w:vertAlign w:val="subscript"/>
        </w:rPr>
        <w:t>1</w:t>
      </w:r>
      <w:r>
        <w:t xml:space="preserve"> maps in the presence of all of these imperfections, as well as for the complete omission of a B</w:t>
      </w:r>
      <w:r>
        <w:rPr>
          <w:vertAlign w:val="subscript"/>
        </w:rPr>
        <w:t>1</w:t>
      </w:r>
      <w:r>
        <w:t xml:space="preserve"> map. Because</w:t>
      </w:r>
      <w:r w:rsidR="005D3164">
        <w:t xml:space="preserve"> conventional</w:t>
      </w:r>
      <w:r>
        <w:t xml:space="preserve"> qMT</w:t>
      </w:r>
      <w:r w:rsidR="005D3164">
        <w:t xml:space="preserve"> using an SPGR pulse sequence</w:t>
      </w:r>
      <w:r>
        <w:t xml:space="preserve">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qMT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w:t>
      </w:r>
      <w:r w:rsidR="005D3164">
        <w:t xml:space="preserve"> (e.g. IR)</w:t>
      </w:r>
      <w:r w:rsidR="00F91780">
        <w:t>, errors in B</w:t>
      </w:r>
      <w:r w:rsidR="00F91780">
        <w:rPr>
          <w:vertAlign w:val="subscript"/>
        </w:rPr>
        <w:t>1</w:t>
      </w:r>
      <w:r w:rsidR="00F91780">
        <w:t xml:space="preserve"> value w</w:t>
      </w:r>
      <w:r w:rsidR="005D3164">
        <w:t>ill</w:t>
      </w:r>
      <w:r w:rsidR="00F91780">
        <w:t xml:space="preserve"> propagate to qMT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w:t>
      </w:r>
      <w:r w:rsidR="005D3164">
        <w:t xml:space="preserve"> (e.g. VFA)</w:t>
      </w:r>
      <w:r w:rsidR="00F91780">
        <w:t>, errors in B</w:t>
      </w:r>
      <w:r w:rsidR="00F91780">
        <w:rPr>
          <w:vertAlign w:val="subscript"/>
        </w:rPr>
        <w:t>1</w:t>
      </w:r>
      <w:r w:rsidR="00F91780">
        <w:t xml:space="preserve"> value w</w:t>
      </w:r>
      <w:r w:rsidR="005D3164">
        <w:t>ill</w:t>
      </w:r>
      <w:r w:rsidR="00F91780">
        <w:t xml:space="preserve"> propagate to qMT through this same pathway, but also through errors in T</w:t>
      </w:r>
      <w:r w:rsidR="00F91780">
        <w:rPr>
          <w:vertAlign w:val="subscript"/>
        </w:rPr>
        <w:t>1</w:t>
      </w:r>
      <w:r w:rsidR="00DF4014">
        <w:rPr>
          <w:vertAlign w:val="subscript"/>
        </w:rPr>
        <w:t>,obs</w:t>
      </w:r>
      <w:r w:rsidR="00F91780">
        <w:t xml:space="preserve"> (used as a constraint for qMT parameters).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-sensitivity of qMT for these two categories of T</w:t>
      </w:r>
      <w:r w:rsidR="002E7217" w:rsidRPr="00F91780">
        <w:rPr>
          <w:vertAlign w:val="subscript"/>
        </w:rPr>
        <w:t>1</w:t>
      </w:r>
      <w:r w:rsidR="002E7217">
        <w:t xml:space="preserve"> mapping</w:t>
      </w:r>
      <w:r w:rsidR="00F2274A">
        <w:t xml:space="preserve"> techniques</w:t>
      </w:r>
      <w:r w:rsidR="002E7217">
        <w:t xml:space="preserve">,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910797">
        <w:t xml:space="preserve"> the</w:t>
      </w:r>
      <w:r w:rsidR="00092CB0">
        <w:t xml:space="preserve"> qMT p</w:t>
      </w:r>
      <w:r w:rsidR="00F91780">
        <w:t xml:space="preserve">arameters, particularly for </w:t>
      </w:r>
      <w:r w:rsidR="00092CB0">
        <w:t>the pool-size ratio</w:t>
      </w:r>
      <w:r w:rsidR="00910797">
        <w:t xml:space="preserve"> (F)</w:t>
      </w:r>
      <w:r w:rsidR="00092CB0">
        <w:t>.</w:t>
      </w:r>
    </w:p>
    <w:p w14:paraId="53AF4942" w14:textId="50FA0B8B" w:rsidR="005745DF" w:rsidRPr="00791065" w:rsidRDefault="00C04650" w:rsidP="005745DF">
      <w:r>
        <w:t xml:space="preserve">The following manuscript, </w:t>
      </w:r>
      <w:r w:rsidR="00910797">
        <w:t>accepted to</w:t>
      </w:r>
      <w:r>
        <w:t xml:space="preserve"> the journal </w:t>
      </w:r>
      <w:r>
        <w:rPr>
          <w:i/>
        </w:rPr>
        <w:t>Magnetic Resonance in Medicine</w:t>
      </w:r>
      <w:r w:rsidR="00910797">
        <w:t xml:space="preserve"> and currently available online in Early View</w:t>
      </w:r>
      <w:r>
        <w:t>, describes</w:t>
      </w:r>
      <w:r w:rsidR="00A84000">
        <w:t xml:space="preserve"> a B</w:t>
      </w:r>
      <w:r w:rsidR="00A84000">
        <w:rPr>
          <w:vertAlign w:val="subscript"/>
        </w:rPr>
        <w:t>1</w:t>
      </w:r>
      <w:r w:rsidR="00A84000">
        <w:t>-sensitivity analysis of qMT, considering IR and VFA T</w:t>
      </w:r>
      <w:r w:rsidR="00A84000">
        <w:rPr>
          <w:vertAlign w:val="subscript"/>
        </w:rPr>
        <w:t>1</w:t>
      </w:r>
      <w:r w:rsidR="00A84000">
        <w:t xml:space="preserve"> </w:t>
      </w:r>
      <w:r w:rsidR="00F2274A">
        <w:t>mapping</w:t>
      </w:r>
      <w:r w:rsidR="00A84000">
        <w:t>. The impact on fitted qMT parameters (F, k</w:t>
      </w:r>
      <w:r w:rsidR="00A84000">
        <w:rPr>
          <w:vertAlign w:val="subscript"/>
        </w:rPr>
        <w:t>f</w:t>
      </w:r>
      <w:r w:rsidR="00A84000">
        <w:t>, T</w:t>
      </w:r>
      <w:r w:rsidR="00A84000">
        <w:rPr>
          <w:vertAlign w:val="subscript"/>
        </w:rPr>
        <w:t>2,f</w:t>
      </w:r>
      <w:r w:rsidR="00A84000">
        <w:t>, T</w:t>
      </w:r>
      <w:r w:rsidR="00A84000">
        <w:rPr>
          <w:vertAlign w:val="subscript"/>
        </w:rPr>
        <w:t>2,r</w:t>
      </w:r>
      <w:r w:rsidR="00A84000">
        <w:t>) due to errors in B</w:t>
      </w:r>
      <w:r w:rsidR="00A84000">
        <w:rPr>
          <w:vertAlign w:val="subscript"/>
        </w:rPr>
        <w:t>1</w:t>
      </w:r>
      <w:r w:rsidR="00A84000">
        <w:t xml:space="preserve"> were first explored using simulations. A sensitivity analysis of the qMT Z-spectrums using simulated values was </w:t>
      </w:r>
      <w:r w:rsidR="00910797">
        <w:t>performed</w:t>
      </w:r>
      <w:r w:rsidR="00A84000">
        <w:t xml:space="preserve"> to </w:t>
      </w:r>
      <w:r w:rsidR="00910797">
        <w:t>investigate</w:t>
      </w:r>
      <w:r w:rsidR="00A84000">
        <w:t xml:space="preserve"> the origin of the differences in sensitivity characteristics between T</w:t>
      </w:r>
      <w:r w:rsidR="00A84000">
        <w:rPr>
          <w:vertAlign w:val="subscript"/>
        </w:rPr>
        <w:t>1</w:t>
      </w:r>
      <w:r w:rsidR="00A84000">
        <w:t xml:space="preserve"> mapping methods. </w:t>
      </w:r>
      <w:r w:rsidR="009A194C" w:rsidRPr="00F2274A">
        <w:rPr>
          <w:i/>
          <w:rPrChange w:id="83" w:author="G. Bruce Pike" w:date="2017-12-07T14:08:00Z">
            <w:rPr/>
          </w:rPrChange>
        </w:rPr>
        <w:t xml:space="preserve">In vivo </w:t>
      </w:r>
      <w:r w:rsidR="009A194C">
        <w:t>measurements</w:t>
      </w:r>
      <w:r w:rsidR="00910797">
        <w:t xml:space="preserve"> on healthy adult subjects</w:t>
      </w:r>
      <w:r w:rsidR="009A194C">
        <w:t xml:space="preserve"> were </w:t>
      </w:r>
      <w:r w:rsidR="00F2274A">
        <w:t xml:space="preserve">performed </w:t>
      </w:r>
      <w:r w:rsidR="009A194C">
        <w:t>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qMT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w:t>
      </w:r>
      <w:r w:rsidR="00910797">
        <w:t xml:space="preserve"> (DA, BS, AFI)</w:t>
      </w:r>
      <w:r w:rsidR="009A194C">
        <w:t>. Overall, t</w:t>
      </w:r>
      <w:r w:rsidR="00791065">
        <w:t>his manuscript</w:t>
      </w:r>
      <w:r w:rsidR="009A194C">
        <w:t xml:space="preserve"> establishes </w:t>
      </w:r>
      <w:r w:rsidR="00910797">
        <w:t>the</w:t>
      </w:r>
      <w:r w:rsidR="009A194C">
        <w:t xml:space="preserve"> </w:t>
      </w:r>
      <w:r w:rsidR="00910797">
        <w:t xml:space="preserve">characteristics of </w:t>
      </w:r>
      <w:r w:rsidR="009A194C">
        <w:t>the B</w:t>
      </w:r>
      <w:r w:rsidR="009A194C">
        <w:rPr>
          <w:vertAlign w:val="subscript"/>
        </w:rPr>
        <w:t>1</w:t>
      </w:r>
      <w:r w:rsidR="009A194C">
        <w:t xml:space="preserve">-sensitivity </w:t>
      </w:r>
      <w:r w:rsidR="00910797">
        <w:t>for a</w:t>
      </w:r>
      <w:r w:rsidR="009A194C">
        <w:t xml:space="preserve"> qMT acquisition protocol, informs qMT researchers of the substantial differences in B</w:t>
      </w:r>
      <w:r w:rsidR="009A194C">
        <w:rPr>
          <w:vertAlign w:val="subscript"/>
        </w:rPr>
        <w:t>1</w:t>
      </w:r>
      <w:r w:rsidR="009A194C">
        <w:t xml:space="preserve">-sensitivity </w:t>
      </w:r>
      <w:r w:rsidR="00910797">
        <w:t xml:space="preserve">of the fitted parameters </w:t>
      </w:r>
      <w:r w:rsidR="009A194C">
        <w:t xml:space="preserve">that </w:t>
      </w:r>
      <w:r w:rsidR="00910797">
        <w:t xml:space="preserve">occurs </w:t>
      </w:r>
      <w:r w:rsidR="009A194C">
        <w:t>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w:t>
      </w:r>
      <w:r w:rsidR="00910797">
        <w:t xml:space="preserve"> (e.g. VFA)</w:t>
      </w:r>
      <w:r w:rsidR="00791065">
        <w:t xml:space="preserve"> it may be possible for the pool-size ratio to be robustly estimated using qMT even if a B</w:t>
      </w:r>
      <w:r w:rsidR="00791065">
        <w:rPr>
          <w:vertAlign w:val="subscript"/>
        </w:rPr>
        <w:t>1</w:t>
      </w:r>
      <w:r w:rsidR="00791065">
        <w:t xml:space="preserve"> map is</w:t>
      </w:r>
      <w:r w:rsidR="00910797">
        <w:t xml:space="preserve"> completely</w:t>
      </w:r>
      <w:r w:rsidR="00791065">
        <w:t xml:space="preserve"> omitted.</w:t>
      </w:r>
    </w:p>
    <w:p w14:paraId="069A44EB" w14:textId="77777777" w:rsidR="00913E2F" w:rsidRDefault="00913E2F">
      <w:pPr>
        <w:spacing w:after="0" w:line="240" w:lineRule="auto"/>
        <w:jc w:val="left"/>
      </w:pPr>
      <w:r>
        <w:br w:type="page"/>
      </w:r>
    </w:p>
    <w:p w14:paraId="675299F9" w14:textId="77777777" w:rsidR="00913E2F" w:rsidRDefault="00913E2F" w:rsidP="000F511A">
      <w:pPr>
        <w:spacing w:line="360" w:lineRule="auto"/>
        <w:jc w:val="center"/>
        <w:rPr>
          <w:b/>
          <w:sz w:val="40"/>
          <w:szCs w:val="40"/>
        </w:rPr>
      </w:pPr>
    </w:p>
    <w:p w14:paraId="66E9E4E8" w14:textId="77777777" w:rsidR="000F511A" w:rsidRDefault="000F511A" w:rsidP="000F511A">
      <w:pPr>
        <w:spacing w:line="360" w:lineRule="auto"/>
        <w:jc w:val="center"/>
        <w:rPr>
          <w:b/>
          <w:sz w:val="40"/>
          <w:szCs w:val="40"/>
        </w:rPr>
      </w:pPr>
    </w:p>
    <w:p w14:paraId="35FF975C" w14:textId="77777777"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295E80A9" w14:textId="77777777" w:rsidR="00913E2F" w:rsidRDefault="00913E2F" w:rsidP="000F511A">
      <w:pPr>
        <w:spacing w:line="360" w:lineRule="auto"/>
        <w:jc w:val="center"/>
      </w:pPr>
    </w:p>
    <w:p w14:paraId="297A9DE0" w14:textId="77777777" w:rsidR="00913E2F" w:rsidRDefault="00913E2F" w:rsidP="000F511A">
      <w:pPr>
        <w:spacing w:line="360" w:lineRule="auto"/>
        <w:jc w:val="center"/>
      </w:pPr>
    </w:p>
    <w:p w14:paraId="600762FB" w14:textId="77777777"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166D1166" w14:textId="77777777" w:rsidR="00913E2F" w:rsidRDefault="00913E2F" w:rsidP="000F511A">
      <w:pPr>
        <w:spacing w:line="360" w:lineRule="auto"/>
        <w:jc w:val="center"/>
        <w:rPr>
          <w:lang w:val="fr-FR"/>
        </w:rPr>
      </w:pPr>
    </w:p>
    <w:p w14:paraId="71414434" w14:textId="77777777" w:rsidR="000F511A" w:rsidRPr="00913E2F" w:rsidRDefault="000F511A" w:rsidP="000F511A">
      <w:pPr>
        <w:spacing w:line="360" w:lineRule="auto"/>
        <w:jc w:val="center"/>
        <w:rPr>
          <w:lang w:val="fr-FR"/>
        </w:rPr>
      </w:pPr>
    </w:p>
    <w:p w14:paraId="6FE26A09"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5C0AD1E1" w14:textId="77777777" w:rsidR="00913E2F" w:rsidRDefault="00913E2F" w:rsidP="000F511A">
      <w:pPr>
        <w:spacing w:line="360" w:lineRule="auto"/>
        <w:jc w:val="center"/>
      </w:pPr>
    </w:p>
    <w:p w14:paraId="26229342" w14:textId="77777777" w:rsidR="00913E2F" w:rsidRDefault="00913E2F" w:rsidP="000F511A">
      <w:pPr>
        <w:spacing w:line="360" w:lineRule="auto"/>
        <w:jc w:val="center"/>
      </w:pPr>
    </w:p>
    <w:p w14:paraId="177821BF" w14:textId="77777777" w:rsidR="000F511A" w:rsidRDefault="000F511A" w:rsidP="000F511A">
      <w:pPr>
        <w:spacing w:line="360" w:lineRule="auto"/>
        <w:jc w:val="center"/>
      </w:pPr>
    </w:p>
    <w:p w14:paraId="76B35CE6" w14:textId="77777777"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sidR="00F97238">
        <w:rPr>
          <w:b/>
          <w:sz w:val="28"/>
          <w:szCs w:val="28"/>
        </w:rPr>
        <w:t xml:space="preserve"> (2017)</w:t>
      </w:r>
    </w:p>
    <w:p w14:paraId="59FFCC74" w14:textId="77777777" w:rsidR="00913E2F" w:rsidRDefault="00913E2F">
      <w:pPr>
        <w:spacing w:after="0" w:line="240" w:lineRule="auto"/>
        <w:jc w:val="left"/>
      </w:pPr>
      <w:r>
        <w:br w:type="page"/>
      </w:r>
    </w:p>
    <w:p w14:paraId="4553635E" w14:textId="77777777" w:rsidR="003F2C39" w:rsidRDefault="00913E2F" w:rsidP="00913E2F">
      <w:pPr>
        <w:pStyle w:val="Titre2"/>
      </w:pPr>
      <w:bookmarkStart w:id="84" w:name="_Toc500767903"/>
      <w:r>
        <w:t>Abstract</w:t>
      </w:r>
      <w:bookmarkEnd w:id="84"/>
    </w:p>
    <w:p w14:paraId="2B17F633" w14:textId="77777777"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514CCF54" w14:textId="77777777"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0ABAAA54" w14:textId="77777777"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3624FFB4" w14:textId="77777777"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44727628" w14:textId="77777777" w:rsidR="00913E2F" w:rsidRDefault="00913E2F" w:rsidP="00913E2F">
      <w:pPr>
        <w:pStyle w:val="Titre2"/>
      </w:pPr>
      <w:bookmarkStart w:id="85" w:name="_Toc500767904"/>
      <w:r>
        <w:t>Introduction</w:t>
      </w:r>
      <w:bookmarkEnd w:id="85"/>
    </w:p>
    <w:p w14:paraId="762BA73B" w14:textId="77777777" w:rsidR="005F222A" w:rsidRDefault="005F222A" w:rsidP="00632024">
      <w:r>
        <w:t xml:space="preserve">Quantitative magnetization transfer (qMT) imaging is a powerful MRI technique used to investigate macromolecular content not typically detectable with conventional MRI. MR 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Y051bT4yNzk1PC9SZWNOdW0+PERpc3BsYXlUZXh0PlsxMDIsMTQwXTwvRGlzcGxheVRleHQ+PHJl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7164FC">
        <w:instrText xml:space="preserve"> ADDIN EN.CITE </w:instrText>
      </w:r>
      <w:r w:rsidR="007164FC">
        <w:fldChar w:fldCharType="begin">
          <w:fldData xml:space="preserve">PEVuZE5vdGU+PENpdGU+PEF1dGhvcj5Xb2xmZjwvQXV0aG9yPjxZZWFyPjE5ODk8L1llYXI+PFJl
Y051bT4yNzk1PC9SZWNOdW0+PERpc3BsYXlUZXh0PlsxMDIsMTQwXTwvRGlzcGxheVRleHQ+PHJl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7164FC">
        <w:instrText xml:space="preserve"> ADDIN EN.CITE.DATA </w:instrText>
      </w:r>
      <w:r w:rsidR="007164FC">
        <w:fldChar w:fldCharType="end"/>
      </w:r>
      <w:r>
        <w:fldChar w:fldCharType="separate"/>
      </w:r>
      <w:r w:rsidR="007164FC">
        <w:rPr>
          <w:noProof/>
        </w:rPr>
        <w:t>[102,140]</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PjxSZWNOdW0+MjcxNzwvUmVjTnVtPjxEaXNwbGF5VGV4dD5bMzksMTg0XTwvRGlzcGxheVRleHQ+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256BD">
        <w:instrText xml:space="preserve"> ADDIN EN.CITE </w:instrText>
      </w:r>
      <w:r w:rsidR="00E256BD">
        <w:fldChar w:fldCharType="begin">
          <w:fldData xml:space="preserve">PEVuZE5vdGU+PENpdGU+PEF1dGhvcj5TY2htaWVyZXI8L0F1dGhvcj48WWVhcj4yMDA3PC9ZZWFy
PjxSZWNOdW0+MjcxNzwvUmVjTnVtPjxEaXNwbGF5VGV4dD5bMzksMTg0XTwvRGlzcGxheVRleHQ+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256BD">
        <w:instrText xml:space="preserve"> ADDIN EN.CITE.DATA </w:instrText>
      </w:r>
      <w:r w:rsidR="00E256BD">
        <w:fldChar w:fldCharType="end"/>
      </w:r>
      <w:r w:rsidR="008F7C8A">
        <w:fldChar w:fldCharType="separate"/>
      </w:r>
      <w:r w:rsidR="00E256BD">
        <w:rPr>
          <w:noProof/>
        </w:rPr>
        <w:t>[39,184]</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Y051bT44MjM2PC9SZWNOdW0+PERpc3BsYXlUZXh0PlsxNTEsMTg1LDE4Nl08L0Rpc3BsYXlUZXh0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E256BD">
        <w:instrText xml:space="preserve"> ADDIN EN.CITE </w:instrText>
      </w:r>
      <w:r w:rsidR="00E256BD">
        <w:fldChar w:fldCharType="begin">
          <w:fldData xml:space="preserve">PEVuZE5vdGU+PENpdGU+PEF1dGhvcj5Ub3plcjwvQXV0aG9yPjxZZWFyPjIwMDM8L1llYXI+PFJl
Y051bT44MjM2PC9SZWNOdW0+PERpc3BsYXlUZXh0PlsxNTEsMTg1LDE4Nl08L0Rpc3BsYXlUZXh0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E256BD">
        <w:instrText xml:space="preserve"> ADDIN EN.CITE.DATA </w:instrText>
      </w:r>
      <w:r w:rsidR="00E256BD">
        <w:fldChar w:fldCharType="end"/>
      </w:r>
      <w:r w:rsidR="008F7C8A">
        <w:fldChar w:fldCharType="separate"/>
      </w:r>
      <w:r w:rsidR="00E256BD">
        <w:rPr>
          <w:noProof/>
        </w:rPr>
        <w:t>[151,185,186]</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Y051bT4xOTwvUmVjTnVtPjxEaXNwbGF5VGV4dD5bMTQxLDE0NywxNDgsMTg3LDE4OF08L0Rpc3Bs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E256BD">
        <w:instrText xml:space="preserve"> ADDIN EN.CITE </w:instrText>
      </w:r>
      <w:r w:rsidR="00E256BD">
        <w:fldChar w:fldCharType="begin">
          <w:fldData xml:space="preserve">PEVuZE5vdGU+PENpdGU+PEF1dGhvcj5HbG9vcjwvQXV0aG9yPjxZZWFyPjIwMDg8L1llYXI+PFJl
Y051bT4xOTwvUmVjTnVtPjxEaXNwbGF5VGV4dD5bMTQxLDE0NywxNDgsMTg3LDE4OF08L0Rpc3Bs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E256BD">
        <w:instrText xml:space="preserve"> ADDIN EN.CITE.DATA </w:instrText>
      </w:r>
      <w:r w:rsidR="00E256BD">
        <w:fldChar w:fldCharType="end"/>
      </w:r>
      <w:r w:rsidR="008F7C8A">
        <w:fldChar w:fldCharType="separate"/>
      </w:r>
      <w:r w:rsidR="00E256BD">
        <w:rPr>
          <w:noProof/>
        </w:rPr>
        <w:t>[141,147,148,187,188]</w:t>
      </w:r>
      <w:r w:rsidR="008F7C8A">
        <w:fldChar w:fldCharType="end"/>
      </w:r>
      <w:r w:rsidR="00632024">
        <w:t>.</w:t>
      </w:r>
    </w:p>
    <w:p w14:paraId="03BB8650" w14:textId="77777777"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E256BD">
        <w:instrText xml:space="preserve"> ADDIN EN.CITE &lt;EndNote&gt;&lt;Cite&gt;&lt;Author&gt;Pike&lt;/Author&gt;&lt;Year&gt;1996&lt;/Year&gt;&lt;RecNum&gt;8238&lt;/RecNum&gt;&lt;DisplayText&gt;[189]&lt;/DisplayText&gt;&lt;record&gt;&lt;rec-number&gt;8238&lt;/rec-number&gt;&lt;foreign-keys&gt;&lt;key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E256BD">
        <w:rPr>
          <w:noProof/>
        </w:rPr>
        <w:t>[189]</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00143C5B">
        <w:fldChar w:fldCharType="separate"/>
      </w:r>
      <w:r w:rsidR="007164FC">
        <w:rPr>
          <w:noProof/>
        </w:rPr>
        <w:t>[162]</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7164FC">
        <w:instrText xml:space="preserve"> ADDIN EN.CITE &lt;EndNote&gt;&lt;Cite&gt;&lt;Author&gt;Henkelman&lt;/Author&gt;&lt;Year&gt;1993&lt;/Year&gt;&lt;RecNum&gt;2832&lt;/RecNum&gt;&lt;DisplayText&gt;[140]&lt;/DisplayText&gt;&lt;record&gt;&lt;rec-number&gt;2832&lt;/rec-number&gt;&lt;foreign-keys&gt;&lt;key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7164FC">
        <w:rPr>
          <w:noProof/>
        </w:rPr>
        <w:t>[140]</w:t>
      </w:r>
      <w:r w:rsidR="00143C5B">
        <w:fldChar w:fldCharType="end"/>
      </w:r>
      <w:r>
        <w:t>. For a</w:t>
      </w:r>
      <w:r w:rsidR="00143C5B">
        <w:t xml:space="preserve"> </w:t>
      </w:r>
      <w:r>
        <w:t>given voxel, the measured T</w:t>
      </w:r>
      <w:r w:rsidRPr="00143C5B">
        <w:rPr>
          <w:vertAlign w:val="subscript"/>
        </w:rPr>
        <w:t>1</w:t>
      </w:r>
      <w:r>
        <w:t xml:space="preserve"> (T</w:t>
      </w:r>
      <w:r w:rsidRPr="00143C5B">
        <w:rPr>
          <w:vertAlign w:val="subscript"/>
        </w:rPr>
        <w:t>1,meas</w:t>
      </w:r>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4C1C528D" w14:textId="77777777" w:rsidR="00143C5B" w:rsidRDefault="00143C5B" w:rsidP="00A57981">
      <w:r>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cj48UmVjTnVtPjM2ODg8L1JlY051bT48RGlzcGxheVRleHQ+WzE2NSwxOTBdPC9EaXNwbGF5VGV4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E256BD">
        <w:instrText xml:space="preserve"> ADDIN EN.CITE </w:instrText>
      </w:r>
      <w:r w:rsidR="00E256BD">
        <w:fldChar w:fldCharType="begin">
          <w:fldData xml:space="preserve">PEVuZE5vdGU+PENpdGU+PEF1dGhvcj5DZXJjaWduYW5pPC9BdXRob3I+PFllYXI+MjAwNTwvWWVh
cj48UmVjTnVtPjM2ODg8L1JlY051bT48RGlzcGxheVRleHQ+WzE2NSwxOTBdPC9EaXNwbGF5VGV4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E256BD">
        <w:instrText xml:space="preserve"> ADDIN EN.CITE.DATA </w:instrText>
      </w:r>
      <w:r w:rsidR="00E256BD">
        <w:fldChar w:fldCharType="end"/>
      </w:r>
      <w:r>
        <w:fldChar w:fldCharType="separate"/>
      </w:r>
      <w:r w:rsidR="00E256BD">
        <w:rPr>
          <w:noProof/>
        </w:rPr>
        <w:t>[165,190]</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UmVjTnVtPjE5NTwvUmVjTnVtPjxEaXNwbGF5VGV4dD5bODksOTAsOTJdPC9EaXNwbGF5VGV4dD48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4174AC">
        <w:instrText xml:space="preserve"> ADDIN EN.CITE </w:instrText>
      </w:r>
      <w:r w:rsidR="004174AC">
        <w:fldChar w:fldCharType="begin">
          <w:fldData xml:space="preserve">PEVuZE5vdGU+PENpdGU+PEF1dGhvcj5ZYXJueWtoPC9BdXRob3I+PFllYXI+MjAwNzwvWWVhcj48
UmVjTnVtPjE5NTwvUmVjTnVtPjxEaXNwbGF5VGV4dD5bODksOTAsOTJdPC9EaXNwbGF5VGV4dD48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4174AC">
        <w:instrText xml:space="preserve"> ADDIN EN.CITE.DATA </w:instrText>
      </w:r>
      <w:r w:rsidR="004174AC">
        <w:fldChar w:fldCharType="end"/>
      </w:r>
      <w:r>
        <w:fldChar w:fldCharType="separate"/>
      </w:r>
      <w:r w:rsidR="004174AC">
        <w:rPr>
          <w:noProof/>
        </w:rPr>
        <w:t>[89,90,92]</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EN.CITE.DATA </w:instrText>
      </w:r>
      <w:r w:rsidR="00850EAF">
        <w:fldChar w:fldCharType="end"/>
      </w:r>
      <w:r>
        <w:fldChar w:fldCharType="separate"/>
      </w:r>
      <w:r w:rsidR="00850EAF">
        <w:rPr>
          <w:noProof/>
        </w:rPr>
        <w:t>[52,53]</w:t>
      </w:r>
      <w:r>
        <w:fldChar w:fldCharType="end"/>
      </w:r>
      <w:r>
        <w:t xml:space="preserve"> to B1-sensitive </w:t>
      </w:r>
      <w: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fldChar w:fldCharType="separate"/>
      </w:r>
      <w:r w:rsidR="00850EAF">
        <w:rPr>
          <w:noProof/>
        </w:rPr>
        <w:t>[61]</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TnVtPjE3PC9SZWNOdW0+PERpc3BsYXlUZXh0PlsxNDIsMTkxXTwvRGlzcGxheVRleHQ+PHJlY29y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TnVtPjE3PC9SZWNOdW0+PERpc3BsYXlUZXh0PlsxNDIsMTkxXTwvRGlzcGxheVRleHQ+PHJlY29y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7164FC">
        <w:instrText xml:space="preserve"> ADDIN EN.CITE.DATA </w:instrText>
      </w:r>
      <w:r w:rsidR="007164FC">
        <w:fldChar w:fldCharType="end"/>
      </w:r>
      <w:r>
        <w:fldChar w:fldCharType="separate"/>
      </w:r>
      <w:r w:rsidR="007164FC">
        <w:rPr>
          <w:noProof/>
        </w:rPr>
        <w:t>[142,191]</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7597BA7E" w14:textId="77777777"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methods?;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58DA7AB8" w14:textId="77777777" w:rsidR="00A57981" w:rsidRDefault="00BF6D32" w:rsidP="00BF6D32">
      <w:pPr>
        <w:pStyle w:val="Titre2"/>
      </w:pPr>
      <w:bookmarkStart w:id="86" w:name="_Toc500767905"/>
      <w:r>
        <w:t>Methods</w:t>
      </w:r>
      <w:bookmarkEnd w:id="86"/>
    </w:p>
    <w:p w14:paraId="50A2C3ED" w14:textId="77777777"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0F434832" w14:textId="77777777" w:rsidR="00BF6D32" w:rsidRDefault="00BF6D32" w:rsidP="00BF6D32">
      <w:pPr>
        <w:pStyle w:val="Titre3"/>
      </w:pPr>
      <w:bookmarkStart w:id="87" w:name="_Toc500767906"/>
      <w:r>
        <w:t>Simulations</w:t>
      </w:r>
      <w:bookmarkEnd w:id="87"/>
    </w:p>
    <w:p w14:paraId="23356BA0" w14:textId="77777777"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TnVtPjE3PC9SZWNOdW0+PERpc3BsYXlUZXh0PlsxNDIsMTQ5XTwvRGlzcGxheVRleHQ+PHJlY29y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TnVtPjE3PC9SZWNOdW0+PERpc3BsYXlUZXh0PlsxNDIsMTQ5XTwvRGlzcGxheVRleHQ+PHJlY29y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7164FC">
        <w:instrText xml:space="preserve"> ADDIN EN.CITE.DATA </w:instrText>
      </w:r>
      <w:r w:rsidR="007164FC">
        <w:fldChar w:fldCharType="end"/>
      </w:r>
      <w:r>
        <w:fldChar w:fldCharType="separate"/>
      </w:r>
      <w:r w:rsidR="007164FC">
        <w:rPr>
          <w:noProof/>
        </w:rPr>
        <w:t>[142,149]</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7164FC">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7164FC">
        <w:rPr>
          <w:noProof/>
        </w:rPr>
        <w:t>[141]</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PFJlY051bT4yODIyPC9SZWNOdW0+PERpc3BsYXlUZXh0PlsxNjIsMTkwXTwvRGlzcGxheVRleHQ+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E256BD">
        <w:instrText xml:space="preserve"> ADDIN EN.CITE </w:instrText>
      </w:r>
      <w:r w:rsidR="00E256BD">
        <w:fldChar w:fldCharType="begin">
          <w:fldData xml:space="preserve">PEVuZE5vdGU+PENpdGU+PEF1dGhvcj5MZXZlc3F1ZTwvQXV0aG9yPjxZZWFyPjIwMTE8L1llYXI+
PFJlY051bT4yODIyPC9SZWNOdW0+PERpc3BsYXlUZXh0PlsxNjIsMTkwXTwvRGlzcGxheVRleHQ+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E256BD">
        <w:instrText xml:space="preserve"> ADDIN EN.CITE.DATA </w:instrText>
      </w:r>
      <w:r w:rsidR="00E256BD">
        <w:fldChar w:fldCharType="end"/>
      </w:r>
      <w:r>
        <w:fldChar w:fldCharType="separate"/>
      </w:r>
      <w:r w:rsidR="00E256BD">
        <w:rPr>
          <w:noProof/>
        </w:rPr>
        <w:t>[162,190]</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10 ms, 10 offresonance frequencies ranging between 423.9Hz and 17.2354 kHz in logarithmic steps. The envelope of the 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7164FC">
        <w:instrText xml:space="preserve"> ADDIN EN.CITE &lt;EndNote&gt;&lt;Cite&gt;&lt;Author&gt;Portnoy&lt;/Author&gt;&lt;Year&gt;2007&lt;/Year&gt;&lt;RecNum&gt;3665&lt;/RecNum&gt;&lt;DisplayText&gt;[149]&lt;/DisplayText&gt;&lt;record&gt;&lt;rec-number&gt;3665&lt;/rec-number&gt;&lt;foreign-keys&gt;&lt;key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7164FC">
        <w:rPr>
          <w:noProof/>
        </w:rPr>
        <w:t>[149]</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r w:rsidRPr="00981D74">
        <w:rPr>
          <w:vertAlign w:val="subscript"/>
        </w:rPr>
        <w:t>1,f</w:t>
      </w:r>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536E9B36" w14:textId="77777777"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r w:rsidRPr="00493B5F">
        <w:rPr>
          <w:vertAlign w:val="subscript"/>
        </w:rPr>
        <w:t>1,meas</w:t>
      </w:r>
      <w:r>
        <w:t xml:space="preserve"> (to constrain the fitting parameters) that were fixed to their ideal values (1 n.u. and 0.9 s respectively). The MT signal was subsequently fitted using the Sled and Pike method </w:t>
      </w:r>
      <w:r>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7164FC">
        <w:rPr>
          <w:noProof/>
        </w:rPr>
        <w:t>[142]</w:t>
      </w:r>
      <w:r>
        <w:fldChar w:fldCharType="end"/>
      </w:r>
      <w:r>
        <w:t>. As per convention, R</w:t>
      </w:r>
      <w:r w:rsidRPr="00493B5F">
        <w:rPr>
          <w:vertAlign w:val="subscript"/>
        </w:rPr>
        <w:t>1,r</w:t>
      </w:r>
      <w:r>
        <w:t xml:space="preserve"> was fixed to 1 s</w:t>
      </w:r>
      <w:r>
        <w:rPr>
          <w:vertAlign w:val="superscript"/>
        </w:rPr>
        <w:t>-1</w:t>
      </w:r>
      <w:r>
        <w:t>. R</w:t>
      </w:r>
      <w:r w:rsidRPr="00493B5F">
        <w:rPr>
          <w:vertAlign w:val="subscript"/>
        </w:rPr>
        <w:t>1,f</w:t>
      </w:r>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r w:rsidRPr="00493B5F">
        <w:rPr>
          <w:vertAlign w:val="subscript"/>
        </w:rPr>
        <w:t>1,meas</w:t>
      </w:r>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r w:rsidRPr="00493B5F">
        <w:rPr>
          <w:vertAlign w:val="subscript"/>
        </w:rPr>
        <w:t>2,f</w:t>
      </w:r>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r w:rsidRPr="00493B5F">
        <w:rPr>
          <w:vertAlign w:val="subscript"/>
        </w:rPr>
        <w:t>1,meas</w:t>
      </w:r>
      <w:r>
        <w:t xml:space="preserve"> varied from 0.1 s to 4 s. For this stage, B</w:t>
      </w:r>
      <w:r w:rsidRPr="00493B5F">
        <w:rPr>
          <w:vertAlign w:val="subscript"/>
        </w:rPr>
        <w:t>1</w:t>
      </w:r>
      <w:r>
        <w:t xml:space="preserve"> and T</w:t>
      </w:r>
      <w:r w:rsidRPr="00493B5F">
        <w:rPr>
          <w:vertAlign w:val="subscript"/>
        </w:rPr>
        <w:t>1,meas</w:t>
      </w:r>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fldChar w:fldCharType="separate"/>
      </w:r>
      <w:r w:rsidR="00850EAF">
        <w:rPr>
          <w:noProof/>
        </w:rPr>
        <w:t>[61]</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r w:rsidRPr="00493B5F">
        <w:rPr>
          <w:vertAlign w:val="subscript"/>
        </w:rPr>
        <w:t>1,IR</w:t>
      </w:r>
      <w:r>
        <w:t xml:space="preserve"> = 0.9 s, constant). The VFA signals from a two flip angle experiment were calculated for T</w:t>
      </w:r>
      <w:r w:rsidRPr="00493B5F">
        <w:rPr>
          <w:vertAlign w:val="subscript"/>
        </w:rPr>
        <w:t>1</w:t>
      </w:r>
      <w:r>
        <w:t xml:space="preserve"> = T</w:t>
      </w:r>
      <w:r w:rsidRPr="00493B5F">
        <w:rPr>
          <w:vertAlign w:val="subscript"/>
        </w:rPr>
        <w:t>1,true</w:t>
      </w:r>
      <w:r>
        <w:t xml:space="preserve"> =0.9 s from the 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850EAF">
        <w:instrText xml:space="preserve"> ADDIN EN.CITE &lt;EndNote&gt;&lt;Cite&gt;&lt;Author&gt;Fram&lt;/Author&gt;&lt;Year&gt;1987&lt;/Year&gt;&lt;RecNum&gt;8217&lt;/RecNum&gt;&lt;DisplayText&gt;[58]&lt;/DisplayText&gt;&lt;record&gt;&lt;rec-number&gt;8217&lt;/rec-number&gt;&lt;foreign-keys&gt;&lt;key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850EAF">
        <w:rPr>
          <w:noProof/>
        </w:rPr>
        <w:t>[58]</w:t>
      </w:r>
      <w:r>
        <w:fldChar w:fldCharType="end"/>
      </w:r>
      <w:r>
        <w:t xml:space="preserve"> using the set of 100 B</w:t>
      </w:r>
      <w:r w:rsidRPr="00493B5F">
        <w:rPr>
          <w:vertAlign w:val="subscript"/>
        </w:rPr>
        <w:t>1</w:t>
      </w:r>
      <w:r>
        <w:t xml:space="preserve"> values (0.5 to 2 n.u.). The fitted VFA T</w:t>
      </w:r>
      <w:r w:rsidRPr="00493B5F">
        <w:rPr>
          <w:vertAlign w:val="subscript"/>
        </w:rPr>
        <w:t>1,meas</w:t>
      </w:r>
      <w:r>
        <w:t xml:space="preserve"> values were then used in conjunction with their respective B</w:t>
      </w:r>
      <w:r w:rsidRPr="00493B5F">
        <w:rPr>
          <w:vertAlign w:val="subscript"/>
        </w:rPr>
        <w:t>1</w:t>
      </w:r>
      <w:r>
        <w:t xml:space="preserve"> values to fit the qMT parameters to the simulated MT signal.</w:t>
      </w:r>
    </w:p>
    <w:p w14:paraId="55454866" w14:textId="77777777" w:rsidR="00493B5F" w:rsidRDefault="00493B5F" w:rsidP="00493B5F">
      <w:pPr>
        <w:pStyle w:val="Titre3"/>
      </w:pPr>
      <w:bookmarkStart w:id="88" w:name="_Toc500767907"/>
      <w:r>
        <w:t>Sensitivity Analysis</w:t>
      </w:r>
      <w:bookmarkEnd w:id="88"/>
    </w:p>
    <w:p w14:paraId="5DF74C77" w14:textId="77777777"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7164FC">
        <w:instrText xml:space="preserve"> ADDIN EN.CITE &lt;EndNote&gt;&lt;Cite&gt;&lt;Author&gt;Cruz&lt;/Author&gt;&lt;Year&gt;1973&lt;/Year&gt;&lt;RecNum&gt;8188&lt;/RecNum&gt;&lt;DisplayText&gt;[192]&lt;/DisplayText&gt;&lt;record&gt;&lt;rec-number&gt;8188&lt;/rec-number&gt;&lt;foreign-keys&gt;&lt;key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7164FC">
        <w:rPr>
          <w:noProof/>
        </w:rPr>
        <w:t>[192]</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28B20126" w14:textId="77777777" w:rsidTr="003D09DC">
        <w:trPr>
          <w:trHeight w:val="720"/>
        </w:trPr>
        <w:tc>
          <w:tcPr>
            <w:tcW w:w="8571" w:type="dxa"/>
          </w:tcPr>
          <w:p w14:paraId="733D6225" w14:textId="77777777" w:rsidR="0046685B" w:rsidRDefault="00330B44"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4EB1B62" w14:textId="77777777" w:rsidR="0046685B" w:rsidRPr="00A87AF2" w:rsidRDefault="0046685B" w:rsidP="003D09DC">
            <w:pPr>
              <w:rPr>
                <w:sz w:val="4"/>
                <w:szCs w:val="4"/>
              </w:rPr>
            </w:pPr>
          </w:p>
          <w:p w14:paraId="1A862E7C" w14:textId="77777777" w:rsidR="0046685B" w:rsidRPr="003A39F9" w:rsidRDefault="0046685B" w:rsidP="0046685B">
            <w:pPr>
              <w:jc w:val="right"/>
              <w:rPr>
                <w:b/>
              </w:rPr>
            </w:pPr>
            <w:r w:rsidRPr="003A39F9">
              <w:rPr>
                <w:b/>
              </w:rPr>
              <w:t>(</w:t>
            </w:r>
            <w:r>
              <w:rPr>
                <w:b/>
              </w:rPr>
              <w:t>4</w:t>
            </w:r>
            <w:r w:rsidRPr="003A39F9">
              <w:rPr>
                <w:b/>
              </w:rPr>
              <w:t>-1)</w:t>
            </w:r>
          </w:p>
        </w:tc>
      </w:tr>
    </w:tbl>
    <w:p w14:paraId="4FE2C7D3" w14:textId="77777777"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r w:rsidRPr="00BB7B40">
        <w:rPr>
          <w:i/>
        </w:rPr>
        <w:t>S</w:t>
      </w:r>
      <w:r w:rsidRPr="00BB7B40">
        <w:rPr>
          <w:i/>
          <w:vertAlign w:val="subscript"/>
        </w:rPr>
        <w:t>p,i</w:t>
      </w:r>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r w:rsidRPr="00C86085">
        <w:rPr>
          <w:i/>
        </w:rPr>
        <w:t>S</w:t>
      </w:r>
      <w:r w:rsidRPr="00C86085">
        <w:rPr>
          <w:i/>
          <w:vertAlign w:val="subscript"/>
        </w:rPr>
        <w:t>p,i</w:t>
      </w:r>
      <w:r>
        <w:t xml:space="preserve"> represents the change in normalized MT signal induced by a slight change in fitting parameter value or model input value (e.g., B</w:t>
      </w:r>
      <w:r w:rsidRPr="00C86085">
        <w:rPr>
          <w:vertAlign w:val="subscript"/>
        </w:rPr>
        <w:t>1</w:t>
      </w:r>
      <w:r>
        <w:t xml:space="preserve">). A large absolute </w:t>
      </w:r>
      <w:r w:rsidRPr="00C86085">
        <w:rPr>
          <w:i/>
        </w:rPr>
        <w:t>S</w:t>
      </w:r>
      <w:r w:rsidRPr="00C86085">
        <w:rPr>
          <w:i/>
          <w:vertAlign w:val="subscript"/>
        </w:rPr>
        <w:t>p,i</w:t>
      </w:r>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2C1E24C9" w14:textId="77777777" w:rsidTr="003D09DC">
        <w:trPr>
          <w:trHeight w:val="720"/>
        </w:trPr>
        <w:tc>
          <w:tcPr>
            <w:tcW w:w="8571" w:type="dxa"/>
          </w:tcPr>
          <w:p w14:paraId="4A18CC42" w14:textId="77777777" w:rsidR="00C86085" w:rsidRDefault="00330B44"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460DB51" w14:textId="77777777" w:rsidR="00C86085" w:rsidRPr="00A87AF2" w:rsidRDefault="00C86085" w:rsidP="003D09DC">
            <w:pPr>
              <w:rPr>
                <w:sz w:val="4"/>
                <w:szCs w:val="4"/>
              </w:rPr>
            </w:pPr>
          </w:p>
          <w:p w14:paraId="02CA7604" w14:textId="77777777"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1B7608BE" w14:textId="77777777"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C573B43" w14:textId="77777777" w:rsidTr="003D09DC">
        <w:trPr>
          <w:trHeight w:val="720"/>
        </w:trPr>
        <w:tc>
          <w:tcPr>
            <w:tcW w:w="8571" w:type="dxa"/>
          </w:tcPr>
          <w:p w14:paraId="1A3A23B6" w14:textId="77777777" w:rsidR="00C86085" w:rsidRDefault="00330B44"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4378C9EB" w14:textId="77777777" w:rsidR="00C86085" w:rsidRPr="00A87AF2" w:rsidRDefault="00C86085" w:rsidP="003D09DC">
            <w:pPr>
              <w:rPr>
                <w:sz w:val="4"/>
                <w:szCs w:val="4"/>
              </w:rPr>
            </w:pPr>
          </w:p>
          <w:p w14:paraId="0BE71D2F" w14:textId="77777777"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32785B2B" w14:textId="77777777" w:rsidTr="00C86085">
        <w:trPr>
          <w:trHeight w:val="720"/>
        </w:trPr>
        <w:tc>
          <w:tcPr>
            <w:tcW w:w="8571" w:type="dxa"/>
          </w:tcPr>
          <w:p w14:paraId="7989531A" w14:textId="77777777" w:rsidR="00C86085" w:rsidRPr="00C86085" w:rsidRDefault="00330B44"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2445FD84" w14:textId="77777777" w:rsidR="00C86085" w:rsidRPr="00A87AF2" w:rsidRDefault="00C86085" w:rsidP="003D09DC">
            <w:pPr>
              <w:rPr>
                <w:sz w:val="4"/>
                <w:szCs w:val="4"/>
              </w:rPr>
            </w:pPr>
          </w:p>
          <w:p w14:paraId="2C1B682D" w14:textId="77777777"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E4E4BC6" w14:textId="77777777"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2CBDCBE3" w14:textId="77777777"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7164FC">
        <w:instrText xml:space="preserve"> ADDIN EN.CITE &lt;EndNote&gt;&lt;Cite&gt;&lt;Author&gt;Grad&lt;/Author&gt;&lt;Year&gt;1991&lt;/Year&gt;&lt;RecNum&gt;8229&lt;/RecNum&gt;&lt;DisplayText&gt;[193]&lt;/DisplayText&gt;&lt;record&gt;&lt;rec-number&gt;8229&lt;/rec-number&gt;&lt;foreign-keys&gt;&lt;key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7164FC">
        <w:rPr>
          <w:noProof/>
        </w:rPr>
        <w:t>[193]</w:t>
      </w:r>
      <w:r>
        <w:fldChar w:fldCharType="end"/>
      </w:r>
      <w:r>
        <w:t>. B</w:t>
      </w:r>
      <w:r w:rsidRPr="003D09DC">
        <w:rPr>
          <w:vertAlign w:val="subscript"/>
        </w:rPr>
        <w:t>1</w:t>
      </w:r>
      <w:r>
        <w:t xml:space="preserve"> sensitivity values were calculated for two cases: T</w:t>
      </w:r>
      <w:r w:rsidRPr="003D09DC">
        <w:rPr>
          <w:vertAlign w:val="subscript"/>
        </w:rPr>
        <w:t>1,meas</w:t>
      </w:r>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r w:rsidRPr="003D09DC">
        <w:rPr>
          <w:vertAlign w:val="subscript"/>
        </w:rPr>
        <w:t>1,meas</w:t>
      </w:r>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08439EF5" w14:textId="77777777" w:rsidR="009514EF" w:rsidRDefault="009514EF" w:rsidP="009514EF">
      <w:pPr>
        <w:pStyle w:val="Titre3"/>
      </w:pPr>
      <w:bookmarkStart w:id="89" w:name="_Toc500767908"/>
      <w:r>
        <w:t>B</w:t>
      </w:r>
      <w:r>
        <w:rPr>
          <w:vertAlign w:val="subscript"/>
        </w:rPr>
        <w:t>1</w:t>
      </w:r>
      <w:r>
        <w:t>-Sensitivity of qMT in Healthy Subjects</w:t>
      </w:r>
      <w:bookmarkEnd w:id="89"/>
    </w:p>
    <w:p w14:paraId="2535C82A" w14:textId="77777777"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thickness. Single slices were acquired parallel to the anterior commissure–posterior commissure (AC-PC) line, superior to the corpus callosum.</w:t>
      </w:r>
    </w:p>
    <w:p w14:paraId="1B4CBEB7" w14:textId="77777777"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4174AC">
        <w:instrText xml:space="preserve"> ADDIN EN.CITE &lt;EndNote&gt;&lt;Cite&gt;&lt;Author&gt;Yarnykh&lt;/Author&gt;&lt;Year&gt;2010&lt;/Year&gt;&lt;RecNum&gt;190&lt;/RecNum&gt;&lt;DisplayText&gt;[92]&lt;/DisplayText&gt;&lt;record&gt;&lt;rec-number&gt;190&lt;/rec-number&gt;&lt;foreign-keys&gt;&lt;key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4174AC">
        <w:rPr>
          <w:noProof/>
        </w:rPr>
        <w:t>[92]</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fldChar w:fldCharType="separate"/>
      </w:r>
      <w:r w:rsidR="00850EAF">
        <w:rPr>
          <w:noProof/>
        </w:rPr>
        <w:t>[52]</w:t>
      </w:r>
      <w:r>
        <w:fldChar w:fldCharType="end"/>
      </w:r>
      <w:r>
        <w:t>.</w:t>
      </w:r>
    </w:p>
    <w:p w14:paraId="6A3D2295" w14:textId="77777777"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7164FC">
        <w:instrText xml:space="preserve"> ADDIN EN.CITE &lt;EndNote&gt;&lt;Cite&gt;&lt;Author&gt;Skinner&lt;/Author&gt;&lt;Year&gt;1997&lt;/Year&gt;&lt;RecNum&gt;3546&lt;/RecNum&gt;&lt;DisplayText&gt;[194]&lt;/DisplayText&gt;&lt;record&gt;&lt;rec-number&gt;3546&lt;/rec-number&gt;&lt;foreign-keys&gt;&lt;key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7164FC">
        <w:rPr>
          <w:noProof/>
        </w:rPr>
        <w:t>[194]</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704E40">
        <w:instrText xml:space="preserve"> ADDIN EN.CITE &lt;EndNote&gt;&lt;Cite&gt;&lt;Author&gt;Cabana&lt;/Author&gt;&lt;Year&gt;2015&lt;/Year&gt;&lt;RecNum&gt;8231&lt;/RecNum&gt;&lt;DisplayText&gt;[150]&lt;/DisplayText&gt;&lt;record&gt;&lt;rec-number&gt;8231&lt;/rec-number&gt;&lt;foreign-keys&gt;&lt;key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7164FC">
        <w:rPr>
          <w:noProof/>
        </w:rPr>
        <w:t>[150]</w:t>
      </w:r>
      <w:r w:rsidR="00FA1A3C">
        <w:fldChar w:fldCharType="end"/>
      </w:r>
      <w:r w:rsidR="00FA1A3C">
        <w:t>.</w:t>
      </w:r>
    </w:p>
    <w:p w14:paraId="46649F7F" w14:textId="77777777"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r w:rsidRPr="00FA1A3C">
        <w:rPr>
          <w:vertAlign w:val="subscript"/>
        </w:rPr>
        <w:t>1,Flat</w:t>
      </w:r>
      <w:r>
        <w:t>). B</w:t>
      </w:r>
      <w:r w:rsidRPr="00FA1A3C">
        <w:rPr>
          <w:vertAlign w:val="subscript"/>
        </w:rPr>
        <w:t>1,Flat</w:t>
      </w:r>
      <w:r>
        <w:t xml:space="preserve"> maps were used to investigate the sensitivity of qMT to B</w:t>
      </w:r>
      <w:r w:rsidRPr="00FA1A3C">
        <w:rPr>
          <w:vertAlign w:val="subscript"/>
        </w:rPr>
        <w:t>1</w:t>
      </w:r>
      <w:r>
        <w:t xml:space="preserve"> inaccuracies for in vivo conditions (e.g., noise, tissue partial volume, a broad range of qMT tissue parameter values). Single-slice double angle (DA) B</w:t>
      </w:r>
      <w:r w:rsidRPr="00FA1A3C">
        <w:rPr>
          <w:vertAlign w:val="subscript"/>
        </w:rPr>
        <w:t>1</w:t>
      </w:r>
      <w:r>
        <w:t xml:space="preserve"> maps (B</w:t>
      </w:r>
      <w:r w:rsidRPr="00FA1A3C">
        <w:rPr>
          <w:vertAlign w:val="subscript"/>
        </w:rPr>
        <w:t>1,DA</w:t>
      </w:r>
      <w:r>
        <w:t>) were acquired using a spin-echo readout: TE/TR = 12/1550 ms, FA = 60º/120º, with slice-selective excitation and 180º refocusing pulses, 4 m 28 s scan time. A set of B</w:t>
      </w:r>
      <w:r w:rsidRPr="00FA1A3C">
        <w:rPr>
          <w:vertAlign w:val="subscript"/>
        </w:rPr>
        <w:t>1,Flat</w:t>
      </w:r>
      <w:r>
        <w:t xml:space="preserve"> maps were generated for 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r w:rsidRPr="00FA1A3C">
        <w:rPr>
          <w:vertAlign w:val="subscript"/>
        </w:rPr>
        <w:t>1,DA</w:t>
      </w:r>
      <w:r>
        <w:t xml:space="preserve"> and the set of B</w:t>
      </w:r>
      <w:r w:rsidRPr="00FA1A3C">
        <w:rPr>
          <w:vertAlign w:val="subscript"/>
        </w:rPr>
        <w:t>1,Flat</w:t>
      </w:r>
      <w:r>
        <w:t>) was used as a corrective factor for the VFA nominal flip angles, MT excitation flip angles, and MT saturation powers.</w:t>
      </w:r>
    </w:p>
    <w:p w14:paraId="1D479E29" w14:textId="77777777" w:rsidR="00FA1A3C" w:rsidRDefault="00FA1A3C" w:rsidP="00FA1A3C">
      <w:r>
        <w:rPr>
          <w:i/>
        </w:rPr>
        <w:t>Data Analysis:</w:t>
      </w:r>
      <w:r>
        <w:t xml:space="preserve"> qMT parameter maps (F, k</w:t>
      </w:r>
      <w:r w:rsidRPr="00FA1A3C">
        <w:rPr>
          <w:vertAlign w:val="subscript"/>
        </w:rPr>
        <w:t>f</w:t>
      </w:r>
      <w:r>
        <w:t>, T</w:t>
      </w:r>
      <w:r w:rsidRPr="00FA1A3C">
        <w:rPr>
          <w:vertAlign w:val="subscript"/>
        </w:rPr>
        <w:t>2,f</w:t>
      </w:r>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r w:rsidRPr="00FA1A3C">
        <w:rPr>
          <w:vertAlign w:val="subscript"/>
        </w:rPr>
        <w:t>1,DA</w:t>
      </w:r>
      <w:r>
        <w:t xml:space="preserve"> and each B</w:t>
      </w:r>
      <w:r w:rsidRPr="00FA1A3C">
        <w:rPr>
          <w:vertAlign w:val="subscript"/>
        </w:rPr>
        <w:t>1,Flat</w:t>
      </w:r>
      <w:r>
        <w:t>).</w:t>
      </w:r>
    </w:p>
    <w:p w14:paraId="5F8B4842" w14:textId="77777777" w:rsidR="00510131" w:rsidRDefault="009C7BCB" w:rsidP="009C7BCB">
      <w:pPr>
        <w:spacing w:after="120" w:line="276" w:lineRule="auto"/>
        <w:jc w:val="center"/>
      </w:pPr>
      <w:r>
        <w:t xml:space="preserve">                </w:t>
      </w:r>
      <w:r>
        <w:rPr>
          <w:noProof/>
          <w:lang w:val="fr-FR" w:eastAsia="fr-FR"/>
        </w:rPr>
        <w:drawing>
          <wp:inline distT="0" distB="0" distL="0" distR="0" wp14:anchorId="61EED8B5" wp14:editId="22FC92B7">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7D60031C" w14:textId="77777777" w:rsidR="00510131" w:rsidRDefault="009C7BCB" w:rsidP="009C7BCB">
      <w:pPr>
        <w:pStyle w:val="Lgende"/>
      </w:pPr>
      <w:bookmarkStart w:id="90" w:name="_Ref489442661"/>
      <w:bookmarkStart w:id="91" w:name="_Toc500767948"/>
      <w:r>
        <w:t xml:space="preserve">Figure </w:t>
      </w:r>
      <w:fldSimple w:instr=" STYLEREF 1 \s ">
        <w:r w:rsidR="008B2764">
          <w:rPr>
            <w:noProof/>
          </w:rPr>
          <w:t>4</w:t>
        </w:r>
      </w:fldSimple>
      <w:r w:rsidR="00624382">
        <w:noBreakHyphen/>
      </w:r>
      <w:fldSimple w:instr=" SEQ Figure \* ARABIC \s 1 ">
        <w:r w:rsidR="008B2764">
          <w:rPr>
            <w:noProof/>
          </w:rPr>
          <w:t>1</w:t>
        </w:r>
      </w:fldSimple>
      <w:bookmarkEnd w:id="90"/>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r w:rsidRPr="00F56981">
        <w:rPr>
          <w:vertAlign w:val="subscript"/>
        </w:rPr>
        <w:t>1,Flat</w:t>
      </w:r>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91"/>
    </w:p>
    <w:p w14:paraId="67644207" w14:textId="77777777" w:rsidR="00FA1A3C" w:rsidRDefault="00FA1A3C" w:rsidP="00FA1A3C">
      <w:pPr>
        <w:pStyle w:val="Titre3"/>
      </w:pPr>
      <w:bookmarkStart w:id="92" w:name="_Toc500767909"/>
      <w:r>
        <w:t>B</w:t>
      </w:r>
      <w:r>
        <w:rPr>
          <w:vertAlign w:val="subscript"/>
        </w:rPr>
        <w:t>1</w:t>
      </w:r>
      <w:r>
        <w:t xml:space="preserve"> Method Comparison</w:t>
      </w:r>
      <w:bookmarkEnd w:id="92"/>
    </w:p>
    <w:p w14:paraId="0C46064D" w14:textId="77777777"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E256BD">
        <w:instrText xml:space="preserve"> ADDIN EN.CITE &lt;EndNote&gt;&lt;Cite&gt;&lt;Author&gt;Lutti&lt;/Author&gt;&lt;Year&gt;2012&lt;/Year&gt;&lt;RecNum&gt;8179&lt;/RecNum&gt;&lt;DisplayText&gt;[182]&lt;/DisplayText&gt;&lt;record&gt;&lt;rec-number&gt;8179&lt;/rec-number&gt;&lt;foreign-keys&gt;&lt;key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E256BD">
        <w:rPr>
          <w:noProof/>
        </w:rPr>
        <w:t>[182]</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4174AC">
        <w:rPr>
          <w:noProof/>
        </w:rPr>
        <w:t>[89]</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4174AC">
        <w:rPr>
          <w:noProof/>
        </w:rPr>
        <w:t>[90]</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756C5FD5" w14:textId="77777777"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E256BD">
        <w:instrText xml:space="preserve"> ADDIN EN.CITE &lt;EndNote&gt;&lt;Cite&gt;&lt;Author&gt;Collins&lt;/Author&gt;&lt;Year&gt;1999&lt;/Year&gt;&lt;RecNum&gt;8209&lt;/RecNum&gt;&lt;DisplayText&gt;[169]&lt;/DisplayText&gt;&lt;record&gt;&lt;rec-number&gt;8209&lt;/rec-number&gt;&lt;foreign-keys&gt;&lt;key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E256BD">
        <w:rPr>
          <w:noProof/>
        </w:rPr>
        <w:t>[169]</w:t>
      </w:r>
      <w:r>
        <w:fldChar w:fldCharType="end"/>
      </w:r>
      <w:r>
        <w:t xml:space="preserve"> using the MPRAGE data with the International Consortium for Brain Mapping-152 atlas. WM tissue masks 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59A5607E" w14:textId="77777777" w:rsidR="00A14990" w:rsidRDefault="00AA4B6C" w:rsidP="00AA4B6C">
      <w:pPr>
        <w:pStyle w:val="Titre2"/>
      </w:pPr>
      <w:bookmarkStart w:id="93" w:name="_Toc500767910"/>
      <w:r>
        <w:t>Results</w:t>
      </w:r>
      <w:bookmarkEnd w:id="93"/>
    </w:p>
    <w:p w14:paraId="3873B431" w14:textId="77777777" w:rsidR="00AA4B6C" w:rsidRDefault="00AA4B6C" w:rsidP="00AA4B6C">
      <w:pPr>
        <w:pStyle w:val="Titre3"/>
      </w:pPr>
      <w:bookmarkStart w:id="94" w:name="_Toc500767911"/>
      <w:r>
        <w:t>Simulations</w:t>
      </w:r>
      <w:bookmarkEnd w:id="94"/>
    </w:p>
    <w:p w14:paraId="49D47D4A" w14:textId="77777777"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8B2764">
        <w:t xml:space="preserve">Figure </w:t>
      </w:r>
      <w:r w:rsidR="008B2764">
        <w:rPr>
          <w:noProof/>
        </w:rPr>
        <w:t>4</w:t>
      </w:r>
      <w:r w:rsidR="008B2764">
        <w:noBreakHyphen/>
      </w:r>
      <w:r w:rsidR="008B2764">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77D75047" w14:textId="77777777" w:rsidR="00C85269" w:rsidRDefault="003A13C3" w:rsidP="000F511A">
      <w:pPr>
        <w:spacing w:after="0"/>
        <w:jc w:val="center"/>
      </w:pPr>
      <w:r>
        <w:rPr>
          <w:noProof/>
          <w:lang w:val="fr-FR" w:eastAsia="fr-FR"/>
        </w:rPr>
        <w:drawing>
          <wp:inline distT="0" distB="0" distL="0" distR="0" wp14:anchorId="4E952CBA" wp14:editId="4BE1C8E4">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21">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1A2FB02D" w14:textId="77777777" w:rsidR="00C85269" w:rsidRDefault="003A13C3" w:rsidP="003A13C3">
      <w:pPr>
        <w:pStyle w:val="Lgende"/>
      </w:pPr>
      <w:bookmarkStart w:id="95" w:name="_Ref489443165"/>
      <w:bookmarkStart w:id="96" w:name="_Toc500767949"/>
      <w:r>
        <w:t xml:space="preserve">Figure </w:t>
      </w:r>
      <w:fldSimple w:instr=" STYLEREF 1 \s ">
        <w:r w:rsidR="008B2764">
          <w:rPr>
            <w:noProof/>
          </w:rPr>
          <w:t>4</w:t>
        </w:r>
      </w:fldSimple>
      <w:r w:rsidR="00624382">
        <w:noBreakHyphen/>
      </w:r>
      <w:fldSimple w:instr=" SEQ Figure \* ARABIC \s 1 ">
        <w:r w:rsidR="008B2764">
          <w:rPr>
            <w:noProof/>
          </w:rPr>
          <w:t>2</w:t>
        </w:r>
      </w:fldSimple>
      <w:bookmarkEnd w:id="95"/>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r w:rsidRPr="003A13C3">
        <w:rPr>
          <w:vertAlign w:val="subscript"/>
        </w:rPr>
        <w:t>1,true</w:t>
      </w:r>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96"/>
    </w:p>
    <w:p w14:paraId="328675E8" w14:textId="77777777"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8B2764">
        <w:t xml:space="preserve">Figure </w:t>
      </w:r>
      <w:r w:rsidR="008B2764">
        <w:rPr>
          <w:noProof/>
        </w:rPr>
        <w:t>4</w:t>
      </w:r>
      <w:r w:rsidR="008B2764">
        <w:noBreakHyphen/>
      </w:r>
      <w:r w:rsidR="008B2764">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8B2764">
        <w:t xml:space="preserve">Figure </w:t>
      </w:r>
      <w:r w:rsidR="008B2764">
        <w:rPr>
          <w:noProof/>
        </w:rPr>
        <w:t>4</w:t>
      </w:r>
      <w:r w:rsidR="008B2764">
        <w:noBreakHyphen/>
      </w:r>
      <w:r w:rsidR="008B2764">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r w:rsidRPr="003A13C3">
        <w:rPr>
          <w:vertAlign w:val="subscript"/>
        </w:rPr>
        <w:t>2,f</w:t>
      </w:r>
      <w:r>
        <w:t>; the slopes of the curves flip between both T</w:t>
      </w:r>
      <w:r w:rsidRPr="003A13C3">
        <w:rPr>
          <w:vertAlign w:val="subscript"/>
        </w:rPr>
        <w:t>1</w:t>
      </w:r>
      <w:r>
        <w:t xml:space="preserve"> methods with approximately the same magnitude. T</w:t>
      </w:r>
      <w:r w:rsidRPr="003A13C3">
        <w:rPr>
          <w:vertAlign w:val="subscript"/>
        </w:rPr>
        <w:t>2,r</w:t>
      </w:r>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d)</w:t>
      </w:r>
      <w:r>
        <w:t>.</w:t>
      </w:r>
    </w:p>
    <w:p w14:paraId="6B660AAA" w14:textId="77777777" w:rsidR="003A13C3" w:rsidRDefault="003B4BCE" w:rsidP="000F511A">
      <w:pPr>
        <w:spacing w:after="0"/>
        <w:jc w:val="center"/>
      </w:pPr>
      <w:r>
        <w:rPr>
          <w:noProof/>
          <w:lang w:val="fr-FR" w:eastAsia="fr-FR"/>
        </w:rPr>
        <w:drawing>
          <wp:inline distT="0" distB="0" distL="0" distR="0" wp14:anchorId="2FE4AD31" wp14:editId="72D50CE3">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2">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44B3FD3D" w14:textId="77777777" w:rsidR="003B4BCE" w:rsidRDefault="003B4BCE" w:rsidP="003B4BCE">
      <w:pPr>
        <w:pStyle w:val="Lgende"/>
      </w:pPr>
      <w:bookmarkStart w:id="97" w:name="_Ref489443494"/>
      <w:bookmarkStart w:id="98" w:name="_Toc500767950"/>
      <w:r>
        <w:t xml:space="preserve">Figure </w:t>
      </w:r>
      <w:fldSimple w:instr=" STYLEREF 1 \s ">
        <w:r w:rsidR="008B2764">
          <w:rPr>
            <w:noProof/>
          </w:rPr>
          <w:t>4</w:t>
        </w:r>
      </w:fldSimple>
      <w:r w:rsidR="00624382">
        <w:noBreakHyphen/>
      </w:r>
      <w:fldSimple w:instr=" SEQ Figure \* ARABIC \s 1 ">
        <w:r w:rsidR="008B2764">
          <w:rPr>
            <w:noProof/>
          </w:rPr>
          <w:t>3</w:t>
        </w:r>
      </w:fldSimple>
      <w:bookmarkEnd w:id="97"/>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r w:rsidRPr="003B4BCE">
        <w:rPr>
          <w:vertAlign w:val="subscript"/>
        </w:rPr>
        <w:t>2,f</w:t>
      </w:r>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8B2764">
        <w:t xml:space="preserve">Figure </w:t>
      </w:r>
      <w:r w:rsidR="008B2764">
        <w:rPr>
          <w:noProof/>
        </w:rPr>
        <w:t>4</w:t>
      </w:r>
      <w:r w:rsidR="008B2764">
        <w:noBreakHyphen/>
      </w:r>
      <w:r w:rsidR="008B2764">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98"/>
    </w:p>
    <w:p w14:paraId="4806F323" w14:textId="77777777"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r w:rsidRPr="003B4BCE">
        <w:rPr>
          <w:vertAlign w:val="subscript"/>
        </w:rPr>
        <w:t>2,f</w:t>
      </w:r>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r w:rsidRPr="00F56981">
        <w:rPr>
          <w:vertAlign w:val="subscript"/>
        </w:rPr>
        <w:t>2,f</w:t>
      </w:r>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7164FC">
        <w:rPr>
          <w:noProof/>
        </w:rPr>
        <w:t>[142]</w:t>
      </w:r>
      <w:r w:rsidR="00F56981">
        <w:fldChar w:fldCharType="end"/>
      </w:r>
      <w:r>
        <w:t>.</w:t>
      </w:r>
    </w:p>
    <w:p w14:paraId="4DAA67B8" w14:textId="77777777" w:rsidR="00F56981" w:rsidRDefault="00F56981" w:rsidP="00F56981">
      <w:pPr>
        <w:pStyle w:val="Titre3"/>
      </w:pPr>
      <w:bookmarkStart w:id="99" w:name="_Toc500767912"/>
      <w:r>
        <w:t>Sensitivity Analysis</w:t>
      </w:r>
      <w:bookmarkEnd w:id="99"/>
    </w:p>
    <w:p w14:paraId="1D59EE2A" w14:textId="77777777" w:rsidR="002B6B03" w:rsidRDefault="00F56981" w:rsidP="002B6B03">
      <w:pPr>
        <w:rPr>
          <w:noProof/>
        </w:rPr>
      </w:pPr>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and the sensitivity metrics (from Eqs.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8B2764">
        <w:t xml:space="preserve">Table </w:t>
      </w:r>
      <w:r w:rsidR="008B2764">
        <w:rPr>
          <w:noProof/>
        </w:rPr>
        <w:t>4</w:t>
      </w:r>
      <w:r w:rsidR="008B2764">
        <w:noBreakHyphen/>
      </w:r>
      <w:r w:rsidR="008B27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k</w:t>
      </w:r>
      <w:r w:rsidRPr="00FB0763">
        <w:rPr>
          <w:vertAlign w:val="subscript"/>
        </w:rPr>
        <w:t>f</w:t>
      </w:r>
      <w:r>
        <w:t>, T</w:t>
      </w:r>
      <w:r w:rsidRPr="00FB0763">
        <w:rPr>
          <w:vertAlign w:val="subscript"/>
        </w:rPr>
        <w:t>2,f</w:t>
      </w:r>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k</w:t>
      </w:r>
      <w:r w:rsidR="00FB0763">
        <w:rPr>
          <w:vertAlign w:val="subscript"/>
        </w:rPr>
        <w:t>f</w:t>
      </w:r>
      <w:r w:rsidR="00FB0763">
        <w:t xml:space="preserve"> &gt;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k</w:t>
      </w:r>
      <w:r w:rsidRPr="00FB0763">
        <w:rPr>
          <w:vertAlign w:val="subscript"/>
        </w:rPr>
        <w:t>f</w:t>
      </w:r>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b</w:t>
      </w:r>
      <w:r>
        <w:t>) have a similar pattern to those for k</w:t>
      </w:r>
      <w:r w:rsidRPr="00FB0763">
        <w:rPr>
          <w:vertAlign w:val="subscript"/>
        </w:rPr>
        <w:t>f</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D61488">
        <w:t>)</w:t>
      </w:r>
      <w:r>
        <w:t>, suggesting that larger relative errors in k</w:t>
      </w:r>
      <w:r w:rsidRPr="00FB0763">
        <w:rPr>
          <w:vertAlign w:val="subscript"/>
        </w:rPr>
        <w:t>f</w:t>
      </w:r>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UmVjTnVtPjM3NzA8L1JlY051bT48RGlzcGxheVRleHQ+WzE5NV08L0Rpc3BsYXlUZXh0PjxyZWNv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PEVuZE5vdGU+PENpdGU+PEF1dGhvcj5ZYXJueWtoPC9BdXRob3I+PFllYXI+MjAxMjwvWWVhcj48
UmVjTnVtPjM3NzA8L1JlY051bT48RGlzcGxheVRleHQ+WzE5NV08L0Rpc3BsYXlUZXh0PjxyZWNv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EN.CITE.DATA </w:instrText>
      </w:r>
      <w:r w:rsidR="007164FC">
        <w:fldChar w:fldCharType="end"/>
      </w:r>
      <w:r w:rsidR="00FB0763">
        <w:fldChar w:fldCharType="separate"/>
      </w:r>
      <w:r w:rsidR="007164FC">
        <w:rPr>
          <w:noProof/>
        </w:rPr>
        <w:t>[195]</w:t>
      </w:r>
      <w:r w:rsidR="00FB0763">
        <w:fldChar w:fldCharType="end"/>
      </w:r>
      <w:r>
        <w:t>.</w:t>
      </w:r>
      <w:bookmarkStart w:id="100" w:name="_Ref489445279"/>
    </w:p>
    <w:p w14:paraId="1E127F73" w14:textId="77777777" w:rsidR="00513E70" w:rsidRDefault="00307164" w:rsidP="00655273">
      <w:pPr>
        <w:pStyle w:val="Lgende"/>
        <w:spacing w:after="120"/>
      </w:pPr>
      <w:bookmarkStart w:id="101" w:name="_Ref497740696"/>
      <w:bookmarkStart w:id="102" w:name="_Toc500767965"/>
      <w:r>
        <w:t xml:space="preserve">Table </w:t>
      </w:r>
      <w:fldSimple w:instr=" STYLEREF 1 \s ">
        <w:r w:rsidR="008B2764">
          <w:rPr>
            <w:noProof/>
          </w:rPr>
          <w:t>4</w:t>
        </w:r>
      </w:fldSimple>
      <w:r>
        <w:noBreakHyphen/>
      </w:r>
      <w:fldSimple w:instr=" SEQ Table \* ARABIC \s 1 ">
        <w:r w:rsidR="008B2764">
          <w:rPr>
            <w:noProof/>
          </w:rPr>
          <w:t>1</w:t>
        </w:r>
      </w:fldSimple>
      <w:bookmarkEnd w:id="101"/>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100"/>
      <w:bookmarkEnd w:id="102"/>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4716568B"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46B02F7A"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701A26D8" w14:textId="77777777" w:rsidR="00655273" w:rsidRPr="00655273" w:rsidRDefault="00655273" w:rsidP="00D61488">
            <w:pPr>
              <w:spacing w:after="0" w:line="240" w:lineRule="auto"/>
              <w:jc w:val="center"/>
              <w:rPr>
                <w:rFonts w:eastAsiaTheme="minorEastAsia"/>
                <w:b/>
                <w:sz w:val="22"/>
                <w:szCs w:val="22"/>
              </w:rPr>
            </w:pPr>
          </w:p>
          <w:p w14:paraId="36513045" w14:textId="77777777" w:rsidR="00D61488" w:rsidRPr="00D61488" w:rsidRDefault="00330B44"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63B58E06"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3B5629B5"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3F02EE95"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E87AD08" w14:textId="77777777" w:rsidR="00D61488" w:rsidRPr="00D61488" w:rsidRDefault="00330B44"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6606031D" w14:textId="77777777" w:rsidR="00D61488" w:rsidRPr="00D61488" w:rsidRDefault="00330B44"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0FB26F71" w14:textId="77777777" w:rsidR="00D61488" w:rsidRPr="00D61488" w:rsidRDefault="00330B44"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4B69F7D9" w14:textId="77777777" w:rsidR="00D61488" w:rsidRPr="00D61488" w:rsidRDefault="00330B44"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39183B60" w14:textId="77777777" w:rsidTr="00D61488">
        <w:trPr>
          <w:trHeight w:val="29"/>
          <w:jc w:val="center"/>
        </w:trPr>
        <w:tc>
          <w:tcPr>
            <w:tcW w:w="975" w:type="dxa"/>
            <w:tcBorders>
              <w:top w:val="single" w:sz="18" w:space="0" w:color="auto"/>
              <w:left w:val="single" w:sz="8" w:space="0" w:color="FFFFFF"/>
              <w:right w:val="single" w:sz="8" w:space="0" w:color="FFFFFF"/>
            </w:tcBorders>
          </w:tcPr>
          <w:p w14:paraId="738AD17A" w14:textId="77777777" w:rsidR="00D61488" w:rsidRPr="00D61488" w:rsidRDefault="00330B44"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F933586"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3D79276D"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6BEA60F4"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1996611C"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F9F4DA1" w14:textId="77777777" w:rsidTr="00D61488">
        <w:trPr>
          <w:trHeight w:val="74"/>
          <w:jc w:val="center"/>
        </w:trPr>
        <w:tc>
          <w:tcPr>
            <w:tcW w:w="975" w:type="dxa"/>
            <w:tcBorders>
              <w:left w:val="single" w:sz="8" w:space="0" w:color="FFFFFF"/>
              <w:right w:val="single" w:sz="8" w:space="0" w:color="FFFFFF"/>
            </w:tcBorders>
          </w:tcPr>
          <w:p w14:paraId="71AAA14C" w14:textId="77777777" w:rsidR="00D61488" w:rsidRPr="00D61488" w:rsidRDefault="00330B44"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39FACF21"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5E8FBD4"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3611E1DD"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671299B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3F4AF2C" w14:textId="77777777" w:rsidTr="00D61488">
        <w:trPr>
          <w:trHeight w:val="210"/>
          <w:jc w:val="center"/>
        </w:trPr>
        <w:tc>
          <w:tcPr>
            <w:tcW w:w="975" w:type="dxa"/>
            <w:tcBorders>
              <w:left w:val="single" w:sz="8" w:space="0" w:color="FFFFFF"/>
              <w:right w:val="single" w:sz="8" w:space="0" w:color="FFFFFF"/>
            </w:tcBorders>
          </w:tcPr>
          <w:p w14:paraId="2D71FF04" w14:textId="77777777" w:rsidR="00D61488" w:rsidRPr="00D61488" w:rsidRDefault="00330B44"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09511B0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078624C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403D7BDF"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1C5FFD8"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2CDA5F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0CF1238C" w14:textId="77777777" w:rsidR="00D61488" w:rsidRPr="00D61488" w:rsidRDefault="00330B44"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19ED6F61"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44D6949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70F08BE"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6CF617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508EB2D3" w14:textId="77777777"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0D6F3620" w14:textId="77777777" w:rsidR="00B648F5" w:rsidRDefault="00B648F5" w:rsidP="00655273">
      <w:pPr>
        <w:spacing w:before="120" w:line="240" w:lineRule="auto"/>
        <w:rPr>
          <w:b/>
          <w:sz w:val="20"/>
          <w:szCs w:val="20"/>
        </w:rPr>
      </w:pPr>
    </w:p>
    <w:p w14:paraId="7E7C2B8F" w14:textId="77777777"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725C435E" wp14:editId="5891645C">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CA00727" w14:textId="77777777" w:rsidR="00D61488" w:rsidRDefault="00655273" w:rsidP="00655273">
      <w:pPr>
        <w:pStyle w:val="Lgende"/>
      </w:pPr>
      <w:bookmarkStart w:id="103" w:name="_Ref489445718"/>
      <w:bookmarkStart w:id="104" w:name="_Toc500767951"/>
      <w:r>
        <w:t xml:space="preserve">Figure </w:t>
      </w:r>
      <w:fldSimple w:instr=" STYLEREF 1 \s ">
        <w:r w:rsidR="008B2764">
          <w:rPr>
            <w:noProof/>
          </w:rPr>
          <w:t>4</w:t>
        </w:r>
      </w:fldSimple>
      <w:r w:rsidR="00624382">
        <w:noBreakHyphen/>
      </w:r>
      <w:fldSimple w:instr=" SEQ Figure \* ARABIC \s 1 ">
        <w:r w:rsidR="008B2764">
          <w:rPr>
            <w:noProof/>
          </w:rPr>
          <w:t>4</w:t>
        </w:r>
      </w:fldSimple>
      <w:bookmarkEnd w:id="103"/>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104"/>
    </w:p>
    <w:p w14:paraId="223F6D43" w14:textId="77777777" w:rsidR="00655273" w:rsidRDefault="00655273" w:rsidP="00655273">
      <w:pPr>
        <w:pStyle w:val="Titre3"/>
      </w:pPr>
      <w:bookmarkStart w:id="105" w:name="_Toc500767913"/>
      <w:r>
        <w:t>B</w:t>
      </w:r>
      <w:r>
        <w:rPr>
          <w:vertAlign w:val="subscript"/>
        </w:rPr>
        <w:t>1</w:t>
      </w:r>
      <w:r>
        <w:t>-Sensitivity of qMT in Healthy Subjects</w:t>
      </w:r>
      <w:bookmarkEnd w:id="105"/>
    </w:p>
    <w:p w14:paraId="764F742F" w14:textId="77777777"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-sensitivity of the qMT fits. In vivo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8B2764">
        <w:t xml:space="preserve">Figure </w:t>
      </w:r>
      <w:r w:rsidR="008B2764">
        <w:rPr>
          <w:noProof/>
        </w:rPr>
        <w:t>4</w:t>
      </w:r>
      <w:r w:rsidR="008B2764">
        <w:noBreakHyphen/>
      </w:r>
      <w:r w:rsidR="008B2764">
        <w:rPr>
          <w:noProof/>
        </w:rPr>
        <w:t>5</w:t>
      </w:r>
      <w:r w:rsidR="001F2E56">
        <w:rPr>
          <w:highlight w:val="yellow"/>
        </w:rPr>
        <w:fldChar w:fldCharType="end"/>
      </w:r>
      <w:r>
        <w:t>, fitted using VFA (a) and IR (b), for either DA B</w:t>
      </w:r>
      <w:r w:rsidRPr="00655273">
        <w:rPr>
          <w:vertAlign w:val="subscript"/>
        </w:rPr>
        <w:t>1</w:t>
      </w:r>
      <w:r>
        <w:t xml:space="preserve"> maps or the nominal flip angle assumption (B</w:t>
      </w:r>
      <w:r w:rsidRPr="00655273">
        <w:rPr>
          <w:vertAlign w:val="subscript"/>
        </w:rPr>
        <w:t>1,Flat</w:t>
      </w:r>
      <w:r>
        <w:t xml:space="preserve"> = 1). For VFA and B</w:t>
      </w:r>
      <w:r w:rsidRPr="00655273">
        <w:rPr>
          <w:vertAlign w:val="subscript"/>
        </w:rPr>
        <w:t>1,Flat</w:t>
      </w:r>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r w:rsidRPr="00655273">
        <w:rPr>
          <w:vertAlign w:val="subscript"/>
        </w:rPr>
        <w:t>1,Flat</w:t>
      </w:r>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r w:rsidRPr="00655273">
        <w:rPr>
          <w:vertAlign w:val="subscript"/>
        </w:rPr>
        <w:t>1,Flat</w:t>
      </w:r>
      <w:r>
        <w:t xml:space="preserve"> resulted in large errors, where the B</w:t>
      </w:r>
      <w:r w:rsidRPr="00655273">
        <w:rPr>
          <w:vertAlign w:val="subscript"/>
        </w:rPr>
        <w:t>1</w:t>
      </w:r>
      <w:r>
        <w:t xml:space="preserve"> profile is clearly distinguishable in map of errors in F.</w:t>
      </w:r>
    </w:p>
    <w:p w14:paraId="61292EE6" w14:textId="77777777" w:rsidR="000F511A" w:rsidRDefault="001F2E56" w:rsidP="0061791F">
      <w:pPr>
        <w:spacing w:after="120"/>
      </w:pPr>
      <w:r>
        <w:fldChar w:fldCharType="begin"/>
      </w:r>
      <w:r>
        <w:instrText xml:space="preserve"> REF _Ref489446856 \h </w:instrText>
      </w:r>
      <w:r>
        <w:fldChar w:fldCharType="separate"/>
      </w:r>
      <w:r w:rsidR="008B2764">
        <w:t xml:space="preserve">Table </w:t>
      </w:r>
      <w:r w:rsidR="008B2764">
        <w:rPr>
          <w:noProof/>
        </w:rPr>
        <w:t>4</w:t>
      </w:r>
      <w:r w:rsidR="008B2764">
        <w:noBreakHyphen/>
      </w:r>
      <w:r w:rsidR="008B2764">
        <w:rPr>
          <w:noProof/>
        </w:rPr>
        <w:t>2</w:t>
      </w:r>
      <w:r>
        <w:fldChar w:fldCharType="end"/>
      </w:r>
      <w:r>
        <w:t xml:space="preserve"> </w:t>
      </w:r>
      <w:r w:rsidR="0061791F">
        <w:t>lists the correlation and linear regression slope (B</w:t>
      </w:r>
      <w:r w:rsidR="0061791F" w:rsidRPr="0061791F">
        <w:rPr>
          <w:vertAlign w:val="subscript"/>
        </w:rPr>
        <w:t>1,DA</w:t>
      </w:r>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r w:rsidR="0061791F" w:rsidRPr="0061791F">
        <w:rPr>
          <w:vertAlign w:val="subscript"/>
        </w:rPr>
        <w:t>2,f</w:t>
      </w:r>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in vivo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03F92944" w14:textId="77777777" w:rsidR="000F511A" w:rsidRDefault="000F511A">
      <w:pPr>
        <w:spacing w:after="0" w:line="240" w:lineRule="auto"/>
        <w:jc w:val="left"/>
      </w:pPr>
      <w:r>
        <w:br w:type="page"/>
      </w:r>
    </w:p>
    <w:p w14:paraId="08B0C4E9" w14:textId="77777777" w:rsidR="0061791F" w:rsidRPr="0061791F" w:rsidRDefault="0061791F" w:rsidP="0061791F">
      <w:pPr>
        <w:pStyle w:val="Lgende"/>
        <w:spacing w:after="120"/>
        <w:rPr>
          <w:sz w:val="22"/>
          <w:szCs w:val="22"/>
        </w:rPr>
      </w:pPr>
      <w:bookmarkStart w:id="106" w:name="_Ref489446856"/>
      <w:bookmarkStart w:id="107" w:name="_Toc500767966"/>
      <w:r>
        <w:t xml:space="preserve">Table </w:t>
      </w:r>
      <w:fldSimple w:instr=" STYLEREF 1 \s ">
        <w:r w:rsidR="008B2764">
          <w:rPr>
            <w:noProof/>
          </w:rPr>
          <w:t>4</w:t>
        </w:r>
      </w:fldSimple>
      <w:r>
        <w:noBreakHyphen/>
      </w:r>
      <w:fldSimple w:instr=" SEQ Table \* ARABIC \s 1 ">
        <w:r w:rsidR="008B2764">
          <w:rPr>
            <w:noProof/>
          </w:rPr>
          <w:t>2</w:t>
        </w:r>
      </w:fldSimple>
      <w:bookmarkEnd w:id="106"/>
      <w:r>
        <w:t>. Pooled (All Subjects) Pearson Correlation Coefficients and Linear Regression Slopes for qMT Values Comparing Measured DA B</w:t>
      </w:r>
      <w:r w:rsidRPr="0061791F">
        <w:rPr>
          <w:vertAlign w:val="subscript"/>
        </w:rPr>
        <w:t>1</w:t>
      </w:r>
      <w:r>
        <w:t xml:space="preserve"> Maps and Fictitious B</w:t>
      </w:r>
      <w:r w:rsidRPr="0061791F">
        <w:rPr>
          <w:vertAlign w:val="subscript"/>
        </w:rPr>
        <w:t>1,</w:t>
      </w:r>
      <w:r w:rsidRPr="0061791F">
        <w:rPr>
          <w:sz w:val="22"/>
          <w:szCs w:val="22"/>
          <w:vertAlign w:val="subscript"/>
        </w:rPr>
        <w:t>Flat</w:t>
      </w:r>
      <w:r w:rsidRPr="0061791F">
        <w:rPr>
          <w:sz w:val="22"/>
          <w:szCs w:val="22"/>
        </w:rPr>
        <w:t xml:space="preserve"> = 1 Maps</w:t>
      </w:r>
      <w:r w:rsidRPr="0061791F">
        <w:rPr>
          <w:sz w:val="22"/>
          <w:szCs w:val="22"/>
          <w:vertAlign w:val="superscript"/>
        </w:rPr>
        <w:t>a</w:t>
      </w:r>
      <w:bookmarkEnd w:id="107"/>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5BB93DF1" w14:textId="77777777" w:rsidTr="0061791F">
        <w:trPr>
          <w:trHeight w:val="59"/>
          <w:jc w:val="center"/>
        </w:trPr>
        <w:tc>
          <w:tcPr>
            <w:tcW w:w="1086" w:type="dxa"/>
          </w:tcPr>
          <w:p w14:paraId="007EE2C2"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1ECDE43A"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r w:rsidRPr="0061791F">
              <w:rPr>
                <w:b/>
                <w:bCs/>
                <w:sz w:val="22"/>
                <w:szCs w:val="22"/>
                <w:vertAlign w:val="subscript"/>
                <w:lang w:val="en-CA"/>
              </w:rPr>
              <w:t>1,DA</w:t>
            </w:r>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602741BD"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6C8A26B8"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0AFC530A"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1,VFA</w:t>
            </w:r>
          </w:p>
        </w:tc>
        <w:tc>
          <w:tcPr>
            <w:tcW w:w="2070" w:type="dxa"/>
            <w:gridSpan w:val="2"/>
            <w:tcBorders>
              <w:top w:val="single" w:sz="12" w:space="0" w:color="auto"/>
              <w:left w:val="nil"/>
              <w:bottom w:val="single" w:sz="18" w:space="0" w:color="auto"/>
              <w:right w:val="single" w:sz="8" w:space="0" w:color="FFFFFF"/>
            </w:tcBorders>
          </w:tcPr>
          <w:p w14:paraId="0D0A5338"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1,IR</w:t>
            </w:r>
          </w:p>
        </w:tc>
      </w:tr>
      <w:tr w:rsidR="0061791F" w:rsidRPr="0061791F" w14:paraId="2DFBD085"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5D11EAEA"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36E0B7F"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7FBBBD9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6065E588"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402386EC"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238BF834" w14:textId="77777777" w:rsidTr="0061791F">
        <w:trPr>
          <w:trHeight w:val="52"/>
          <w:jc w:val="center"/>
        </w:trPr>
        <w:tc>
          <w:tcPr>
            <w:tcW w:w="1086" w:type="dxa"/>
            <w:tcBorders>
              <w:top w:val="single" w:sz="18" w:space="0" w:color="auto"/>
              <w:left w:val="single" w:sz="8" w:space="0" w:color="FFFFFF"/>
              <w:right w:val="single" w:sz="8" w:space="0" w:color="FFFFFF"/>
            </w:tcBorders>
          </w:tcPr>
          <w:p w14:paraId="307B4E6B"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057C1905"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04D8867F"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01AC7A0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50D20162"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59457A2A" w14:textId="77777777" w:rsidTr="0061791F">
        <w:trPr>
          <w:trHeight w:val="97"/>
          <w:jc w:val="center"/>
        </w:trPr>
        <w:tc>
          <w:tcPr>
            <w:tcW w:w="1086" w:type="dxa"/>
            <w:tcBorders>
              <w:left w:val="single" w:sz="8" w:space="0" w:color="FFFFFF"/>
              <w:right w:val="single" w:sz="8" w:space="0" w:color="FFFFFF"/>
            </w:tcBorders>
          </w:tcPr>
          <w:p w14:paraId="4BBDA713" w14:textId="77777777"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45BF68FB"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5B2B404C"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254E78A8"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4E777EBA"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11023EB1" w14:textId="77777777" w:rsidTr="0061791F">
        <w:trPr>
          <w:trHeight w:val="74"/>
          <w:jc w:val="center"/>
        </w:trPr>
        <w:tc>
          <w:tcPr>
            <w:tcW w:w="1086" w:type="dxa"/>
            <w:tcBorders>
              <w:left w:val="single" w:sz="8" w:space="0" w:color="FFFFFF"/>
              <w:right w:val="single" w:sz="8" w:space="0" w:color="FFFFFF"/>
            </w:tcBorders>
          </w:tcPr>
          <w:p w14:paraId="596C79DE"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2,f</w:t>
            </w:r>
          </w:p>
        </w:tc>
        <w:tc>
          <w:tcPr>
            <w:tcW w:w="1358" w:type="dxa"/>
            <w:tcBorders>
              <w:left w:val="single" w:sz="8" w:space="0" w:color="FFFFFF"/>
              <w:right w:val="single" w:sz="8" w:space="0" w:color="FFFFFF"/>
            </w:tcBorders>
          </w:tcPr>
          <w:p w14:paraId="318C26F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68BFD275"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21F9AE98"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02ABB9C4"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55D79BFC"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1E2BBF68"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2,r</w:t>
            </w:r>
          </w:p>
        </w:tc>
        <w:tc>
          <w:tcPr>
            <w:tcW w:w="1358" w:type="dxa"/>
            <w:tcBorders>
              <w:left w:val="single" w:sz="8" w:space="0" w:color="FFFFFF"/>
              <w:bottom w:val="single" w:sz="18" w:space="0" w:color="auto"/>
              <w:right w:val="single" w:sz="8" w:space="0" w:color="FFFFFF"/>
            </w:tcBorders>
          </w:tcPr>
          <w:p w14:paraId="0F5ABE9E"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274F71F7"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2DD3DDE8"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33F4EA91"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4B87EE2F" w14:textId="77777777"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r w:rsidRPr="0061791F">
        <w:rPr>
          <w:b/>
          <w:sz w:val="20"/>
          <w:szCs w:val="20"/>
          <w:vertAlign w:val="subscript"/>
        </w:rPr>
        <w:t>1,Flat</w:t>
      </w:r>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8C96089" w14:textId="77777777" w:rsidR="000F511A" w:rsidRDefault="000F511A" w:rsidP="0061791F">
      <w:pPr>
        <w:spacing w:after="0" w:line="240" w:lineRule="auto"/>
        <w:rPr>
          <w:b/>
          <w:sz w:val="20"/>
          <w:szCs w:val="20"/>
        </w:rPr>
      </w:pPr>
    </w:p>
    <w:p w14:paraId="20892AFC" w14:textId="77777777" w:rsidR="000F511A" w:rsidRDefault="000F511A" w:rsidP="0061791F">
      <w:pPr>
        <w:spacing w:after="0" w:line="240" w:lineRule="auto"/>
        <w:rPr>
          <w:b/>
          <w:sz w:val="20"/>
          <w:szCs w:val="20"/>
        </w:rPr>
      </w:pPr>
    </w:p>
    <w:p w14:paraId="4942B666" w14:textId="77777777" w:rsidR="000F511A" w:rsidRDefault="000F511A" w:rsidP="0061791F">
      <w:pPr>
        <w:spacing w:after="0" w:line="240" w:lineRule="auto"/>
        <w:rPr>
          <w:b/>
          <w:sz w:val="20"/>
          <w:szCs w:val="20"/>
        </w:rPr>
      </w:pPr>
    </w:p>
    <w:p w14:paraId="1F5C516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5CC3F6F6" wp14:editId="64E61787">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33AAC66A" w14:textId="77777777" w:rsidR="000B3934" w:rsidRDefault="000B3934" w:rsidP="000B3934">
      <w:pPr>
        <w:pStyle w:val="Lgende"/>
      </w:pPr>
      <w:bookmarkStart w:id="108" w:name="_Ref489446879"/>
      <w:bookmarkStart w:id="109" w:name="_Toc500767952"/>
      <w:r>
        <w:t xml:space="preserve">Figure </w:t>
      </w:r>
      <w:fldSimple w:instr=" STYLEREF 1 \s ">
        <w:r w:rsidR="008B2764">
          <w:rPr>
            <w:noProof/>
          </w:rPr>
          <w:t>4</w:t>
        </w:r>
      </w:fldSimple>
      <w:r w:rsidR="00624382">
        <w:noBreakHyphen/>
      </w:r>
      <w:fldSimple w:instr=" SEQ Figure \* ARABIC \s 1 ">
        <w:r w:rsidR="008B2764">
          <w:rPr>
            <w:noProof/>
          </w:rPr>
          <w:t>5</w:t>
        </w:r>
      </w:fldSimple>
      <w:bookmarkEnd w:id="108"/>
      <w:r>
        <w:t>. Single-subject comparison of quantitative magnetization transfer parameter maps fitted using double angle and B</w:t>
      </w:r>
      <w:r w:rsidRPr="000B3934">
        <w:rPr>
          <w:vertAlign w:val="subscript"/>
        </w:rPr>
        <w:t>1,Flat</w:t>
      </w:r>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109"/>
    </w:p>
    <w:p w14:paraId="398A919F" w14:textId="77777777" w:rsidR="001F2E56" w:rsidRDefault="000B3934" w:rsidP="000F511A">
      <w:r>
        <w:t>Expanding the correlation analysis of F to a larger B</w:t>
      </w:r>
      <w:r w:rsidRPr="00244F2E">
        <w:rPr>
          <w:vertAlign w:val="subscript"/>
        </w:rPr>
        <w:t>1,Flat</w:t>
      </w:r>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a</w:t>
      </w:r>
      <w:r>
        <w:t>). The correlations break down rapidly for B</w:t>
      </w:r>
      <w:r w:rsidRPr="00244F2E">
        <w:rPr>
          <w:vertAlign w:val="subscript"/>
        </w:rPr>
        <w:t>1,Flat</w:t>
      </w:r>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b</w:t>
      </w:r>
      <w:r w:rsidR="000F511A">
        <w:t>).</w:t>
      </w:r>
    </w:p>
    <w:p w14:paraId="140154AF" w14:textId="77777777" w:rsidR="001F2E56" w:rsidRDefault="003A3E87" w:rsidP="003A3E87">
      <w:pPr>
        <w:spacing w:after="0"/>
        <w:jc w:val="center"/>
      </w:pPr>
      <w:r>
        <w:rPr>
          <w:noProof/>
          <w:lang w:val="fr-FR" w:eastAsia="fr-FR"/>
        </w:rPr>
        <w:drawing>
          <wp:inline distT="0" distB="0" distL="0" distR="0" wp14:anchorId="6A217FEA" wp14:editId="2235271A">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121A81D6" w14:textId="77777777" w:rsidR="001F2E56" w:rsidRDefault="001F2E56" w:rsidP="00244F2E">
      <w:pPr>
        <w:pStyle w:val="Lgende"/>
      </w:pPr>
      <w:bookmarkStart w:id="110" w:name="_Ref489447321"/>
      <w:bookmarkStart w:id="111" w:name="_Toc500767953"/>
      <w:r>
        <w:t xml:space="preserve">Figure </w:t>
      </w:r>
      <w:fldSimple w:instr=" STYLEREF 1 \s ">
        <w:r w:rsidR="008B2764">
          <w:rPr>
            <w:noProof/>
          </w:rPr>
          <w:t>4</w:t>
        </w:r>
      </w:fldSimple>
      <w:r w:rsidR="00624382">
        <w:noBreakHyphen/>
      </w:r>
      <w:fldSimple w:instr=" SEQ Figure \* ARABIC \s 1 ">
        <w:r w:rsidR="008B2764">
          <w:rPr>
            <w:noProof/>
          </w:rPr>
          <w:t>6</w:t>
        </w:r>
      </w:fldSimple>
      <w:bookmarkEnd w:id="110"/>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r w:rsidR="00244F2E" w:rsidRPr="00244F2E">
        <w:rPr>
          <w:vertAlign w:val="subscript"/>
        </w:rPr>
        <w:t>1,Flat</w:t>
      </w:r>
      <w:r w:rsidR="00244F2E">
        <w:t xml:space="preserve"> maps. IR = inversion recovery; n.u. = normalized units; VFA = variable flip angle.</w:t>
      </w:r>
      <w:bookmarkEnd w:id="111"/>
    </w:p>
    <w:p w14:paraId="1DF3B46E" w14:textId="77777777" w:rsidR="00244F2E" w:rsidRDefault="00244F2E" w:rsidP="00244F2E">
      <w:pPr>
        <w:pStyle w:val="Titre3"/>
      </w:pPr>
      <w:bookmarkStart w:id="112" w:name="_Toc500767914"/>
      <w:r>
        <w:t>B</w:t>
      </w:r>
      <w:r>
        <w:rPr>
          <w:vertAlign w:val="subscript"/>
        </w:rPr>
        <w:t>1</w:t>
      </w:r>
      <w:r>
        <w:t xml:space="preserve"> Mapping Method Comparison</w:t>
      </w:r>
      <w:bookmarkEnd w:id="112"/>
    </w:p>
    <w:p w14:paraId="295D9097" w14:textId="77777777"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WM qMT F matched very well for the VFA case (</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c,d)</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0580C647" w14:textId="77777777" w:rsidR="00EF10A2" w:rsidRDefault="002B6E9E" w:rsidP="00624382">
      <w:pPr>
        <w:spacing w:after="0"/>
        <w:jc w:val="center"/>
      </w:pPr>
      <w:r>
        <w:rPr>
          <w:noProof/>
          <w:lang w:val="fr-FR" w:eastAsia="fr-FR"/>
        </w:rPr>
        <w:drawing>
          <wp:inline distT="0" distB="0" distL="0" distR="0" wp14:anchorId="6C29C3EB" wp14:editId="194E0669">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384347F8" w14:textId="77777777" w:rsidR="000F511A" w:rsidRDefault="002B6E9E" w:rsidP="00624382">
      <w:pPr>
        <w:pStyle w:val="Lgende"/>
      </w:pPr>
      <w:bookmarkStart w:id="113" w:name="_Ref489449540"/>
      <w:bookmarkStart w:id="114" w:name="_Toc500767954"/>
      <w:r>
        <w:t xml:space="preserve">Figure </w:t>
      </w:r>
      <w:fldSimple w:instr=" STYLEREF 1 \s ">
        <w:r w:rsidR="008B2764">
          <w:rPr>
            <w:noProof/>
          </w:rPr>
          <w:t>4</w:t>
        </w:r>
      </w:fldSimple>
      <w:r w:rsidR="00624382">
        <w:noBreakHyphen/>
      </w:r>
      <w:fldSimple w:instr=" SEQ Figure \* ARABIC \s 1 ">
        <w:r w:rsidR="008B2764">
          <w:rPr>
            <w:noProof/>
          </w:rPr>
          <w:t>7</w:t>
        </w:r>
      </w:fldSimple>
      <w:bookmarkEnd w:id="113"/>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114"/>
    </w:p>
    <w:p w14:paraId="082CB516" w14:textId="77777777" w:rsidR="002B6E9E" w:rsidRPr="000F511A" w:rsidRDefault="000F511A" w:rsidP="000F511A">
      <w:pPr>
        <w:spacing w:after="0" w:line="240" w:lineRule="auto"/>
        <w:jc w:val="left"/>
        <w:rPr>
          <w:b/>
          <w:iCs/>
          <w:color w:val="000000" w:themeColor="text1"/>
          <w:sz w:val="20"/>
          <w:szCs w:val="18"/>
        </w:rPr>
      </w:pPr>
      <w:r>
        <w:br w:type="page"/>
      </w:r>
    </w:p>
    <w:p w14:paraId="362BC51D" w14:textId="77777777" w:rsidR="002B6E9E" w:rsidRDefault="00624382" w:rsidP="00624382">
      <w:pPr>
        <w:spacing w:after="0" w:line="240" w:lineRule="auto"/>
      </w:pPr>
      <w:r>
        <w:t xml:space="preserve">           </w:t>
      </w:r>
      <w:r>
        <w:rPr>
          <w:noProof/>
          <w:lang w:val="fr-FR" w:eastAsia="fr-FR"/>
        </w:rPr>
        <w:drawing>
          <wp:inline distT="0" distB="0" distL="0" distR="0" wp14:anchorId="61589D52" wp14:editId="1F982EF4">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4835C53F" w14:textId="77777777" w:rsidR="00624382" w:rsidRDefault="00624382" w:rsidP="00624382">
      <w:pPr>
        <w:pStyle w:val="Lgende"/>
      </w:pPr>
      <w:bookmarkStart w:id="115" w:name="_Ref489449553"/>
      <w:bookmarkStart w:id="116" w:name="_Toc500767955"/>
      <w:r>
        <w:t xml:space="preserve">Figure </w:t>
      </w:r>
      <w:fldSimple w:instr=" STYLEREF 1 \s ">
        <w:r w:rsidR="008B2764">
          <w:rPr>
            <w:noProof/>
          </w:rPr>
          <w:t>4</w:t>
        </w:r>
      </w:fldSimple>
      <w:r>
        <w:noBreakHyphen/>
      </w:r>
      <w:fldSimple w:instr=" SEQ Figure \* ARABIC \s 1 ">
        <w:r w:rsidR="008B2764">
          <w:rPr>
            <w:noProof/>
          </w:rPr>
          <w:t>8</w:t>
        </w:r>
      </w:fldSimple>
      <w:bookmarkEnd w:id="115"/>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116"/>
    </w:p>
    <w:p w14:paraId="51DCE850" w14:textId="77777777" w:rsidR="00624382" w:rsidRDefault="00624382" w:rsidP="00624382">
      <w:pPr>
        <w:pStyle w:val="Titre2"/>
      </w:pPr>
      <w:bookmarkStart w:id="117" w:name="_Toc500767915"/>
      <w:r>
        <w:t>Discussion</w:t>
      </w:r>
      <w:bookmarkEnd w:id="117"/>
    </w:p>
    <w:p w14:paraId="22C92A84" w14:textId="7777777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-independent methods such as IR (23% error in F). Although 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1A70E18C" w14:textId="77777777"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UmVjTnVtPjE5NTwvUmVjTnVtPjxEaXNwbGF5VGV4dD5bODksMTcwLDE3OF08L0Rpc3BsYXlUZXh0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E256BD">
        <w:instrText xml:space="preserve"> ADDIN EN.CITE </w:instrText>
      </w:r>
      <w:r w:rsidR="00E256BD">
        <w:fldChar w:fldCharType="begin">
          <w:fldData xml:space="preserve">PEVuZE5vdGU+PENpdGU+PEF1dGhvcj5ZYXJueWtoPC9BdXRob3I+PFllYXI+MjAwNzwvWWVhcj48
UmVjTnVtPjE5NTwvUmVjTnVtPjxEaXNwbGF5VGV4dD5bODksMTcwLDE3OF08L0Rpc3BsYXlUZXh0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E256BD">
        <w:instrText xml:space="preserve"> ADDIN EN.CITE.DATA </w:instrText>
      </w:r>
      <w:r w:rsidR="00E256BD">
        <w:fldChar w:fldCharType="end"/>
      </w:r>
      <w:r>
        <w:fldChar w:fldCharType="separate"/>
      </w:r>
      <w:r w:rsidR="00E256BD">
        <w:rPr>
          <w:noProof/>
        </w:rPr>
        <w:t>[89,170,178]</w:t>
      </w:r>
      <w:r>
        <w:fldChar w:fldCharType="end"/>
      </w:r>
      <w:r>
        <w:t>, because B</w:t>
      </w:r>
      <w:r w:rsidRPr="001C6409">
        <w:rPr>
          <w:vertAlign w:val="subscript"/>
        </w:rPr>
        <w:t>1</w:t>
      </w:r>
      <w:r>
        <w:t xml:space="preserve"> maps are expected to have a smoothly varying profile </w:t>
      </w:r>
      <w:r>
        <w:fldChar w:fldCharType="begin"/>
      </w:r>
      <w:r w:rsidR="00E256BD">
        <w:instrText xml:space="preserve"> ADDIN EN.CITE &lt;EndNote&gt;&lt;Cite&gt;&lt;Author&gt;Sled&lt;/Author&gt;&lt;Year&gt;1998&lt;/Year&gt;&lt;RecNum&gt;3864&lt;/RecNum&gt;&lt;DisplayText&gt;[167]&lt;/DisplayText&gt;&lt;record&gt;&lt;rec-number&gt;3864&lt;/rec-number&gt;&lt;foreign-keys&gt;&lt;key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E256BD">
        <w:rPr>
          <w:noProof/>
        </w:rPr>
        <w:t>[167]</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789784B" w14:textId="77777777" w:rsidR="001C6409" w:rsidRDefault="001C6409" w:rsidP="001C6409">
      <w:r>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7164FC">
        <w:instrText xml:space="preserve"> ADDIN EN.CITE &lt;EndNote&gt;&lt;Cite&gt;&lt;Author&gt;Ramani&lt;/Author&gt;&lt;Year&gt;2002&lt;/Year&gt;&lt;RecNum&gt;3661&lt;/RecNum&gt;&lt;DisplayText&gt;[147]&lt;/DisplayText&gt;&lt;record&gt;&lt;rec-number&gt;3661&lt;/rec-number&gt;&lt;foreign-keys&gt;&lt;key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7164FC">
        <w:rPr>
          <w:noProof/>
        </w:rPr>
        <w:t>[147]</w:t>
      </w:r>
      <w:r>
        <w:fldChar w:fldCharType="end"/>
      </w:r>
      <w:r>
        <w:t xml:space="preserve"> and the Yarnykh </w:t>
      </w:r>
      <w:r>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4174AC">
        <w:rPr>
          <w:noProof/>
        </w:rPr>
        <w:t>[89]</w:t>
      </w:r>
      <w:r>
        <w:fldChar w:fldCharType="end"/>
      </w:r>
      <w:r>
        <w:t xml:space="preserve"> models. A key difference between these three MT models is in how they approximate the MT pulse power </w:t>
      </w:r>
      <w:r w:rsidR="007E482C">
        <w:fldChar w:fldCharType="begin"/>
      </w:r>
      <w:r w:rsidR="007164FC">
        <w:instrText xml:space="preserve"> ADDIN EN.CITE &lt;EndNote&gt;&lt;Cite&gt;&lt;Author&gt;Portnoy&lt;/Author&gt;&lt;Year&gt;2007&lt;/Year&gt;&lt;RecNum&gt;3665&lt;/RecNum&gt;&lt;DisplayText&gt;[149]&lt;/DisplayText&gt;&lt;record&gt;&lt;rec-number&gt;3665&lt;/rec-number&gt;&lt;foreign-keys&gt;&lt;key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7164FC">
        <w:rPr>
          <w:noProof/>
        </w:rPr>
        <w:t>[149]</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UmVjTnVtPjM3NzA8L1JlY051bT48RGlzcGxheVRleHQ+WzcyLDE5NV08L0Rpc3BsYXlUZXh0Pjxy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PEVuZE5vdGU+PENpdGU+PEF1dGhvcj5ZYXJueWtoPC9BdXRob3I+PFllYXI+MjAxMjwvWWVhcj48
UmVjTnVtPjM3NzA8L1JlY051bT48RGlzcGxheVRleHQ+WzcyLDE5NV08L0Rpc3BsYXlUZXh0Pjxy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164FC">
        <w:instrText xml:space="preserve"> ADDIN EN.CITE.DATA </w:instrText>
      </w:r>
      <w:r w:rsidR="007164FC">
        <w:fldChar w:fldCharType="end"/>
      </w:r>
      <w:r w:rsidR="007E482C">
        <w:fldChar w:fldCharType="separate"/>
      </w:r>
      <w:r w:rsidR="007164FC">
        <w:rPr>
          <w:noProof/>
        </w:rPr>
        <w:t>[72,195]</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007E482C">
        <w:fldChar w:fldCharType="separate"/>
      </w:r>
      <w:r w:rsidR="007164FC">
        <w:rPr>
          <w:noProof/>
        </w:rPr>
        <w:t>[162]</w:t>
      </w:r>
      <w:r w:rsidR="007E482C">
        <w:fldChar w:fldCharType="end"/>
      </w:r>
      <w:r>
        <w:t>.</w:t>
      </w:r>
    </w:p>
    <w:p w14:paraId="6FD8DD8A" w14:textId="77777777"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UmVjTnVtPjM3NzA8L1JlY051bT48RGlzcGxheVRleHQ+WzcyLDE5NV08L0Rpc3BsYXlUZXh0Pjxy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PEVuZE5vdGU+PENpdGU+PEF1dGhvcj5ZYXJueWtoPC9BdXRob3I+PFllYXI+MjAxMjwvWWVhcj48
UmVjTnVtPjM3NzA8L1JlY051bT48RGlzcGxheVRleHQ+WzcyLDE5NV08L0Rpc3BsYXlUZXh0Pjxy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164FC">
        <w:instrText xml:space="preserve"> ADDIN EN.CITE.DATA </w:instrText>
      </w:r>
      <w:r w:rsidR="007164FC">
        <w:fldChar w:fldCharType="end"/>
      </w:r>
      <w:r>
        <w:fldChar w:fldCharType="separate"/>
      </w:r>
      <w:r w:rsidR="007164FC">
        <w:rPr>
          <w:noProof/>
        </w:rPr>
        <w:t>[72,195]</w:t>
      </w:r>
      <w:r>
        <w:fldChar w:fldCharType="end"/>
      </w:r>
      <w:r>
        <w:t>.</w:t>
      </w:r>
    </w:p>
    <w:p w14:paraId="6DB7E08E" w14:textId="77777777" w:rsidR="007E482C" w:rsidRDefault="007E482C" w:rsidP="007E482C">
      <w:pPr>
        <w:pStyle w:val="Titre2"/>
      </w:pPr>
      <w:bookmarkStart w:id="118" w:name="_Toc500767916"/>
      <w:r>
        <w:t>Conclusion</w:t>
      </w:r>
      <w:bookmarkEnd w:id="118"/>
    </w:p>
    <w:p w14:paraId="422E974E" w14:textId="77777777"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fldChar w:fldCharType="separate"/>
      </w:r>
      <w:r w:rsidR="007164FC">
        <w:rPr>
          <w:noProof/>
        </w:rPr>
        <w:t>[162]</w:t>
      </w:r>
      <w:r>
        <w:fldChar w:fldCharType="end"/>
      </w:r>
      <w:r>
        <w:t>.</w:t>
      </w:r>
    </w:p>
    <w:p w14:paraId="106F5E96" w14:textId="77777777" w:rsidR="007E482C" w:rsidRDefault="007E482C" w:rsidP="007E482C">
      <w:pPr>
        <w:pStyle w:val="Titre2"/>
      </w:pPr>
      <w:bookmarkStart w:id="119" w:name="_Toc500767917"/>
      <w:r>
        <w:t>Appendix A</w:t>
      </w:r>
      <w:bookmarkEnd w:id="119"/>
    </w:p>
    <w:p w14:paraId="1B8C4C67" w14:textId="77777777" w:rsidR="007E482C" w:rsidRDefault="009B6468" w:rsidP="009B6468">
      <w:r>
        <w:t xml:space="preserve">Let us assume an experiment consisting of N measurements </w:t>
      </w:r>
      <w:r w:rsidR="00B345CE">
        <w:rPr>
          <w:i/>
        </w:rPr>
        <w:t>M</w:t>
      </w:r>
      <w:r w:rsidR="00B345CE">
        <w:rPr>
          <w:vertAlign w:val="subscript"/>
        </w:rPr>
        <w:t>i,meas</w:t>
      </w:r>
      <w:r w:rsidR="00B345CE">
        <w:t xml:space="preserve"> (i = 1, 2 ..., N)</w:t>
      </w:r>
      <w:r>
        <w:t xml:space="preserve">. Fitting the data to a mathematical model, the algorithm is expected converge to a state where </w:t>
      </w:r>
      <w:r w:rsidR="00B345CE">
        <w:t>|</w:t>
      </w:r>
      <w:r w:rsidR="00B345CE">
        <w:rPr>
          <w:i/>
        </w:rPr>
        <w:t>M</w:t>
      </w:r>
      <w:r w:rsidR="00B345CE">
        <w:rPr>
          <w:i/>
          <w:vertAlign w:val="subscript"/>
        </w:rPr>
        <w:t>i,meas</w:t>
      </w:r>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3138ABE6" w14:textId="77777777" w:rsidTr="00B345CE">
        <w:trPr>
          <w:trHeight w:val="720"/>
        </w:trPr>
        <w:tc>
          <w:tcPr>
            <w:tcW w:w="8571" w:type="dxa"/>
          </w:tcPr>
          <w:p w14:paraId="705BCFD3" w14:textId="77777777" w:rsidR="009B6468" w:rsidRDefault="00330B44"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D40CBA4" w14:textId="77777777" w:rsidR="009B6468" w:rsidRPr="00A87AF2" w:rsidRDefault="009B6468" w:rsidP="00B345CE">
            <w:pPr>
              <w:rPr>
                <w:sz w:val="4"/>
                <w:szCs w:val="4"/>
              </w:rPr>
            </w:pPr>
          </w:p>
          <w:p w14:paraId="09D0FAF8" w14:textId="77777777"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66276C0C" w14:textId="77777777" w:rsidR="009B6468" w:rsidRDefault="00B345CE" w:rsidP="009B6468">
      <w:r w:rsidRPr="004872A8">
        <w:rPr>
          <w:i/>
        </w:rPr>
        <w:t>M</w:t>
      </w:r>
      <w:r w:rsidRPr="004872A8">
        <w:rPr>
          <w:i/>
          <w:vertAlign w:val="subscript"/>
        </w:rPr>
        <w:t>i,fit</w:t>
      </w:r>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1B6EE8C2" w14:textId="77777777" w:rsidTr="00B345CE">
        <w:trPr>
          <w:trHeight w:val="720"/>
        </w:trPr>
        <w:tc>
          <w:tcPr>
            <w:tcW w:w="8571" w:type="dxa"/>
          </w:tcPr>
          <w:p w14:paraId="1168EBDE" w14:textId="77777777" w:rsidR="009B6468" w:rsidRDefault="00330B44"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012D5F85" w14:textId="77777777" w:rsidR="009B6468" w:rsidRPr="00A87AF2" w:rsidRDefault="009B6468" w:rsidP="00B345CE">
            <w:pPr>
              <w:rPr>
                <w:sz w:val="4"/>
                <w:szCs w:val="4"/>
              </w:rPr>
            </w:pPr>
          </w:p>
          <w:p w14:paraId="44B629D0" w14:textId="77777777"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08E41167" w14:textId="77777777"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6D8791DF" w14:textId="77777777" w:rsidTr="00B345CE">
        <w:trPr>
          <w:trHeight w:val="720"/>
        </w:trPr>
        <w:tc>
          <w:tcPr>
            <w:tcW w:w="8571" w:type="dxa"/>
          </w:tcPr>
          <w:p w14:paraId="307C555D" w14:textId="77777777" w:rsidR="009B6468" w:rsidRDefault="00330B44"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2CE3AC6D" w14:textId="77777777" w:rsidR="009B6468" w:rsidRPr="00A87AF2" w:rsidRDefault="009B6468" w:rsidP="00B345CE">
            <w:pPr>
              <w:rPr>
                <w:sz w:val="4"/>
                <w:szCs w:val="4"/>
              </w:rPr>
            </w:pPr>
          </w:p>
          <w:p w14:paraId="355A8AB2" w14:textId="77777777"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37C2B594" w14:textId="77777777" w:rsidTr="00376699">
        <w:trPr>
          <w:trHeight w:val="720"/>
        </w:trPr>
        <w:tc>
          <w:tcPr>
            <w:tcW w:w="8571" w:type="dxa"/>
          </w:tcPr>
          <w:p w14:paraId="04F41598" w14:textId="77777777" w:rsidR="00376699" w:rsidRPr="00376699" w:rsidRDefault="00330B44"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22ED2C2E" w14:textId="77777777" w:rsidR="00376699" w:rsidRPr="00A87AF2" w:rsidRDefault="00376699" w:rsidP="00B345CE">
            <w:pPr>
              <w:rPr>
                <w:sz w:val="4"/>
                <w:szCs w:val="4"/>
              </w:rPr>
            </w:pPr>
          </w:p>
          <w:p w14:paraId="7FC4B0E1" w14:textId="77777777" w:rsidR="00376699" w:rsidRPr="00376699" w:rsidRDefault="00376699" w:rsidP="00376699">
            <w:pPr>
              <w:rPr>
                <w:sz w:val="4"/>
                <w:szCs w:val="4"/>
              </w:rPr>
            </w:pPr>
            <w:r w:rsidRPr="003A39F9">
              <w:rPr>
                <w:b/>
              </w:rPr>
              <w:t>(</w:t>
            </w:r>
            <w:r>
              <w:rPr>
                <w:b/>
              </w:rPr>
              <w:t>4-A4</w:t>
            </w:r>
            <w:r w:rsidRPr="003A39F9">
              <w:rPr>
                <w:b/>
              </w:rPr>
              <w:t>)</w:t>
            </w:r>
          </w:p>
        </w:tc>
      </w:tr>
    </w:tbl>
    <w:p w14:paraId="43BCC2C3" w14:textId="77777777"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4608D39C" w14:textId="77777777" w:rsidTr="00B345CE">
        <w:trPr>
          <w:trHeight w:val="720"/>
        </w:trPr>
        <w:tc>
          <w:tcPr>
            <w:tcW w:w="8571" w:type="dxa"/>
          </w:tcPr>
          <w:p w14:paraId="3B887E12" w14:textId="77777777" w:rsidR="009B6468" w:rsidRDefault="00330B44"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7E593A19" w14:textId="77777777" w:rsidR="009B6468" w:rsidRPr="00A87AF2" w:rsidRDefault="009B6468" w:rsidP="00B345CE">
            <w:pPr>
              <w:rPr>
                <w:sz w:val="4"/>
                <w:szCs w:val="4"/>
              </w:rPr>
            </w:pPr>
          </w:p>
          <w:p w14:paraId="4016CED0" w14:textId="77777777"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5BAADD8A" w14:textId="77777777"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1225892B" w14:textId="77777777" w:rsidTr="00B345CE">
        <w:trPr>
          <w:trHeight w:val="720"/>
        </w:trPr>
        <w:tc>
          <w:tcPr>
            <w:tcW w:w="8571" w:type="dxa"/>
          </w:tcPr>
          <w:p w14:paraId="4501D71E" w14:textId="77777777" w:rsidR="009B6468" w:rsidRDefault="00330B44"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72A66785" w14:textId="77777777" w:rsidR="009B6468" w:rsidRPr="00A87AF2" w:rsidRDefault="009B6468" w:rsidP="00B345CE">
            <w:pPr>
              <w:rPr>
                <w:sz w:val="4"/>
                <w:szCs w:val="4"/>
              </w:rPr>
            </w:pPr>
          </w:p>
          <w:p w14:paraId="74DE6069" w14:textId="77777777"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50BF530" w14:textId="77777777" w:rsidR="009B6468" w:rsidRDefault="009B6468" w:rsidP="009B6468">
      <w:r>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46DDDE97" w14:textId="77777777" w:rsidTr="00B345CE">
        <w:trPr>
          <w:trHeight w:val="720"/>
        </w:trPr>
        <w:tc>
          <w:tcPr>
            <w:tcW w:w="8571" w:type="dxa"/>
          </w:tcPr>
          <w:p w14:paraId="76C9FF9C" w14:textId="77777777"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E600752" w14:textId="77777777" w:rsidR="009B6468" w:rsidRPr="00A87AF2" w:rsidRDefault="009B6468" w:rsidP="00B345CE">
            <w:pPr>
              <w:rPr>
                <w:sz w:val="4"/>
                <w:szCs w:val="4"/>
              </w:rPr>
            </w:pPr>
          </w:p>
          <w:p w14:paraId="0505B42D" w14:textId="77777777"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48B12231" w14:textId="77777777"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7164FC">
        <w:instrText xml:space="preserve"> ADDIN EN.CITE &lt;EndNote&gt;&lt;Cite&gt;&lt;Author&gt;Cruz&lt;/Author&gt;&lt;Year&gt;1973&lt;/Year&gt;&lt;RecNum&gt;8188&lt;/RecNum&gt;&lt;DisplayText&gt;[192]&lt;/DisplayText&gt;&lt;record&gt;&lt;rec-number&gt;8188&lt;/rec-number&gt;&lt;foreign-keys&gt;&lt;key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7164FC">
        <w:rPr>
          <w:noProof/>
        </w:rPr>
        <w:t>[192]</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60E87165" w14:textId="77777777" w:rsidTr="00B345CE">
        <w:trPr>
          <w:trHeight w:val="720"/>
        </w:trPr>
        <w:tc>
          <w:tcPr>
            <w:tcW w:w="8571" w:type="dxa"/>
          </w:tcPr>
          <w:p w14:paraId="4E799BC0" w14:textId="77777777" w:rsidR="009B6468" w:rsidRDefault="00330B44"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2A58E872" w14:textId="77777777" w:rsidR="009B6468" w:rsidRPr="00A87AF2" w:rsidRDefault="009B6468" w:rsidP="00B345CE">
            <w:pPr>
              <w:rPr>
                <w:sz w:val="4"/>
                <w:szCs w:val="4"/>
              </w:rPr>
            </w:pPr>
          </w:p>
          <w:p w14:paraId="2FDA3322" w14:textId="77777777"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0532BEC" w14:textId="77777777"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3456F519" w14:textId="77777777" w:rsidTr="00B345CE">
        <w:trPr>
          <w:trHeight w:val="720"/>
        </w:trPr>
        <w:tc>
          <w:tcPr>
            <w:tcW w:w="8571" w:type="dxa"/>
          </w:tcPr>
          <w:p w14:paraId="21C8DCB8" w14:textId="77777777" w:rsidR="009B6468" w:rsidRDefault="00330B44"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1C84C78" w14:textId="77777777" w:rsidR="009B6468" w:rsidRPr="00A87AF2" w:rsidRDefault="009B6468" w:rsidP="00B345CE">
            <w:pPr>
              <w:rPr>
                <w:sz w:val="4"/>
                <w:szCs w:val="4"/>
              </w:rPr>
            </w:pPr>
          </w:p>
          <w:p w14:paraId="6C2A7853" w14:textId="77777777"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07059E1F" w14:textId="77777777"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6386E8E7" w14:textId="77777777" w:rsidTr="00376699">
        <w:trPr>
          <w:trHeight w:val="720"/>
        </w:trPr>
        <w:tc>
          <w:tcPr>
            <w:tcW w:w="8397" w:type="dxa"/>
          </w:tcPr>
          <w:p w14:paraId="7D8FBD29" w14:textId="77777777" w:rsidR="009B6468" w:rsidRDefault="00330B44"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0E58CD0D" w14:textId="77777777" w:rsidR="009B6468" w:rsidRPr="00A87AF2" w:rsidRDefault="009B6468" w:rsidP="00B345CE">
            <w:pPr>
              <w:rPr>
                <w:sz w:val="4"/>
                <w:szCs w:val="4"/>
              </w:rPr>
            </w:pPr>
          </w:p>
          <w:p w14:paraId="7FBF28A3" w14:textId="77777777"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49A1D124" w14:textId="77777777"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5C8C17B0" w14:textId="77777777" w:rsidTr="001E2CC1">
        <w:trPr>
          <w:trHeight w:val="720"/>
        </w:trPr>
        <w:tc>
          <w:tcPr>
            <w:tcW w:w="8397" w:type="dxa"/>
          </w:tcPr>
          <w:p w14:paraId="5FE12925" w14:textId="77777777"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5BF44CD4" w14:textId="77777777" w:rsidR="009B6468" w:rsidRPr="00A87AF2" w:rsidRDefault="009B6468" w:rsidP="00B345CE">
            <w:pPr>
              <w:rPr>
                <w:sz w:val="4"/>
                <w:szCs w:val="4"/>
              </w:rPr>
            </w:pPr>
          </w:p>
          <w:p w14:paraId="4634396E" w14:textId="77777777"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057595E8" w14:textId="77777777"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0B048607" w14:textId="77777777" w:rsidR="00420D0D" w:rsidRDefault="00420D0D" w:rsidP="00420D0D">
      <w:pPr>
        <w:pStyle w:val="Titre2"/>
      </w:pPr>
      <w:bookmarkStart w:id="120" w:name="_Toc500767918"/>
      <w:r>
        <w:t>Acknowledgements</w:t>
      </w:r>
      <w:bookmarkEnd w:id="120"/>
    </w:p>
    <w:p w14:paraId="47967C7B" w14:textId="77777777"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73324E87" w14:textId="77777777" w:rsidR="00913E2F" w:rsidRDefault="00913E2F">
      <w:pPr>
        <w:spacing w:after="0" w:line="240" w:lineRule="auto"/>
        <w:jc w:val="left"/>
      </w:pPr>
      <w:r>
        <w:br w:type="page"/>
      </w:r>
    </w:p>
    <w:p w14:paraId="6BFB74B2" w14:textId="77777777" w:rsidR="00913E2F" w:rsidRPr="00B30120" w:rsidRDefault="00913E2F" w:rsidP="00913E2F">
      <w:pPr>
        <w:pStyle w:val="Titre1"/>
        <w:rPr>
          <w:b w:val="0"/>
          <w:i/>
          <w:sz w:val="40"/>
          <w:szCs w:val="40"/>
        </w:rPr>
      </w:pPr>
      <w:commentRangeStart w:id="121"/>
      <w:r w:rsidRPr="00C80E78">
        <w:br/>
      </w:r>
      <w:bookmarkStart w:id="122" w:name="_Toc500767919"/>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commentRangeEnd w:id="121"/>
      <w:r w:rsidR="00945D88">
        <w:rPr>
          <w:rStyle w:val="Marquedecommentaire"/>
          <w:rFonts w:eastAsiaTheme="minorHAnsi" w:cs="Times New Roman"/>
          <w:b w:val="0"/>
          <w:color w:val="auto"/>
        </w:rPr>
        <w:commentReference w:id="121"/>
      </w:r>
      <w:bookmarkEnd w:id="122"/>
    </w:p>
    <w:p w14:paraId="28B8C0FC" w14:textId="77777777" w:rsidR="00F60776" w:rsidRDefault="00913E2F" w:rsidP="00F60776">
      <w:pPr>
        <w:pStyle w:val="Titre2"/>
      </w:pPr>
      <w:bookmarkStart w:id="123" w:name="_Toc500767920"/>
      <w:r>
        <w:t>Preface</w:t>
      </w:r>
      <w:bookmarkEnd w:id="123"/>
    </w:p>
    <w:p w14:paraId="52D041D0" w14:textId="30223962" w:rsidR="006A68DC" w:rsidRDefault="00A275DE" w:rsidP="000B56D6">
      <w:r>
        <w:t xml:space="preserve">In the </w:t>
      </w:r>
      <w:r w:rsidR="00D47C3E">
        <w:t>previous</w:t>
      </w:r>
      <w:r>
        <w:t xml:space="preserve"> chapter, we </w:t>
      </w:r>
      <w:r w:rsidR="000B56D6">
        <w:t xml:space="preserve">reported </w:t>
      </w:r>
      <w:r>
        <w:t xml:space="preserve">differences </w:t>
      </w:r>
      <w:r w:rsidR="000B56D6">
        <w:t>in the</w:t>
      </w:r>
      <w:r>
        <w:t xml:space="preserve"> sensitivity of </w:t>
      </w:r>
      <w:r w:rsidR="000B56D6">
        <w:t>qMT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qMT measurement protocol</w:t>
      </w:r>
      <w:r w:rsidR="000B56D6">
        <w:t xml:space="preserve"> (“uniform”</w:t>
      </w:r>
      <w:r w:rsidR="00D47C3E">
        <w:t>: logarithmically uniform off-resonance frequencies</w:t>
      </w:r>
      <w:r w:rsidR="000B56D6">
        <w:t>)</w:t>
      </w:r>
      <w:r>
        <w:t>.</w:t>
      </w:r>
      <w:r w:rsidR="000B56D6">
        <w:t xml:space="preserve"> We concluded that VFA T</w:t>
      </w:r>
      <w:r w:rsidR="000B56D6">
        <w:rPr>
          <w:vertAlign w:val="subscript"/>
        </w:rPr>
        <w:t>1</w:t>
      </w:r>
      <w:r w:rsidR="000B56D6">
        <w:t xml:space="preserve"> mapping </w:t>
      </w:r>
      <w:r w:rsidR="00D46C92">
        <w:t xml:space="preserve">is the most robust approach for estimating the </w:t>
      </w:r>
      <w:r w:rsidR="000B56D6">
        <w:t xml:space="preserve">qMT pool-size ratio </w:t>
      </w:r>
      <w:r w:rsidR="00D46C92">
        <w:t xml:space="preserve">in the presence of </w:t>
      </w:r>
      <w:r w:rsidR="000B56D6">
        <w:t>B</w:t>
      </w:r>
      <w:r w:rsidR="000B56D6">
        <w:rPr>
          <w:vertAlign w:val="subscript"/>
        </w:rPr>
        <w:t>1</w:t>
      </w:r>
      <w:r w:rsidR="000B56D6">
        <w:t>-inaccuracies. The next logical step is to investigate how the B</w:t>
      </w:r>
      <w:r w:rsidR="000B56D6">
        <w:rPr>
          <w:vertAlign w:val="subscript"/>
        </w:rPr>
        <w:t>1</w:t>
      </w:r>
      <w:r w:rsidR="000B56D6">
        <w:t>-sensitivity of qMT will change for a fixed T</w:t>
      </w:r>
      <w:r w:rsidR="000B56D6">
        <w:rPr>
          <w:vertAlign w:val="subscript"/>
        </w:rPr>
        <w:t>1</w:t>
      </w:r>
      <w:r w:rsidR="000B56D6">
        <w:t xml:space="preserve"> mapping method</w:t>
      </w:r>
      <w:r w:rsidR="00D47C3E">
        <w:t>, but</w:t>
      </w:r>
      <w:r w:rsidR="000B56D6">
        <w:t xml:space="preserve"> between differen</w:t>
      </w:r>
      <w:r w:rsidR="00D47C3E">
        <w:t>t qMT measurement protocols. Or</w:t>
      </w:r>
      <w:r w:rsidR="000B56D6">
        <w:t xml:space="preserve"> more </w:t>
      </w:r>
      <w:r w:rsidR="00D47C3E">
        <w:t>generally</w:t>
      </w:r>
      <w:r w:rsidR="000B56D6">
        <w:t xml:space="preserve">, can the qMT acquisition protocol </w:t>
      </w:r>
      <w:r w:rsidR="00D46C92">
        <w:t xml:space="preserve">itself </w:t>
      </w:r>
      <w:r w:rsidR="000B56D6">
        <w:t>be optimized for reduced B</w:t>
      </w:r>
      <w:r w:rsidR="000B56D6">
        <w:rPr>
          <w:vertAlign w:val="subscript"/>
        </w:rPr>
        <w:t>1</w:t>
      </w:r>
      <w:r w:rsidR="000B56D6">
        <w:t>-sensitivity?</w:t>
      </w:r>
    </w:p>
    <w:p w14:paraId="1A79A03B" w14:textId="45B96F29"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r w:rsidR="00EC4198">
        <w:t xml:space="preserve">qMT </w:t>
      </w:r>
      <w:r w:rsidR="00D47C3E">
        <w:t xml:space="preserve">acquisition protocols </w:t>
      </w:r>
      <w:r w:rsidR="00EC4198">
        <w:t>for B</w:t>
      </w:r>
      <w:r w:rsidR="00EC4198">
        <w:rPr>
          <w:vertAlign w:val="subscript"/>
        </w:rPr>
        <w:t>1</w:t>
      </w:r>
      <w:r w:rsidR="00EC4198">
        <w:t>-insensitivity</w:t>
      </w:r>
      <w:r w:rsidR="00D47C3E">
        <w:t>,</w:t>
      </w:r>
      <w:r w:rsidR="00EC4198">
        <w:t xml:space="preserve"> by sensitivity-regularizing the Cramér-Rao lower bound</w:t>
      </w:r>
      <w:r w:rsidR="00EE241C">
        <w:t xml:space="preserve"> (CRLB)</w:t>
      </w:r>
      <w:r w:rsidR="00EC4198">
        <w:t xml:space="preserve"> </w:t>
      </w:r>
      <w:r w:rsidR="00D47C3E">
        <w:t>with an</w:t>
      </w:r>
      <w:r w:rsidR="00EC4198">
        <w:t xml:space="preserve">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 xml:space="preserve">The regularization term was optimized using simulations to minimize the </w:t>
      </w:r>
      <w:r w:rsidR="00D47C3E">
        <w:t xml:space="preserve">error in the pool-size ratio, while reducing the </w:t>
      </w:r>
      <w:r w:rsidR="00EE241C">
        <w:t>impact on the CRLB (a marker for the sensitivity to noise). Using Monte Carlo Simulations, three protocols were compared (Uniform (same as Chapter 4), CRLB, and CRLB with B</w:t>
      </w:r>
      <w:r w:rsidR="00EE241C">
        <w:rPr>
          <w:vertAlign w:val="subscript"/>
        </w:rPr>
        <w:t>1</w:t>
      </w:r>
      <w:r w:rsidR="00D47C3E">
        <w:t>-sensitivity regularization)</w:t>
      </w:r>
      <w:r w:rsidR="00EE241C" w:rsidRPr="00EE241C">
        <w:t xml:space="preserve"> </w:t>
      </w:r>
      <w:r w:rsidR="00EE241C">
        <w:t>for a wide range of conditions (SNRs, B</w:t>
      </w:r>
      <w:r w:rsidR="00EE241C">
        <w:rPr>
          <w:vertAlign w:val="subscript"/>
        </w:rPr>
        <w:t>1</w:t>
      </w:r>
      <w:r w:rsidR="00EE241C">
        <w:t xml:space="preserve">-inaccuracies, different tissues). All the code developed for this project wraps around an open-source quantitative MRI Matlab package </w:t>
      </w:r>
      <w:r w:rsidR="00D47C3E">
        <w:t xml:space="preserve">currently </w:t>
      </w:r>
      <w:r w:rsidR="00EE241C">
        <w:t>available online (a p</w:t>
      </w:r>
      <w:r w:rsidR="001F64C9">
        <w:t xml:space="preserve">roject I was also involved with </w:t>
      </w:r>
      <w:r w:rsidR="0050242A">
        <w:t xml:space="preserve">a resulting publication </w:t>
      </w:r>
      <w:r w:rsidR="00EE241C">
        <w:t xml:space="preserve">– Cabana </w:t>
      </w:r>
      <w:r w:rsidR="001F64C9">
        <w:t xml:space="preserve">et al. </w:t>
      </w:r>
      <w:r w:rsidR="00EE241C">
        <w:t>20</w:t>
      </w:r>
      <w:r w:rsidR="001F64C9">
        <w:t>15</w:t>
      </w:r>
      <w:r w:rsidR="0050242A">
        <w:t xml:space="preserve"> (not included in this thesis)</w:t>
      </w:r>
      <w:r w:rsidR="00EE241C">
        <w:t>)</w:t>
      </w:r>
      <w:r w:rsidR="00D47C3E">
        <w:t>, and the optimization code</w:t>
      </w:r>
      <w:r w:rsidR="001F64C9">
        <w:t xml:space="preserve"> developed</w:t>
      </w:r>
      <w:r w:rsidR="00D47C3E">
        <w:t xml:space="preserve"> for this current work</w:t>
      </w:r>
      <w:r w:rsidR="001F64C9">
        <w:t xml:space="preserve"> has also been released as an open-source package</w:t>
      </w:r>
      <w:commentRangeStart w:id="124"/>
      <w:r w:rsidR="001F64C9">
        <w:t>.</w:t>
      </w:r>
      <w:commentRangeEnd w:id="124"/>
      <w:r w:rsidR="00F54F3D">
        <w:rPr>
          <w:rStyle w:val="Marquedecommentaire"/>
        </w:rPr>
        <w:commentReference w:id="124"/>
      </w:r>
    </w:p>
    <w:p w14:paraId="4704BED7" w14:textId="77777777" w:rsidR="00F60776" w:rsidRDefault="00F60776" w:rsidP="00F60776">
      <w:pPr>
        <w:spacing w:after="0" w:line="240" w:lineRule="auto"/>
        <w:jc w:val="left"/>
      </w:pPr>
      <w:r>
        <w:br w:type="page"/>
      </w:r>
    </w:p>
    <w:p w14:paraId="1C1A1BEB" w14:textId="77777777" w:rsidR="00F60776" w:rsidRDefault="00F60776" w:rsidP="000F511A">
      <w:pPr>
        <w:spacing w:line="360" w:lineRule="auto"/>
        <w:jc w:val="center"/>
        <w:rPr>
          <w:b/>
          <w:sz w:val="40"/>
          <w:szCs w:val="40"/>
        </w:rPr>
      </w:pPr>
    </w:p>
    <w:p w14:paraId="30ADC9BC" w14:textId="77777777"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1620F017" w14:textId="77777777" w:rsidR="00F60776" w:rsidRDefault="00F60776" w:rsidP="000F511A">
      <w:pPr>
        <w:spacing w:line="360" w:lineRule="auto"/>
        <w:jc w:val="center"/>
      </w:pPr>
    </w:p>
    <w:p w14:paraId="08A75E14" w14:textId="77777777" w:rsidR="00F60776" w:rsidRDefault="00F60776" w:rsidP="000F511A">
      <w:pPr>
        <w:spacing w:line="360" w:lineRule="auto"/>
        <w:jc w:val="center"/>
      </w:pPr>
    </w:p>
    <w:p w14:paraId="17D0CFD4" w14:textId="77777777" w:rsidR="00F60776" w:rsidRPr="005F271E" w:rsidRDefault="00F60776" w:rsidP="000F511A">
      <w:pPr>
        <w:spacing w:line="360" w:lineRule="auto"/>
        <w:jc w:val="center"/>
        <w:rPr>
          <w:i/>
          <w:sz w:val="32"/>
          <w:szCs w:val="32"/>
        </w:rPr>
      </w:pPr>
      <w:r w:rsidRPr="005F271E">
        <w:rPr>
          <w:i/>
          <w:sz w:val="32"/>
          <w:szCs w:val="32"/>
        </w:rPr>
        <w:t>Mathieu Boudreau and G. Bruce Pike</w:t>
      </w:r>
    </w:p>
    <w:p w14:paraId="40C1B216" w14:textId="77777777" w:rsidR="00F60776" w:rsidRPr="005F271E" w:rsidRDefault="00F60776" w:rsidP="000F511A">
      <w:pPr>
        <w:spacing w:line="360" w:lineRule="auto"/>
        <w:jc w:val="center"/>
      </w:pPr>
    </w:p>
    <w:p w14:paraId="61D9C710" w14:textId="77777777" w:rsidR="00F60776" w:rsidRPr="005F271E" w:rsidRDefault="00F60776" w:rsidP="000F511A">
      <w:pPr>
        <w:spacing w:line="360" w:lineRule="auto"/>
        <w:jc w:val="center"/>
      </w:pPr>
    </w:p>
    <w:p w14:paraId="7AB69F2E"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4B0596E7" w14:textId="77777777" w:rsidR="00F60776" w:rsidRDefault="00F60776" w:rsidP="000F511A">
      <w:pPr>
        <w:spacing w:line="360" w:lineRule="auto"/>
        <w:jc w:val="center"/>
      </w:pPr>
    </w:p>
    <w:p w14:paraId="307B0B0A" w14:textId="77777777" w:rsidR="00F60776" w:rsidRDefault="00F60776" w:rsidP="000F511A">
      <w:pPr>
        <w:spacing w:line="360" w:lineRule="auto"/>
        <w:jc w:val="center"/>
      </w:pPr>
    </w:p>
    <w:p w14:paraId="7B63406B" w14:textId="77777777" w:rsidR="00F60776" w:rsidRPr="00813BAC" w:rsidRDefault="00F60776" w:rsidP="000F511A">
      <w:pPr>
        <w:spacing w:line="360" w:lineRule="auto"/>
        <w:jc w:val="center"/>
        <w:rPr>
          <w:b/>
          <w:sz w:val="28"/>
          <w:szCs w:val="28"/>
        </w:rPr>
      </w:pPr>
      <w:r>
        <w:rPr>
          <w:b/>
          <w:sz w:val="28"/>
          <w:szCs w:val="28"/>
        </w:rPr>
        <w:t>Submitted to Magnetic Resonance in Medicine</w:t>
      </w:r>
      <w:r w:rsidR="00F97238">
        <w:rPr>
          <w:b/>
          <w:sz w:val="28"/>
          <w:szCs w:val="28"/>
        </w:rPr>
        <w:t xml:space="preserve"> (2017)</w:t>
      </w:r>
    </w:p>
    <w:p w14:paraId="29AB3525" w14:textId="77777777" w:rsidR="00F60776" w:rsidRDefault="00F60776" w:rsidP="00F60776">
      <w:pPr>
        <w:spacing w:after="0" w:line="240" w:lineRule="auto"/>
        <w:jc w:val="left"/>
      </w:pPr>
      <w:r>
        <w:br w:type="page"/>
      </w:r>
    </w:p>
    <w:p w14:paraId="2822920D" w14:textId="77777777" w:rsidR="00F60776" w:rsidRDefault="00F60776" w:rsidP="00F60776">
      <w:pPr>
        <w:pStyle w:val="Titre2"/>
      </w:pPr>
      <w:bookmarkStart w:id="125" w:name="_Toc500767921"/>
      <w:r>
        <w:t>Abstract</w:t>
      </w:r>
      <w:bookmarkEnd w:id="125"/>
    </w:p>
    <w:p w14:paraId="5149CCBF" w14:textId="77777777"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74094EE" w14:textId="77777777"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239E2443" w14:textId="77777777"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04E1E1DB" w14:textId="77777777"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68A234EB" w14:textId="77777777" w:rsidR="00F60776" w:rsidRDefault="00F60776" w:rsidP="00F60776">
      <w:pPr>
        <w:pStyle w:val="Titre2"/>
      </w:pPr>
      <w:bookmarkStart w:id="126" w:name="_Toc500767922"/>
      <w:r>
        <w:t>Introduction</w:t>
      </w:r>
      <w:bookmarkEnd w:id="126"/>
    </w:p>
    <w:p w14:paraId="31D51B93" w14:textId="77777777"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7164FC">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7164FC">
        <w:rPr>
          <w:noProof/>
        </w:rPr>
        <w:t>[141]</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PjxSZWNOdW0+MjcxNzwvUmVjTnVtPjxEaXNwbGF5VGV4dD5bMzksMTg0XTwvRGlzcGxheVRleHQ+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256BD">
        <w:instrText xml:space="preserve"> ADDIN EN.CITE </w:instrText>
      </w:r>
      <w:r w:rsidR="00E256BD">
        <w:fldChar w:fldCharType="begin">
          <w:fldData xml:space="preserve">PEVuZE5vdGU+PENpdGU+PEF1dGhvcj5TY2htaWVyZXI8L0F1dGhvcj48WWVhcj4yMDA3PC9ZZWFy
PjxSZWNOdW0+MjcxNzwvUmVjTnVtPjxEaXNwbGF5VGV4dD5bMzksMTg0XTwvRGlzcGxheVRleHQ+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256BD">
        <w:instrText xml:space="preserve"> ADDIN EN.CITE.DATA </w:instrText>
      </w:r>
      <w:r w:rsidR="00E256BD">
        <w:fldChar w:fldCharType="end"/>
      </w:r>
      <w:r w:rsidRPr="00F60776">
        <w:fldChar w:fldCharType="separate"/>
      </w:r>
      <w:r w:rsidR="00E256BD">
        <w:rPr>
          <w:noProof/>
        </w:rPr>
        <w:t>[39,184]</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PFJlY051bT4xNTwvUmVjTnVtPjxEaXNwbGF5VGV4dD5bMTUxLDE4Nl08L0Rpc3BsYXlUZXh0Pjxy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E256BD">
        <w:instrText xml:space="preserve"> ADDIN EN.CITE </w:instrText>
      </w:r>
      <w:r w:rsidR="00E256BD">
        <w:fldChar w:fldCharType="begin">
          <w:fldData xml:space="preserve">PEVuZE5vdGU+PENpdGU+PEF1dGhvcj5MZXZlc3F1ZTwvQXV0aG9yPjxZZWFyPjIwMTA8L1llYXI+
PFJlY051bT4xNTwvUmVjTnVtPjxEaXNwbGF5VGV4dD5bMTUxLDE4Nl08L0Rpc3BsYXlUZXh0Pjxy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E256BD">
        <w:instrText xml:space="preserve"> ADDIN EN.CITE.DATA </w:instrText>
      </w:r>
      <w:r w:rsidR="00E256BD">
        <w:fldChar w:fldCharType="end"/>
      </w:r>
      <w:r w:rsidRPr="00F60776">
        <w:fldChar w:fldCharType="separate"/>
      </w:r>
      <w:r w:rsidR="00E256BD">
        <w:rPr>
          <w:noProof/>
        </w:rPr>
        <w:t>[151,186]</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ZWNOdW0+ODI2MDwvUmVjTnVtPjxEaXNwbGF5VGV4dD5bMTU1XTwvRGlzcGxheVRleHQ+PHJlY29y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7164FC">
        <w:instrText xml:space="preserve"> ADDIN EN.CITE </w:instrText>
      </w:r>
      <w:r w:rsidR="007164FC">
        <w:fldChar w:fldCharType="begin">
          <w:fldData xml:space="preserve">PEVuZE5vdGU+PENpdGU+PEF1dGhvcj5UdXJhdGk8L0F1dGhvcj48WWVhcj4yMDE1PC9ZZWFyPjxS
ZWNOdW0+ODI2MDwvUmVjTnVtPjxEaXNwbGF5VGV4dD5bMTU1XTwvRGlzcGxheVRleHQ+PHJlY29y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7164FC">
        <w:instrText xml:space="preserve"> ADDIN EN.CITE.DATA </w:instrText>
      </w:r>
      <w:r w:rsidR="007164FC">
        <w:fldChar w:fldCharType="end"/>
      </w:r>
      <w:r w:rsidRPr="00F60776">
        <w:fldChar w:fldCharType="separate"/>
      </w:r>
      <w:r w:rsidR="007164FC">
        <w:rPr>
          <w:noProof/>
        </w:rPr>
        <w:t>[155]</w:t>
      </w:r>
      <w:r w:rsidRPr="00F60776">
        <w:fldChar w:fldCharType="end"/>
      </w:r>
      <w:r w:rsidRPr="00F60776">
        <w:t>.</w:t>
      </w:r>
    </w:p>
    <w:p w14:paraId="578FA813" w14:textId="77777777"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7164FC">
        <w:rPr>
          <w:noProof/>
        </w:rPr>
        <w:t>[142]</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ZWNOdW0+MjcxMzwvUmVjTnVtPjxEaXNwbGF5VGV4dD5bMTg4XTwvRGlzcGxheVRleHQ+PHJlY29y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256BD">
        <w:instrText xml:space="preserve"> ADDIN EN.CITE </w:instrText>
      </w:r>
      <w:r w:rsidR="00E256BD">
        <w:fldChar w:fldCharType="begin">
          <w:fldData xml:space="preserve">PEVuZE5vdGU+PENpdGU+PEF1dGhvcj5Eb3J0Y2g8L0F1dGhvcj48WWVhcj4yMDExPC9ZZWFyPjxS
ZWNOdW0+MjcxMzwvUmVjTnVtPjxEaXNwbGF5VGV4dD5bMTg4XTwvRGlzcGxheVRleHQ+PHJlY29y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256BD">
        <w:instrText xml:space="preserve"> ADDIN EN.CITE.DATA </w:instrText>
      </w:r>
      <w:r w:rsidR="00E256BD">
        <w:fldChar w:fldCharType="end"/>
      </w:r>
      <w:r w:rsidRPr="00F60776">
        <w:fldChar w:fldCharType="separate"/>
      </w:r>
      <w:r w:rsidR="00E256BD">
        <w:rPr>
          <w:noProof/>
        </w:rPr>
        <w:t>[188]</w:t>
      </w:r>
      <w:r w:rsidRPr="00F60776">
        <w:fldChar w:fldCharType="end"/>
      </w:r>
      <w:r w:rsidRPr="00F60776">
        <w:t xml:space="preserve"> and balanced steady-state free precession have also been proposed </w:t>
      </w:r>
      <w:r w:rsidRPr="00F60776">
        <w:fldChar w:fldCharType="begin"/>
      </w:r>
      <w:r w:rsidR="00E256BD">
        <w:instrText xml:space="preserve"> ADDIN EN.CITE &lt;EndNote&gt;&lt;Cite&gt;&lt;Author&gt;Gloor&lt;/Author&gt;&lt;Year&gt;2008&lt;/Year&gt;&lt;RecNum&gt;19&lt;/RecNum&gt;&lt;DisplayText&gt;[187]&lt;/DisplayText&gt;&lt;record&gt;&lt;rec-number&gt;19&lt;/rec-number&gt;&lt;foreign-keys&gt;&lt;key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E256BD">
        <w:rPr>
          <w:noProof/>
        </w:rPr>
        <w:t>[187]</w:t>
      </w:r>
      <w:r w:rsidRPr="00F60776">
        <w:fldChar w:fldCharType="end"/>
      </w:r>
      <w:r w:rsidRPr="00F60776">
        <w:t xml:space="preserve">. Analytically solving the Bloch-McConnell equations is challenging unless a long continuous-wave MT pulse is used </w:t>
      </w:r>
      <w:r w:rsidRPr="00F60776">
        <w:fldChar w:fldCharType="begin"/>
      </w:r>
      <w:r w:rsidR="007164FC">
        <w:instrText xml:space="preserve"> ADDIN EN.CITE &lt;EndNote&gt;&lt;Cite&gt;&lt;Author&gt;Henkelman&lt;/Author&gt;&lt;Year&gt;1993&lt;/Year&gt;&lt;RecNum&gt;2832&lt;/RecNum&gt;&lt;DisplayText&gt;[140]&lt;/DisplayText&gt;&lt;record&gt;&lt;rec-number&gt;2832&lt;/rec-number&gt;&lt;foreign-keys&gt;&lt;key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7164FC">
        <w:rPr>
          <w:noProof/>
        </w:rPr>
        <w:t>[140]</w:t>
      </w:r>
      <w:r w:rsidRPr="00F60776">
        <w:fldChar w:fldCharType="end"/>
      </w:r>
      <w:r w:rsidRPr="00F60776">
        <w:t xml:space="preserve">, which is impractical for in vivo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TnVtPjE3PC9SZWNOdW0+PERpc3BsYXlUZXh0PlsxNDIsMTQ3LDE0OF08L0Rpc3BsYXlUZXh0Pjxy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TnVtPjE3PC9SZWNOdW0+PERpc3BsYXlUZXh0PlsxNDIsMTQ3LDE0OF08L0Rpc3BsYXlUZXh0Pjxy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7164FC">
        <w:instrText xml:space="preserve"> ADDIN EN.CITE.DATA </w:instrText>
      </w:r>
      <w:r w:rsidR="007164FC">
        <w:fldChar w:fldCharType="end"/>
      </w:r>
      <w:r w:rsidRPr="00F60776">
        <w:fldChar w:fldCharType="separate"/>
      </w:r>
      <w:r w:rsidR="007164FC">
        <w:rPr>
          <w:noProof/>
        </w:rPr>
        <w:t>[142,147,148]</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7164FC">
        <w:instrText xml:space="preserve"> ADDIN EN.CITE &lt;EndNote&gt;&lt;Cite&gt;&lt;Author&gt;Skinner&lt;/Author&gt;&lt;Year&gt;1997&lt;/Year&gt;&lt;RecNum&gt;3546&lt;/RecNum&gt;&lt;DisplayText&gt;[194]&lt;/DisplayText&gt;&lt;record&gt;&lt;rec-number&gt;3546&lt;/rec-number&gt;&lt;foreign-keys&gt;&lt;key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7164FC">
        <w:rPr>
          <w:noProof/>
        </w:rPr>
        <w:t>[194]</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dW0+ODI2MTwvUmVjTnVtPjxEaXNwbGF5VGV4dD5bODEsMTk2XTwvRGlzcGxheVRleHQ+PHJlY29y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7164FC">
        <w:instrText xml:space="preserve"> ADDIN EN.CITE </w:instrText>
      </w:r>
      <w:r w:rsidR="007164FC">
        <w:fldChar w:fldCharType="begin">
          <w:fldData xml:space="preserve">PEVuZE5vdGU+PENpdGU+PEF1dGhvcj5KaW48L0F1dGhvcj48WWVhcj4xOTk3PC9ZZWFyPjxSZWNO
dW0+ODI2MTwvUmVjTnVtPjxEaXNwbGF5VGV4dD5bODEsMTk2XTwvRGlzcGxheVRleHQ+PHJlY29y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7164FC">
        <w:instrText xml:space="preserve"> ADDIN EN.CITE.DATA </w:instrText>
      </w:r>
      <w:r w:rsidR="007164FC">
        <w:fldChar w:fldCharType="end"/>
      </w:r>
      <w:r w:rsidRPr="00F60776">
        <w:fldChar w:fldCharType="separate"/>
      </w:r>
      <w:r w:rsidR="007164FC">
        <w:rPr>
          <w:noProof/>
        </w:rPr>
        <w:t>[81,196]</w:t>
      </w:r>
      <w:r w:rsidRPr="00F60776">
        <w:fldChar w:fldCharType="end"/>
      </w:r>
      <w:r w:rsidRPr="00F60776">
        <w:t>, and T</w:t>
      </w:r>
      <w:r w:rsidRPr="00F60776">
        <w:rPr>
          <w:vertAlign w:val="subscript"/>
        </w:rPr>
        <w:t>1</w:t>
      </w:r>
      <w:r w:rsidRPr="00F60776">
        <w:t xml:space="preserve"> mapping to constrain the magnetization transfer fitting parameters </w:t>
      </w:r>
      <w:r w:rsidRPr="00F60776">
        <w:fldChar w:fldCharType="begin">
          <w:fldData xml:space="preserve">PEVuZE5vdGU+PENpdGU+PEF1dGhvcj5DYWluZXM8L0F1dGhvcj48WWVhcj4xOTkxPC9ZZWFyPjxS
ZWNOdW0+ODI2MzwvUmVjTnVtPjxEaXNwbGF5VGV4dD5bMTQwLDE0MiwxOTddPC9EaXNwbGF5VGV4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7164FC">
        <w:instrText xml:space="preserve"> ADDIN EN.CITE </w:instrText>
      </w:r>
      <w:r w:rsidR="007164FC">
        <w:fldChar w:fldCharType="begin">
          <w:fldData xml:space="preserve">PEVuZE5vdGU+PENpdGU+PEF1dGhvcj5DYWluZXM8L0F1dGhvcj48WWVhcj4xOTkxPC9ZZWFyPjxS
ZWNOdW0+ODI2MzwvUmVjTnVtPjxEaXNwbGF5VGV4dD5bMTQwLDE0MiwxOTddPC9EaXNwbGF5VGV4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7164FC">
        <w:instrText xml:space="preserve"> ADDIN EN.CITE.DATA </w:instrText>
      </w:r>
      <w:r w:rsidR="007164FC">
        <w:fldChar w:fldCharType="end"/>
      </w:r>
      <w:r w:rsidRPr="00F60776">
        <w:fldChar w:fldCharType="separate"/>
      </w:r>
      <w:r w:rsidR="007164FC">
        <w:rPr>
          <w:noProof/>
        </w:rPr>
        <w:t>[140,142,197]</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F60776">
        <w:fldChar w:fldCharType="separate"/>
      </w:r>
      <w:r w:rsidR="007164FC">
        <w:rPr>
          <w:noProof/>
        </w:rPr>
        <w:t>[162]</w:t>
      </w:r>
      <w:r w:rsidRPr="00F60776">
        <w:fldChar w:fldCharType="end"/>
      </w:r>
      <w:r w:rsidRPr="00F60776">
        <w:t>, makes it a challenge to acquire qMT data in a clinically feasible acquisition time.</w:t>
      </w:r>
    </w:p>
    <w:p w14:paraId="3D2FBA4B" w14:textId="77777777"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7164FC">
        <w:rPr>
          <w:noProof/>
        </w:rPr>
        <w:t>[142]</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cj48UmVjTnVtPjM2ODg8L1JlY051bT48RGlzcGxheVRleHQ+WzE5MF08L0Rpc3BsYXlUZXh0Pjxy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E256BD">
        <w:instrText xml:space="preserve"> ADDIN EN.CITE </w:instrText>
      </w:r>
      <w:r w:rsidR="00E256BD">
        <w:fldChar w:fldCharType="begin">
          <w:fldData xml:space="preserve">PEVuZE5vdGU+PENpdGU+PEF1dGhvcj5DZXJjaWduYW5pPC9BdXRob3I+PFllYXI+MjAwNTwvWWVh
cj48UmVjTnVtPjM2ODg8L1JlY051bT48RGlzcGxheVRleHQ+WzE5MF08L0Rpc3BsYXlUZXh0Pjxy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E256BD">
        <w:instrText xml:space="preserve"> ADDIN EN.CITE.DATA </w:instrText>
      </w:r>
      <w:r w:rsidR="00E256BD">
        <w:fldChar w:fldCharType="end"/>
      </w:r>
      <w:r w:rsidRPr="00F60776">
        <w:fldChar w:fldCharType="separate"/>
      </w:r>
      <w:r w:rsidR="00E256BD">
        <w:rPr>
          <w:noProof/>
        </w:rPr>
        <w:t>[190]</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7164FC">
        <w:rPr>
          <w:noProof/>
        </w:rPr>
        <w:t>[161]</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F60776">
        <w:fldChar w:fldCharType="separate"/>
      </w:r>
      <w:r w:rsidR="007164FC">
        <w:rPr>
          <w:noProof/>
        </w:rPr>
        <w:t>[162]</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PjxSZWNOdW0+ODI1NzwvUmVjTnVtPjxEaXNwbGF5VGV4dD5bMTk4XTwvRGlzcGxheVRleHQ+PHJl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7164FC">
        <w:instrText xml:space="preserve"> ADDIN EN.CITE </w:instrText>
      </w:r>
      <w:r w:rsidR="007164FC">
        <w:fldChar w:fldCharType="begin">
          <w:fldData xml:space="preserve">PEVuZE5vdGU+PENpdGU+PEF1dGhvcj5CYXR0aXN0b248L0F1dGhvcj48WWVhcj4yMDE3PC9ZZWFy
PjxSZWNOdW0+ODI1NzwvUmVjTnVtPjxEaXNwbGF5VGV4dD5bMTk4XTwvRGlzcGxheVRleHQ+PHJl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7164FC">
        <w:instrText xml:space="preserve"> ADDIN EN.CITE.DATA </w:instrText>
      </w:r>
      <w:r w:rsidR="007164FC">
        <w:fldChar w:fldCharType="end"/>
      </w:r>
      <w:r w:rsidRPr="00F60776">
        <w:fldChar w:fldCharType="separate"/>
      </w:r>
      <w:r w:rsidR="007164FC">
        <w:rPr>
          <w:noProof/>
        </w:rPr>
        <w:t>[198]</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rsidRPr="00F60776">
        <w:fldChar w:fldCharType="separate"/>
      </w:r>
      <w:r w:rsidR="00850EAF">
        <w:rPr>
          <w:noProof/>
        </w:rPr>
        <w:t>[52]</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rsidRPr="00F60776">
        <w:fldChar w:fldCharType="separate"/>
      </w:r>
      <w:r w:rsidR="00850EAF">
        <w:rPr>
          <w:noProof/>
        </w:rPr>
        <w:t>[61]</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7164FC">
        <w:instrText xml:space="preserve"> ADDIN EN.CITE &lt;EndNote&gt;&lt;Cite&gt;&lt;Author&gt;Boudreau&lt;/Author&gt;&lt;Year&gt;2017&lt;/Year&gt;&lt;RecNum&gt;8255&lt;/RecNum&gt;&lt;DisplayText&gt;[199]&lt;/DisplayText&gt;&lt;record&gt;&lt;rec-number&gt;8255&lt;/rec-number&gt;&lt;foreign-keys&gt;&lt;key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7164FC">
        <w:rPr>
          <w:noProof/>
        </w:rPr>
        <w:t>[199]</w:t>
      </w:r>
      <w:r w:rsidRPr="00F60776">
        <w:fldChar w:fldCharType="end"/>
      </w:r>
      <w:r w:rsidRPr="00F60776">
        <w:t>. Since that work used a fixed “uniform” qMT sampling protocol to demonstrate the benefit of using VFA T</w:t>
      </w:r>
      <w:r w:rsidRPr="00F60776">
        <w:rPr>
          <w:vertAlign w:val="subscript"/>
        </w:rPr>
        <w:t>1</w:t>
      </w:r>
      <w:r w:rsidRPr="00F60776">
        <w:t xml:space="preserve"> mapping for F, it raises an 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6B0A9D78"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1147F6B6" w14:textId="77777777" w:rsidR="00F60776" w:rsidRDefault="00F60776" w:rsidP="00F60776">
      <w:pPr>
        <w:pStyle w:val="Titre2"/>
      </w:pPr>
      <w:bookmarkStart w:id="127" w:name="_Toc500767923"/>
      <w:r>
        <w:t>Theory</w:t>
      </w:r>
      <w:bookmarkEnd w:id="127"/>
    </w:p>
    <w:p w14:paraId="10D0702C" w14:textId="77777777"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7164FC">
        <w:instrText xml:space="preserve"> ADDIN EN.CITE &lt;EndNote&gt;&lt;Cite&gt;&lt;Author&gt;Cruz&lt;/Author&gt;&lt;Year&gt;1973&lt;/Year&gt;&lt;RecNum&gt;8188&lt;/RecNum&gt;&lt;DisplayText&gt;[192]&lt;/DisplayText&gt;&lt;record&gt;&lt;rec-number&gt;8188&lt;/rec-number&gt;&lt;foreign-keys&gt;&lt;key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7164FC">
        <w:rPr>
          <w:noProof/>
        </w:rPr>
        <w:t>[192]</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7164FC">
        <w:instrText xml:space="preserve"> ADDIN EN.CITE &lt;EndNote&gt;&lt;Cite&gt;&lt;Author&gt;Boudreau&lt;/Author&gt;&lt;Year&gt;2017&lt;/Year&gt;&lt;RecNum&gt;8255&lt;/RecNum&gt;&lt;DisplayText&gt;[199]&lt;/DisplayText&gt;&lt;record&gt;&lt;rec-number&gt;8255&lt;/rec-number&gt;&lt;foreign-keys&gt;&lt;key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7164FC">
        <w:rPr>
          <w:noProof/>
        </w:rPr>
        <w:t>[199]</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ABDEAD3" w14:textId="77777777" w:rsidTr="005F271E">
        <w:tc>
          <w:tcPr>
            <w:tcW w:w="1000" w:type="pct"/>
          </w:tcPr>
          <w:p w14:paraId="276C0979" w14:textId="77777777" w:rsidR="001D1E2C" w:rsidRPr="001D1E2C" w:rsidRDefault="001D1E2C" w:rsidP="001D1E2C">
            <w:pPr>
              <w:rPr>
                <w:lang w:val="en-CA"/>
              </w:rPr>
            </w:pPr>
          </w:p>
        </w:tc>
        <w:tc>
          <w:tcPr>
            <w:tcW w:w="3000" w:type="pct"/>
          </w:tcPr>
          <w:p w14:paraId="76B4375A" w14:textId="77777777" w:rsidR="001D1E2C" w:rsidRPr="001D1E2C" w:rsidRDefault="00330B44"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7ABC7413" w14:textId="77777777" w:rsidR="001D1E2C" w:rsidRPr="001D1E2C" w:rsidRDefault="001D1E2C" w:rsidP="001D1E2C">
            <w:pPr>
              <w:jc w:val="right"/>
              <w:rPr>
                <w:b/>
                <w:lang w:val="en-CA"/>
              </w:rPr>
            </w:pPr>
            <w:r>
              <w:rPr>
                <w:b/>
                <w:lang w:val="en-CA"/>
              </w:rPr>
              <w:t>(5-1)</w:t>
            </w:r>
          </w:p>
        </w:tc>
      </w:tr>
    </w:tbl>
    <w:p w14:paraId="52E6661C" w14:textId="77777777" w:rsidR="001D1E2C" w:rsidRPr="001D1E2C" w:rsidRDefault="001D1E2C" w:rsidP="001D1E2C">
      <w:r w:rsidRPr="001D1E2C">
        <w:t xml:space="preserve">where </w:t>
      </w:r>
      <w:r w:rsidRPr="001D1E2C">
        <w:rPr>
          <w:i/>
        </w:rPr>
        <w:t>p</w:t>
      </w:r>
      <w:r w:rsidRPr="001D1E2C">
        <w:t xml:space="preserve"> are the model fitting parameters (e.g. for the Sled and Pike</w:t>
      </w:r>
      <w:r w:rsidRPr="001D1E2C">
        <w:fldChar w:fldCharType="begin"/>
      </w:r>
      <w:r w:rsidR="007164FC">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7164FC">
        <w:rPr>
          <w:noProof/>
        </w:rPr>
        <w:t>[141]</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6BE8289F" w14:textId="77777777"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1FF336FE" w14:textId="77777777" w:rsidTr="005F271E">
        <w:tc>
          <w:tcPr>
            <w:tcW w:w="1000" w:type="pct"/>
          </w:tcPr>
          <w:p w14:paraId="446B3D8B" w14:textId="77777777" w:rsidR="001D1E2C" w:rsidRPr="001D1E2C" w:rsidRDefault="001D1E2C" w:rsidP="001D1E2C"/>
        </w:tc>
        <w:tc>
          <w:tcPr>
            <w:tcW w:w="3000" w:type="pct"/>
          </w:tcPr>
          <w:p w14:paraId="6124D8FB" w14:textId="77777777" w:rsidR="001D1E2C" w:rsidRPr="001D1E2C" w:rsidRDefault="00330B44"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5DA50D11" w14:textId="77777777" w:rsidR="001D1E2C" w:rsidRPr="001D1E2C" w:rsidRDefault="001D1E2C" w:rsidP="001D1E2C">
            <w:pPr>
              <w:jc w:val="right"/>
              <w:rPr>
                <w:b/>
                <w:lang w:val="en-CA"/>
              </w:rPr>
            </w:pPr>
            <w:r>
              <w:rPr>
                <w:b/>
                <w:lang w:val="en-CA"/>
              </w:rPr>
              <w:t>(5-2)</w:t>
            </w:r>
          </w:p>
        </w:tc>
      </w:tr>
    </w:tbl>
    <w:p w14:paraId="509184BD" w14:textId="77777777"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7164FC">
        <w:rPr>
          <w:noProof/>
        </w:rPr>
        <w:t>[161]</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14C23DC6" w14:textId="77777777" w:rsidTr="005F271E">
        <w:tc>
          <w:tcPr>
            <w:tcW w:w="1000" w:type="pct"/>
          </w:tcPr>
          <w:p w14:paraId="799E3806" w14:textId="77777777" w:rsidR="001D1E2C" w:rsidRPr="001D1E2C" w:rsidRDefault="001D1E2C" w:rsidP="001D1E2C">
            <w:pPr>
              <w:rPr>
                <w:lang w:val="en-CA"/>
              </w:rPr>
            </w:pPr>
          </w:p>
        </w:tc>
        <w:tc>
          <w:tcPr>
            <w:tcW w:w="3000" w:type="pct"/>
          </w:tcPr>
          <w:p w14:paraId="45D83790" w14:textId="77777777"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12D8730C" w14:textId="77777777" w:rsidR="001D1E2C" w:rsidRPr="001D1E2C" w:rsidRDefault="001D1E2C" w:rsidP="001D1E2C">
            <w:pPr>
              <w:jc w:val="right"/>
              <w:rPr>
                <w:b/>
                <w:lang w:val="en-CA"/>
              </w:rPr>
            </w:pPr>
            <w:r>
              <w:rPr>
                <w:b/>
                <w:lang w:val="en-CA"/>
              </w:rPr>
              <w:t>(5-3)</w:t>
            </w:r>
          </w:p>
        </w:tc>
      </w:tr>
    </w:tbl>
    <w:p w14:paraId="7AC8810F" w14:textId="77777777" w:rsidR="001D1E2C" w:rsidRPr="001D1E2C" w:rsidRDefault="001D1E2C" w:rsidP="001D1E2C">
      <w:r w:rsidRPr="001D1E2C">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and the trace of this matrix provides an overall estimate of the minimum variance of a model. 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7164FC">
        <w:rPr>
          <w:noProof/>
        </w:rPr>
        <w:t>[161]</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045DF151" w14:textId="77777777" w:rsidTr="005F271E">
        <w:tc>
          <w:tcPr>
            <w:tcW w:w="1000" w:type="pct"/>
          </w:tcPr>
          <w:p w14:paraId="790C1C20" w14:textId="77777777" w:rsidR="001D1E2C" w:rsidRPr="001D1E2C" w:rsidRDefault="001D1E2C" w:rsidP="001D1E2C">
            <w:pPr>
              <w:rPr>
                <w:lang w:val="en-CA"/>
              </w:rPr>
            </w:pPr>
          </w:p>
        </w:tc>
        <w:tc>
          <w:tcPr>
            <w:tcW w:w="3000" w:type="pct"/>
          </w:tcPr>
          <w:p w14:paraId="609FE53E" w14:textId="77777777"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12A71D5" w14:textId="77777777" w:rsidR="001D1E2C" w:rsidRPr="001D1E2C" w:rsidRDefault="001D1E2C" w:rsidP="001D1E2C">
            <w:pPr>
              <w:jc w:val="right"/>
              <w:rPr>
                <w:b/>
                <w:lang w:val="en-CA"/>
              </w:rPr>
            </w:pPr>
            <w:r>
              <w:rPr>
                <w:b/>
                <w:lang w:val="en-CA"/>
              </w:rPr>
              <w:t>(5-4)</w:t>
            </w:r>
          </w:p>
        </w:tc>
      </w:tr>
    </w:tbl>
    <w:p w14:paraId="22FF6A7F" w14:textId="77777777"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1D1E2C">
        <w:fldChar w:fldCharType="separate"/>
      </w:r>
      <w:r w:rsidR="007164FC">
        <w:rPr>
          <w:noProof/>
        </w:rPr>
        <w:t>[162]</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3B0D7C2" w14:textId="77777777" w:rsidTr="005F271E">
        <w:tc>
          <w:tcPr>
            <w:tcW w:w="1000" w:type="pct"/>
          </w:tcPr>
          <w:p w14:paraId="3BA55B36" w14:textId="77777777" w:rsidR="001D1E2C" w:rsidRPr="001D1E2C" w:rsidRDefault="001D1E2C" w:rsidP="001D1E2C">
            <w:pPr>
              <w:rPr>
                <w:lang w:val="en-CA"/>
              </w:rPr>
            </w:pPr>
          </w:p>
        </w:tc>
        <w:tc>
          <w:tcPr>
            <w:tcW w:w="3000" w:type="pct"/>
          </w:tcPr>
          <w:p w14:paraId="51A8EE9F" w14:textId="77777777"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8D738F4" w14:textId="77777777"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425215A1"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62148765" w14:textId="77777777" w:rsidR="001D1E2C" w:rsidRDefault="005F271E" w:rsidP="005F271E">
      <w:pPr>
        <w:pStyle w:val="Titre2"/>
      </w:pPr>
      <w:bookmarkStart w:id="128" w:name="_Toc500767924"/>
      <w:r>
        <w:t>Methods</w:t>
      </w:r>
      <w:bookmarkEnd w:id="128"/>
    </w:p>
    <w:p w14:paraId="489B1997" w14:textId="77777777" w:rsidR="005F271E" w:rsidRPr="005F271E" w:rsidRDefault="005F271E" w:rsidP="005F271E">
      <w:r w:rsidRPr="005F271E">
        <w:t xml:space="preserve">The core qMT functions and routines used in the simulations and fitting of this work are from qMRLab (http://github.com/neuropoly/qMRLab), an open-sourced quantitative MRI software packaged that evolved from qMTLab </w:t>
      </w:r>
      <w:r w:rsidRPr="005F271E">
        <w:fldChar w:fldCharType="begin"/>
      </w:r>
      <w:r w:rsidR="00704E40">
        <w:instrText xml:space="preserve"> ADDIN EN.CITE &lt;EndNote&gt;&lt;Cite&gt;&lt;Author&gt;Cabana&lt;/Author&gt;&lt;Year&gt;2015&lt;/Year&gt;&lt;RecNum&gt;8231&lt;/RecNum&gt;&lt;DisplayText&gt;[150]&lt;/DisplayText&gt;&lt;record&gt;&lt;rec-number&gt;8231&lt;/rec-number&gt;&lt;foreign-keys&gt;&lt;key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7164FC">
        <w:rPr>
          <w:noProof/>
        </w:rPr>
        <w:t>[150]</w:t>
      </w:r>
      <w:r w:rsidRPr="005F271E">
        <w:fldChar w:fldCharType="end"/>
      </w:r>
      <w:r w:rsidRPr="005F271E">
        <w:t xml:space="preserve"> and is written in MATLAB (MATLAB 2017a; MathWorks Inc., Natick, MA). The additional source code developed in this work, particularly for numerically estimating the Jacobians matrices of the system, the protocol optimization algorithms, and the Monte Carlo simulations, is released as its own open-source package (http://github.com/mathieuboudreau/qMTLab_Tabs). The code was developed to wrap around the qMRLab code, so that it may also be easily adaptable with other qMT software packages or in-house code.</w:t>
      </w:r>
    </w:p>
    <w:p w14:paraId="01317EEA" w14:textId="77777777" w:rsidR="005F271E" w:rsidRDefault="005F271E" w:rsidP="005F271E">
      <w:pPr>
        <w:pStyle w:val="Titre3"/>
      </w:pPr>
      <w:bookmarkStart w:id="129" w:name="_Toc500767925"/>
      <w:r>
        <w:t>Uniform Protocols</w:t>
      </w:r>
      <w:bookmarkEnd w:id="129"/>
    </w:p>
    <w:p w14:paraId="62DE8E4E" w14:textId="77777777"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7164FC">
        <w:rPr>
          <w:noProof/>
        </w:rPr>
        <w:t>[142]</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5F271E">
        <w:fldChar w:fldCharType="separate"/>
      </w:r>
      <w:r w:rsidR="007164FC">
        <w:rPr>
          <w:noProof/>
        </w:rPr>
        <w:t>[162]</w:t>
      </w:r>
      <w:r w:rsidRPr="005F271E">
        <w:fldChar w:fldCharType="end"/>
      </w:r>
      <w:r w:rsidRPr="005F271E">
        <w:t>.</w:t>
      </w:r>
    </w:p>
    <w:p w14:paraId="0F062221" w14:textId="77777777"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for other uniform qMT protocols with different numbers of MT flip angles and off-resonance values. MT-prepared SPGR (TR = 25 ms, α = 7°) pulse sequence protocols using every 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7957F81E" w14:textId="77777777" w:rsidR="005F271E" w:rsidRDefault="005F271E" w:rsidP="005F271E">
      <w:pPr>
        <w:pStyle w:val="Titre3"/>
      </w:pPr>
      <w:bookmarkStart w:id="130" w:name="_Toc500767926"/>
      <w:r>
        <w:t>Protocol Optimization</w:t>
      </w:r>
      <w:bookmarkEnd w:id="130"/>
    </w:p>
    <w:p w14:paraId="3ED69694" w14:textId="77777777"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C273C0">
        <w:fldChar w:fldCharType="separate"/>
      </w:r>
      <w:r w:rsidR="007164FC">
        <w:rPr>
          <w:noProof/>
        </w:rPr>
        <w:t>[162]</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C273C0">
        <w:t>).</w:t>
      </w:r>
    </w:p>
    <w:p w14:paraId="495B7306" w14:textId="77777777" w:rsidR="00C273C0" w:rsidRPr="00C273C0" w:rsidRDefault="00C273C0" w:rsidP="00C273C0">
      <w:r w:rsidRPr="00C273C0">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CRLB</w:t>
      </w:r>
      <w:r w:rsidRPr="00C273C0">
        <w:rPr>
          <w:vertAlign w:val="subscript"/>
        </w:rPr>
        <w:t>λ</w:t>
      </w:r>
      <w:r w:rsidRPr="00C273C0">
        <w:t>).</w:t>
      </w:r>
    </w:p>
    <w:p w14:paraId="54587D0D" w14:textId="77777777" w:rsidR="005F271E" w:rsidRDefault="00C273C0" w:rsidP="00C273C0">
      <w:pPr>
        <w:pStyle w:val="Titre3"/>
      </w:pPr>
      <w:bookmarkStart w:id="131" w:name="_Toc500767927"/>
      <w:r>
        <w:t>Monte Carlo Simulations</w:t>
      </w:r>
      <w:bookmarkEnd w:id="131"/>
    </w:p>
    <w:p w14:paraId="61C24DB0" w14:textId="77777777"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8B2764">
        <w:t xml:space="preserve">Table </w:t>
      </w:r>
      <w:r w:rsidR="008B2764">
        <w:rPr>
          <w:noProof/>
        </w:rPr>
        <w:t>5</w:t>
      </w:r>
      <w:r w:rsidR="008B2764">
        <w:noBreakHyphen/>
      </w:r>
      <w:r w:rsidR="008B2764">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Six different SNR levels were considered (SNR = 25, 50, 75, 100, 150, 200). Sets of 10,000 noisy MT signals were independently generated and compared for each combination of qMT protocols, tissues, and SNR. Each dataset was subsequently fitted for qMT parameters (F, k</w:t>
      </w:r>
      <w:r w:rsidRPr="00AD3328">
        <w:rPr>
          <w:vertAlign w:val="subscript"/>
        </w:rPr>
        <w:t>f</w:t>
      </w:r>
      <w:r w:rsidRPr="00AD3328">
        <w:t xml:space="preserve"> ,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762B3D57" w14:textId="77777777" w:rsidR="00BD3A76" w:rsidRDefault="00BD3A76">
      <w:pPr>
        <w:spacing w:after="0" w:line="240" w:lineRule="auto"/>
        <w:jc w:val="left"/>
      </w:pPr>
      <w:r>
        <w:br w:type="page"/>
      </w:r>
    </w:p>
    <w:p w14:paraId="73DD1BBA" w14:textId="77777777" w:rsidR="00C92E6C" w:rsidRDefault="00C92E6C" w:rsidP="00C92E6C">
      <w:pPr>
        <w:pStyle w:val="Lgende"/>
        <w:spacing w:after="120"/>
      </w:pPr>
      <w:bookmarkStart w:id="132" w:name="_Ref496524035"/>
      <w:bookmarkStart w:id="133" w:name="_Toc500767967"/>
      <w:r>
        <w:t xml:space="preserve">Table </w:t>
      </w:r>
      <w:fldSimple w:instr=" STYLEREF 1 \s ">
        <w:r w:rsidR="008B2764">
          <w:rPr>
            <w:noProof/>
          </w:rPr>
          <w:t>5</w:t>
        </w:r>
      </w:fldSimple>
      <w:r>
        <w:noBreakHyphen/>
      </w:r>
      <w:fldSimple w:instr=" SEQ Table \* ARABIC \s 1 ">
        <w:r w:rsidR="008B2764">
          <w:rPr>
            <w:noProof/>
          </w:rPr>
          <w:t>1</w:t>
        </w:r>
      </w:fldSimple>
      <w:bookmarkEnd w:id="132"/>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k</w:t>
      </w:r>
      <w:r w:rsidRPr="00C92E6C">
        <w:rPr>
          <w:vertAlign w:val="subscript"/>
        </w:rPr>
        <w:t xml:space="preserve">f </w:t>
      </w:r>
      <w:r w:rsidRPr="00C92E6C">
        <w:t xml:space="preserve"> –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r w:rsidRPr="00C92E6C">
        <w:rPr>
          <w:vertAlign w:val="subscript"/>
        </w:rPr>
        <w:t>2,f</w:t>
      </w:r>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33"/>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58CBAF23" w14:textId="77777777" w:rsidTr="0027134D">
        <w:trPr>
          <w:trHeight w:val="211"/>
          <w:jc w:val="center"/>
        </w:trPr>
        <w:tc>
          <w:tcPr>
            <w:tcW w:w="0" w:type="auto"/>
            <w:tcBorders>
              <w:top w:val="single" w:sz="18" w:space="0" w:color="auto"/>
              <w:bottom w:val="single" w:sz="18" w:space="0" w:color="auto"/>
            </w:tcBorders>
          </w:tcPr>
          <w:p w14:paraId="047DA8C8"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63C0BE05"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7446BCF3" w14:textId="77777777" w:rsidR="00C92E6C" w:rsidRDefault="00C92E6C" w:rsidP="0027134D">
            <w:pPr>
              <w:spacing w:line="240" w:lineRule="auto"/>
              <w:jc w:val="center"/>
            </w:pPr>
            <w:r>
              <w:t>Grey Matter</w:t>
            </w:r>
          </w:p>
        </w:tc>
      </w:tr>
      <w:tr w:rsidR="00C92E6C" w14:paraId="23A9A429" w14:textId="77777777" w:rsidTr="0027134D">
        <w:trPr>
          <w:trHeight w:val="213"/>
          <w:jc w:val="center"/>
        </w:trPr>
        <w:tc>
          <w:tcPr>
            <w:tcW w:w="0" w:type="auto"/>
            <w:tcBorders>
              <w:top w:val="single" w:sz="18" w:space="0" w:color="auto"/>
            </w:tcBorders>
          </w:tcPr>
          <w:p w14:paraId="190AAB1B" w14:textId="77777777" w:rsidR="00C92E6C" w:rsidRDefault="00C92E6C" w:rsidP="0027134D">
            <w:pPr>
              <w:spacing w:line="240" w:lineRule="auto"/>
            </w:pPr>
            <w:r>
              <w:t>F</w:t>
            </w:r>
          </w:p>
        </w:tc>
        <w:tc>
          <w:tcPr>
            <w:tcW w:w="0" w:type="auto"/>
            <w:tcBorders>
              <w:top w:val="single" w:sz="18" w:space="0" w:color="auto"/>
            </w:tcBorders>
          </w:tcPr>
          <w:p w14:paraId="4952F909" w14:textId="77777777" w:rsidR="00C92E6C" w:rsidRDefault="00C92E6C" w:rsidP="0027134D">
            <w:pPr>
              <w:spacing w:line="240" w:lineRule="auto"/>
              <w:jc w:val="center"/>
            </w:pPr>
            <w:r>
              <w:t>0.15 n.u.</w:t>
            </w:r>
          </w:p>
        </w:tc>
        <w:tc>
          <w:tcPr>
            <w:tcW w:w="0" w:type="auto"/>
            <w:tcBorders>
              <w:top w:val="single" w:sz="18" w:space="0" w:color="auto"/>
            </w:tcBorders>
          </w:tcPr>
          <w:p w14:paraId="0F289A06" w14:textId="77777777" w:rsidR="00C92E6C" w:rsidRDefault="00C92E6C" w:rsidP="0027134D">
            <w:pPr>
              <w:spacing w:line="240" w:lineRule="auto"/>
              <w:jc w:val="center"/>
            </w:pPr>
            <w:r>
              <w:t>0.075 n.u.</w:t>
            </w:r>
          </w:p>
        </w:tc>
      </w:tr>
      <w:tr w:rsidR="00C92E6C" w14:paraId="75630483" w14:textId="77777777" w:rsidTr="0027134D">
        <w:trPr>
          <w:trHeight w:val="211"/>
          <w:jc w:val="center"/>
        </w:trPr>
        <w:tc>
          <w:tcPr>
            <w:tcW w:w="0" w:type="auto"/>
          </w:tcPr>
          <w:p w14:paraId="3E0B736A" w14:textId="77777777" w:rsidR="00C92E6C" w:rsidRPr="00840774" w:rsidRDefault="00C92E6C" w:rsidP="0027134D">
            <w:pPr>
              <w:spacing w:line="240" w:lineRule="auto"/>
            </w:pPr>
            <w:r>
              <w:t>k</w:t>
            </w:r>
            <w:r>
              <w:rPr>
                <w:vertAlign w:val="subscript"/>
              </w:rPr>
              <w:t>f</w:t>
            </w:r>
          </w:p>
        </w:tc>
        <w:tc>
          <w:tcPr>
            <w:tcW w:w="0" w:type="auto"/>
          </w:tcPr>
          <w:p w14:paraId="58577E07"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2F8AA830" w14:textId="77777777" w:rsidR="00C92E6C" w:rsidRDefault="00C92E6C" w:rsidP="0027134D">
            <w:pPr>
              <w:spacing w:line="240" w:lineRule="auto"/>
              <w:jc w:val="center"/>
            </w:pPr>
            <w:r>
              <w:t>2.5 s</w:t>
            </w:r>
            <w:r>
              <w:rPr>
                <w:vertAlign w:val="superscript"/>
              </w:rPr>
              <w:t>-1</w:t>
            </w:r>
          </w:p>
        </w:tc>
      </w:tr>
      <w:tr w:rsidR="00C92E6C" w14:paraId="5BDC2ABB" w14:textId="77777777" w:rsidTr="0027134D">
        <w:trPr>
          <w:trHeight w:val="211"/>
          <w:jc w:val="center"/>
        </w:trPr>
        <w:tc>
          <w:tcPr>
            <w:tcW w:w="0" w:type="auto"/>
          </w:tcPr>
          <w:p w14:paraId="72B115F0" w14:textId="77777777" w:rsidR="00C92E6C" w:rsidRPr="00840774" w:rsidRDefault="00C92E6C" w:rsidP="0027134D">
            <w:pPr>
              <w:spacing w:line="240" w:lineRule="auto"/>
            </w:pPr>
            <w:r>
              <w:t>T</w:t>
            </w:r>
            <w:r>
              <w:rPr>
                <w:vertAlign w:val="subscript"/>
              </w:rPr>
              <w:t>1,f</w:t>
            </w:r>
          </w:p>
        </w:tc>
        <w:tc>
          <w:tcPr>
            <w:tcW w:w="0" w:type="auto"/>
          </w:tcPr>
          <w:p w14:paraId="0EA39E3D" w14:textId="77777777" w:rsidR="00C92E6C" w:rsidRPr="003E16DE" w:rsidRDefault="00C92E6C" w:rsidP="0027134D">
            <w:pPr>
              <w:spacing w:line="240" w:lineRule="auto"/>
              <w:jc w:val="center"/>
              <w:rPr>
                <w:vertAlign w:val="superscript"/>
              </w:rPr>
            </w:pPr>
            <w:r>
              <w:t>0.9 s</w:t>
            </w:r>
          </w:p>
        </w:tc>
        <w:tc>
          <w:tcPr>
            <w:tcW w:w="0" w:type="auto"/>
          </w:tcPr>
          <w:p w14:paraId="35FA3BFD" w14:textId="77777777" w:rsidR="00C92E6C" w:rsidRDefault="00C92E6C" w:rsidP="0027134D">
            <w:pPr>
              <w:spacing w:line="240" w:lineRule="auto"/>
              <w:jc w:val="center"/>
            </w:pPr>
            <w:r>
              <w:t>1.3 s</w:t>
            </w:r>
          </w:p>
        </w:tc>
      </w:tr>
      <w:tr w:rsidR="00C92E6C" w14:paraId="2A4AF8F8" w14:textId="77777777" w:rsidTr="0027134D">
        <w:trPr>
          <w:trHeight w:val="213"/>
          <w:jc w:val="center"/>
        </w:trPr>
        <w:tc>
          <w:tcPr>
            <w:tcW w:w="0" w:type="auto"/>
          </w:tcPr>
          <w:p w14:paraId="28602F43" w14:textId="77777777" w:rsidR="00C92E6C" w:rsidRPr="00840774" w:rsidRDefault="00C92E6C" w:rsidP="0027134D">
            <w:pPr>
              <w:spacing w:line="240" w:lineRule="auto"/>
            </w:pPr>
            <w:r>
              <w:t>T</w:t>
            </w:r>
            <w:r>
              <w:rPr>
                <w:vertAlign w:val="subscript"/>
              </w:rPr>
              <w:t>1,r</w:t>
            </w:r>
          </w:p>
        </w:tc>
        <w:tc>
          <w:tcPr>
            <w:tcW w:w="0" w:type="auto"/>
          </w:tcPr>
          <w:p w14:paraId="0D01E354" w14:textId="77777777" w:rsidR="00C92E6C" w:rsidRPr="003E16DE" w:rsidRDefault="00C92E6C" w:rsidP="0027134D">
            <w:pPr>
              <w:spacing w:line="240" w:lineRule="auto"/>
              <w:jc w:val="center"/>
              <w:rPr>
                <w:vertAlign w:val="superscript"/>
              </w:rPr>
            </w:pPr>
            <w:r>
              <w:t>1.0 s</w:t>
            </w:r>
          </w:p>
        </w:tc>
        <w:tc>
          <w:tcPr>
            <w:tcW w:w="0" w:type="auto"/>
          </w:tcPr>
          <w:p w14:paraId="1C7AB3A8" w14:textId="77777777" w:rsidR="00C92E6C" w:rsidRDefault="00C92E6C" w:rsidP="0027134D">
            <w:pPr>
              <w:spacing w:line="240" w:lineRule="auto"/>
              <w:jc w:val="center"/>
            </w:pPr>
            <w:r>
              <w:t>1.0 s</w:t>
            </w:r>
          </w:p>
        </w:tc>
      </w:tr>
      <w:tr w:rsidR="00C92E6C" w14:paraId="3444A2E2" w14:textId="77777777" w:rsidTr="0027134D">
        <w:trPr>
          <w:trHeight w:val="211"/>
          <w:jc w:val="center"/>
        </w:trPr>
        <w:tc>
          <w:tcPr>
            <w:tcW w:w="0" w:type="auto"/>
          </w:tcPr>
          <w:p w14:paraId="193DF9C5" w14:textId="77777777" w:rsidR="00C92E6C" w:rsidRPr="00840774" w:rsidRDefault="00C92E6C" w:rsidP="0027134D">
            <w:pPr>
              <w:spacing w:line="240" w:lineRule="auto"/>
              <w:rPr>
                <w:vertAlign w:val="subscript"/>
              </w:rPr>
            </w:pPr>
            <w:r>
              <w:t>T</w:t>
            </w:r>
            <w:r>
              <w:rPr>
                <w:vertAlign w:val="subscript"/>
              </w:rPr>
              <w:t>2,f</w:t>
            </w:r>
          </w:p>
        </w:tc>
        <w:tc>
          <w:tcPr>
            <w:tcW w:w="0" w:type="auto"/>
          </w:tcPr>
          <w:p w14:paraId="79A3AC77" w14:textId="77777777" w:rsidR="00C92E6C" w:rsidRDefault="00C92E6C" w:rsidP="0027134D">
            <w:pPr>
              <w:spacing w:line="240" w:lineRule="auto"/>
              <w:jc w:val="center"/>
            </w:pPr>
            <w:r>
              <w:t>30 ms</w:t>
            </w:r>
          </w:p>
        </w:tc>
        <w:tc>
          <w:tcPr>
            <w:tcW w:w="0" w:type="auto"/>
          </w:tcPr>
          <w:p w14:paraId="171C5063" w14:textId="77777777" w:rsidR="00C92E6C" w:rsidRDefault="00C92E6C" w:rsidP="0027134D">
            <w:pPr>
              <w:spacing w:line="240" w:lineRule="auto"/>
              <w:jc w:val="center"/>
            </w:pPr>
            <w:r>
              <w:t>55 ms</w:t>
            </w:r>
          </w:p>
        </w:tc>
      </w:tr>
      <w:tr w:rsidR="00C92E6C" w14:paraId="27DC0B99" w14:textId="77777777" w:rsidTr="0027134D">
        <w:trPr>
          <w:trHeight w:val="66"/>
          <w:jc w:val="center"/>
        </w:trPr>
        <w:tc>
          <w:tcPr>
            <w:tcW w:w="0" w:type="auto"/>
            <w:tcBorders>
              <w:bottom w:val="single" w:sz="18" w:space="0" w:color="auto"/>
            </w:tcBorders>
          </w:tcPr>
          <w:p w14:paraId="4829856D" w14:textId="77777777" w:rsidR="00C92E6C" w:rsidRPr="00840774" w:rsidRDefault="00C92E6C" w:rsidP="0027134D">
            <w:pPr>
              <w:spacing w:line="240" w:lineRule="auto"/>
              <w:rPr>
                <w:vertAlign w:val="subscript"/>
              </w:rPr>
            </w:pPr>
            <w:r>
              <w:t>T</w:t>
            </w:r>
            <w:r w:rsidRPr="00840774">
              <w:rPr>
                <w:vertAlign w:val="subscript"/>
              </w:rPr>
              <w:t>2,r</w:t>
            </w:r>
          </w:p>
        </w:tc>
        <w:tc>
          <w:tcPr>
            <w:tcW w:w="0" w:type="auto"/>
            <w:tcBorders>
              <w:bottom w:val="single" w:sz="18" w:space="0" w:color="auto"/>
            </w:tcBorders>
          </w:tcPr>
          <w:p w14:paraId="7BF091D1" w14:textId="77777777" w:rsidR="00C92E6C" w:rsidRDefault="00C92E6C" w:rsidP="0027134D">
            <w:pPr>
              <w:spacing w:line="240" w:lineRule="auto"/>
              <w:jc w:val="center"/>
            </w:pPr>
            <w:r>
              <w:t>12 μs</w:t>
            </w:r>
          </w:p>
        </w:tc>
        <w:tc>
          <w:tcPr>
            <w:tcW w:w="0" w:type="auto"/>
            <w:tcBorders>
              <w:bottom w:val="single" w:sz="18" w:space="0" w:color="auto"/>
            </w:tcBorders>
          </w:tcPr>
          <w:p w14:paraId="5716FC5B" w14:textId="77777777" w:rsidR="00C92E6C" w:rsidRDefault="00C92E6C" w:rsidP="0027134D">
            <w:pPr>
              <w:spacing w:line="240" w:lineRule="auto"/>
              <w:jc w:val="center"/>
            </w:pPr>
            <w:r>
              <w:t>11 μs</w:t>
            </w:r>
          </w:p>
        </w:tc>
      </w:tr>
    </w:tbl>
    <w:p w14:paraId="3FB5AC92" w14:textId="77777777" w:rsidR="00C92E6C" w:rsidRDefault="00C92E6C" w:rsidP="00C92E6C"/>
    <w:p w14:paraId="37AA3B86" w14:textId="77777777" w:rsidR="00C92E6C" w:rsidRDefault="00C92E6C" w:rsidP="00C92E6C">
      <w:pPr>
        <w:pStyle w:val="Lgende"/>
        <w:spacing w:after="120"/>
      </w:pPr>
      <w:bookmarkStart w:id="134" w:name="_Ref496524055"/>
      <w:bookmarkStart w:id="135" w:name="_Toc500767968"/>
      <w:r>
        <w:t xml:space="preserve">Table </w:t>
      </w:r>
      <w:fldSimple w:instr=" STYLEREF 1 \s ">
        <w:r w:rsidR="008B2764">
          <w:rPr>
            <w:noProof/>
          </w:rPr>
          <w:t>5</w:t>
        </w:r>
      </w:fldSimple>
      <w:r>
        <w:noBreakHyphen/>
      </w:r>
      <w:fldSimple w:instr=" SEQ Table \* ARABIC \s 1 ">
        <w:r w:rsidR="008B2764">
          <w:rPr>
            <w:noProof/>
          </w:rPr>
          <w:t>2</w:t>
        </w:r>
      </w:fldSimple>
      <w:bookmarkEnd w:id="134"/>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35"/>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5CF03394" w14:textId="77777777" w:rsidTr="0027134D">
        <w:trPr>
          <w:trHeight w:val="346"/>
        </w:trPr>
        <w:tc>
          <w:tcPr>
            <w:tcW w:w="462" w:type="pct"/>
          </w:tcPr>
          <w:p w14:paraId="18BA5F65"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40EA65C1"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7B4E8290"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0DF3CC45"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1283A304" w14:textId="77777777" w:rsidTr="0027134D">
        <w:trPr>
          <w:trHeight w:val="364"/>
        </w:trPr>
        <w:tc>
          <w:tcPr>
            <w:tcW w:w="462" w:type="pct"/>
          </w:tcPr>
          <w:p w14:paraId="05F79DAB"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076867FD"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4B6A1799"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40181562"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76F93168"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50E956B2"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2AFC481"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C125A89"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77281328"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5773DA1E" w14:textId="77777777" w:rsidR="00C92E6C" w:rsidRDefault="00C92E6C" w:rsidP="0027134D">
            <w:pPr>
              <w:spacing w:after="0" w:line="240" w:lineRule="auto"/>
              <w:jc w:val="center"/>
            </w:pPr>
            <w:r>
              <w:t>Δ (Hz)</w:t>
            </w:r>
          </w:p>
        </w:tc>
      </w:tr>
      <w:tr w:rsidR="00C92E6C" w14:paraId="6BDBF78F" w14:textId="77777777" w:rsidTr="0027134D">
        <w:trPr>
          <w:trHeight w:val="346"/>
        </w:trPr>
        <w:tc>
          <w:tcPr>
            <w:tcW w:w="462" w:type="pct"/>
          </w:tcPr>
          <w:p w14:paraId="5F119C6E"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41AB08D8" w14:textId="77777777" w:rsidR="00C92E6C" w:rsidRDefault="00C92E6C" w:rsidP="0027134D">
            <w:pPr>
              <w:spacing w:after="0" w:line="240" w:lineRule="auto"/>
              <w:jc w:val="center"/>
            </w:pPr>
          </w:p>
          <w:p w14:paraId="597F1AFD" w14:textId="77777777" w:rsidR="00C92E6C" w:rsidRDefault="00C92E6C" w:rsidP="0027134D">
            <w:pPr>
              <w:spacing w:after="0" w:line="240" w:lineRule="auto"/>
              <w:jc w:val="center"/>
            </w:pPr>
          </w:p>
          <w:p w14:paraId="7C3B318D" w14:textId="77777777" w:rsidR="00C92E6C" w:rsidRDefault="00C92E6C" w:rsidP="0027134D">
            <w:pPr>
              <w:spacing w:after="0" w:line="240" w:lineRule="auto"/>
              <w:jc w:val="center"/>
            </w:pPr>
          </w:p>
          <w:p w14:paraId="05E8DFAB" w14:textId="77777777" w:rsidR="00C92E6C" w:rsidRDefault="00C92E6C" w:rsidP="0027134D">
            <w:pPr>
              <w:spacing w:after="0" w:line="240" w:lineRule="auto"/>
              <w:jc w:val="center"/>
            </w:pPr>
          </w:p>
          <w:p w14:paraId="51D956E5" w14:textId="77777777" w:rsidR="00C92E6C" w:rsidRDefault="00C92E6C" w:rsidP="0027134D">
            <w:pPr>
              <w:spacing w:after="0" w:line="240" w:lineRule="auto"/>
              <w:jc w:val="center"/>
            </w:pPr>
          </w:p>
          <w:p w14:paraId="19E77CBD" w14:textId="77777777" w:rsidR="00C92E6C" w:rsidRDefault="00C92E6C" w:rsidP="0027134D">
            <w:pPr>
              <w:spacing w:after="0" w:line="240" w:lineRule="auto"/>
              <w:jc w:val="center"/>
            </w:pPr>
          </w:p>
          <w:p w14:paraId="60A92790"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545FB566" w14:textId="77777777" w:rsidR="00C92E6C" w:rsidRDefault="00C92E6C" w:rsidP="0027134D">
            <w:pPr>
              <w:spacing w:after="0" w:line="240" w:lineRule="auto"/>
              <w:jc w:val="center"/>
            </w:pPr>
          </w:p>
          <w:p w14:paraId="76BEEE15" w14:textId="77777777" w:rsidR="00C92E6C" w:rsidRDefault="00C92E6C" w:rsidP="0027134D">
            <w:pPr>
              <w:spacing w:after="0" w:line="240" w:lineRule="auto"/>
              <w:jc w:val="center"/>
            </w:pPr>
          </w:p>
          <w:p w14:paraId="15C08847" w14:textId="77777777" w:rsidR="00C92E6C" w:rsidRPr="00BE5360" w:rsidRDefault="00C92E6C" w:rsidP="0027134D">
            <w:pPr>
              <w:spacing w:after="0" w:line="240" w:lineRule="auto"/>
              <w:jc w:val="center"/>
              <w:rPr>
                <w:sz w:val="14"/>
                <w:szCs w:val="14"/>
              </w:rPr>
            </w:pPr>
          </w:p>
          <w:p w14:paraId="1638CDF5" w14:textId="77777777" w:rsidR="00C92E6C" w:rsidRDefault="00C92E6C" w:rsidP="0027134D">
            <w:pPr>
              <w:spacing w:after="0" w:line="240" w:lineRule="auto"/>
              <w:jc w:val="center"/>
            </w:pPr>
            <w:r>
              <w:t>142°</w:t>
            </w:r>
          </w:p>
        </w:tc>
        <w:tc>
          <w:tcPr>
            <w:tcW w:w="570" w:type="pct"/>
            <w:tcBorders>
              <w:top w:val="single" w:sz="12" w:space="0" w:color="auto"/>
            </w:tcBorders>
          </w:tcPr>
          <w:p w14:paraId="1C41F265"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28FCBD9F" w14:textId="77777777" w:rsidR="00C92E6C" w:rsidRDefault="00C92E6C" w:rsidP="0027134D">
            <w:pPr>
              <w:spacing w:after="0" w:line="240" w:lineRule="auto"/>
              <w:jc w:val="center"/>
            </w:pPr>
          </w:p>
          <w:p w14:paraId="030347B2" w14:textId="77777777" w:rsidR="00C92E6C" w:rsidRDefault="00C92E6C" w:rsidP="0027134D">
            <w:pPr>
              <w:spacing w:after="0" w:line="240" w:lineRule="auto"/>
              <w:jc w:val="center"/>
            </w:pPr>
          </w:p>
          <w:p w14:paraId="2FE21D5B" w14:textId="77777777" w:rsidR="00C92E6C" w:rsidRDefault="00C92E6C" w:rsidP="0027134D">
            <w:pPr>
              <w:spacing w:after="0" w:line="240" w:lineRule="auto"/>
              <w:jc w:val="center"/>
            </w:pPr>
          </w:p>
          <w:p w14:paraId="108CED8D" w14:textId="77777777" w:rsidR="00C92E6C" w:rsidRDefault="00C92E6C" w:rsidP="0027134D">
            <w:pPr>
              <w:spacing w:after="0" w:line="240" w:lineRule="auto"/>
              <w:jc w:val="center"/>
            </w:pPr>
          </w:p>
          <w:p w14:paraId="0981FB44" w14:textId="77777777" w:rsidR="00C92E6C" w:rsidRDefault="00C92E6C" w:rsidP="0027134D">
            <w:pPr>
              <w:spacing w:after="0" w:line="240" w:lineRule="auto"/>
              <w:jc w:val="center"/>
            </w:pPr>
          </w:p>
          <w:p w14:paraId="5A91064A" w14:textId="77777777" w:rsidR="00C92E6C" w:rsidRDefault="00C92E6C" w:rsidP="0027134D">
            <w:pPr>
              <w:spacing w:after="0" w:line="240" w:lineRule="auto"/>
              <w:jc w:val="center"/>
            </w:pPr>
          </w:p>
          <w:p w14:paraId="08AB33A1" w14:textId="77777777" w:rsidR="00C92E6C" w:rsidRDefault="00C92E6C" w:rsidP="0027134D">
            <w:pPr>
              <w:spacing w:after="0" w:line="240" w:lineRule="auto"/>
              <w:jc w:val="center"/>
            </w:pPr>
            <w:r>
              <w:t>25ms/7°</w:t>
            </w:r>
          </w:p>
        </w:tc>
        <w:tc>
          <w:tcPr>
            <w:tcW w:w="408" w:type="pct"/>
            <w:tcBorders>
              <w:top w:val="single" w:sz="12" w:space="0" w:color="auto"/>
            </w:tcBorders>
          </w:tcPr>
          <w:p w14:paraId="2AE86CCC" w14:textId="77777777" w:rsidR="00C92E6C" w:rsidRDefault="00C92E6C" w:rsidP="0027134D">
            <w:pPr>
              <w:spacing w:after="0" w:line="240" w:lineRule="auto"/>
              <w:jc w:val="center"/>
            </w:pPr>
            <w:r>
              <w:t>200.0</w:t>
            </w:r>
          </w:p>
        </w:tc>
        <w:tc>
          <w:tcPr>
            <w:tcW w:w="570" w:type="pct"/>
            <w:tcBorders>
              <w:top w:val="single" w:sz="12" w:space="0" w:color="auto"/>
            </w:tcBorders>
          </w:tcPr>
          <w:p w14:paraId="31A2A8A0"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482BC5C9" w14:textId="77777777" w:rsidR="00C92E6C" w:rsidRDefault="00C92E6C" w:rsidP="0027134D">
            <w:pPr>
              <w:spacing w:after="0" w:line="240" w:lineRule="auto"/>
              <w:jc w:val="center"/>
            </w:pPr>
          </w:p>
          <w:p w14:paraId="524F8AAF" w14:textId="77777777" w:rsidR="00C92E6C" w:rsidRDefault="00C92E6C" w:rsidP="0027134D">
            <w:pPr>
              <w:spacing w:after="0" w:line="240" w:lineRule="auto"/>
              <w:jc w:val="center"/>
            </w:pPr>
          </w:p>
          <w:p w14:paraId="50882D2C" w14:textId="77777777" w:rsidR="00C92E6C" w:rsidRDefault="00C92E6C" w:rsidP="0027134D">
            <w:pPr>
              <w:spacing w:after="0" w:line="240" w:lineRule="auto"/>
              <w:jc w:val="center"/>
            </w:pPr>
          </w:p>
          <w:p w14:paraId="1339C369" w14:textId="77777777" w:rsidR="00C92E6C" w:rsidRDefault="00C92E6C" w:rsidP="0027134D">
            <w:pPr>
              <w:spacing w:after="0" w:line="240" w:lineRule="auto"/>
              <w:jc w:val="center"/>
            </w:pPr>
          </w:p>
          <w:p w14:paraId="2A0A3F21" w14:textId="77777777" w:rsidR="00C92E6C" w:rsidRDefault="00C92E6C" w:rsidP="0027134D">
            <w:pPr>
              <w:spacing w:after="0" w:line="240" w:lineRule="auto"/>
              <w:jc w:val="center"/>
            </w:pPr>
          </w:p>
          <w:p w14:paraId="6624A05D" w14:textId="77777777" w:rsidR="00C92E6C" w:rsidRDefault="00C92E6C" w:rsidP="0027134D">
            <w:pPr>
              <w:spacing w:after="0" w:line="240" w:lineRule="auto"/>
              <w:jc w:val="center"/>
            </w:pPr>
          </w:p>
          <w:p w14:paraId="262905A6" w14:textId="77777777" w:rsidR="00C92E6C" w:rsidRDefault="00C92E6C" w:rsidP="0027134D">
            <w:pPr>
              <w:spacing w:after="0" w:line="240" w:lineRule="auto"/>
              <w:jc w:val="center"/>
            </w:pPr>
            <w:r>
              <w:t>25ms/7°</w:t>
            </w:r>
          </w:p>
        </w:tc>
        <w:tc>
          <w:tcPr>
            <w:tcW w:w="408" w:type="pct"/>
            <w:tcBorders>
              <w:top w:val="single" w:sz="12" w:space="0" w:color="auto"/>
            </w:tcBorders>
          </w:tcPr>
          <w:p w14:paraId="0ECA806F" w14:textId="77777777" w:rsidR="00C92E6C" w:rsidRDefault="00C92E6C" w:rsidP="0027134D">
            <w:pPr>
              <w:spacing w:after="0" w:line="240" w:lineRule="auto"/>
              <w:jc w:val="center"/>
            </w:pPr>
            <w:r>
              <w:t>200.0</w:t>
            </w:r>
          </w:p>
        </w:tc>
        <w:tc>
          <w:tcPr>
            <w:tcW w:w="570" w:type="pct"/>
            <w:tcBorders>
              <w:top w:val="single" w:sz="12" w:space="0" w:color="auto"/>
            </w:tcBorders>
          </w:tcPr>
          <w:p w14:paraId="09ADCE9C" w14:textId="77777777" w:rsidR="00C92E6C" w:rsidRDefault="00C92E6C" w:rsidP="0027134D">
            <w:pPr>
              <w:spacing w:after="0" w:line="240" w:lineRule="auto"/>
              <w:jc w:val="center"/>
            </w:pPr>
            <w:r>
              <w:t>300.0</w:t>
            </w:r>
          </w:p>
        </w:tc>
      </w:tr>
      <w:tr w:rsidR="00C92E6C" w14:paraId="12A317D5" w14:textId="77777777" w:rsidTr="0027134D">
        <w:trPr>
          <w:trHeight w:val="364"/>
        </w:trPr>
        <w:tc>
          <w:tcPr>
            <w:tcW w:w="462" w:type="pct"/>
          </w:tcPr>
          <w:p w14:paraId="70B50E53" w14:textId="77777777" w:rsidR="00C92E6C" w:rsidRDefault="00C92E6C" w:rsidP="0027134D">
            <w:pPr>
              <w:spacing w:after="0" w:line="240" w:lineRule="auto"/>
              <w:jc w:val="left"/>
            </w:pPr>
            <w:r>
              <w:t>2</w:t>
            </w:r>
          </w:p>
        </w:tc>
        <w:tc>
          <w:tcPr>
            <w:tcW w:w="550" w:type="pct"/>
            <w:vMerge/>
          </w:tcPr>
          <w:p w14:paraId="6CF37D36" w14:textId="77777777" w:rsidR="00C92E6C" w:rsidRDefault="00C92E6C" w:rsidP="0027134D">
            <w:pPr>
              <w:spacing w:after="0" w:line="240" w:lineRule="auto"/>
              <w:jc w:val="center"/>
            </w:pPr>
          </w:p>
        </w:tc>
        <w:tc>
          <w:tcPr>
            <w:tcW w:w="363" w:type="pct"/>
            <w:vMerge/>
          </w:tcPr>
          <w:p w14:paraId="54177295" w14:textId="77777777" w:rsidR="00C92E6C" w:rsidRDefault="00C92E6C" w:rsidP="0027134D">
            <w:pPr>
              <w:spacing w:after="0" w:line="240" w:lineRule="auto"/>
              <w:jc w:val="center"/>
            </w:pPr>
          </w:p>
        </w:tc>
        <w:tc>
          <w:tcPr>
            <w:tcW w:w="570" w:type="pct"/>
          </w:tcPr>
          <w:p w14:paraId="2293A29C" w14:textId="77777777" w:rsidR="00C92E6C" w:rsidRDefault="00C92E6C" w:rsidP="0027134D">
            <w:pPr>
              <w:spacing w:after="0" w:line="240" w:lineRule="auto"/>
              <w:jc w:val="center"/>
            </w:pPr>
            <w:r>
              <w:t>1 087.5</w:t>
            </w:r>
          </w:p>
        </w:tc>
        <w:tc>
          <w:tcPr>
            <w:tcW w:w="550" w:type="pct"/>
            <w:vMerge/>
          </w:tcPr>
          <w:p w14:paraId="14D20467" w14:textId="77777777" w:rsidR="00C92E6C" w:rsidRDefault="00C92E6C" w:rsidP="0027134D">
            <w:pPr>
              <w:spacing w:after="0" w:line="240" w:lineRule="auto"/>
              <w:jc w:val="center"/>
            </w:pPr>
          </w:p>
        </w:tc>
        <w:tc>
          <w:tcPr>
            <w:tcW w:w="408" w:type="pct"/>
          </w:tcPr>
          <w:p w14:paraId="57FFB311" w14:textId="77777777" w:rsidR="00C92E6C" w:rsidRDefault="00C92E6C" w:rsidP="0027134D">
            <w:pPr>
              <w:spacing w:after="0" w:line="240" w:lineRule="auto"/>
              <w:jc w:val="center"/>
            </w:pPr>
            <w:r>
              <w:t>250.0</w:t>
            </w:r>
          </w:p>
        </w:tc>
        <w:tc>
          <w:tcPr>
            <w:tcW w:w="570" w:type="pct"/>
          </w:tcPr>
          <w:p w14:paraId="0785703E" w14:textId="77777777" w:rsidR="00C92E6C" w:rsidRDefault="00C92E6C" w:rsidP="0027134D">
            <w:pPr>
              <w:spacing w:after="0" w:line="240" w:lineRule="auto"/>
              <w:jc w:val="center"/>
            </w:pPr>
            <w:r>
              <w:t>1 903.9</w:t>
            </w:r>
          </w:p>
        </w:tc>
        <w:tc>
          <w:tcPr>
            <w:tcW w:w="550" w:type="pct"/>
            <w:vMerge/>
          </w:tcPr>
          <w:p w14:paraId="252F9E91" w14:textId="77777777" w:rsidR="00C92E6C" w:rsidRDefault="00C92E6C" w:rsidP="0027134D">
            <w:pPr>
              <w:spacing w:after="0" w:line="240" w:lineRule="auto"/>
              <w:jc w:val="center"/>
            </w:pPr>
          </w:p>
        </w:tc>
        <w:tc>
          <w:tcPr>
            <w:tcW w:w="408" w:type="pct"/>
          </w:tcPr>
          <w:p w14:paraId="2EE2E250" w14:textId="77777777" w:rsidR="00C92E6C" w:rsidRDefault="00C92E6C" w:rsidP="0027134D">
            <w:pPr>
              <w:spacing w:after="0" w:line="240" w:lineRule="auto"/>
              <w:jc w:val="center"/>
            </w:pPr>
            <w:r>
              <w:t>250.0</w:t>
            </w:r>
          </w:p>
        </w:tc>
        <w:tc>
          <w:tcPr>
            <w:tcW w:w="570" w:type="pct"/>
          </w:tcPr>
          <w:p w14:paraId="5110F566" w14:textId="77777777" w:rsidR="00C92E6C" w:rsidRDefault="00C92E6C" w:rsidP="0027134D">
            <w:pPr>
              <w:spacing w:after="0" w:line="240" w:lineRule="auto"/>
              <w:jc w:val="center"/>
            </w:pPr>
            <w:r>
              <w:t>1609.5</w:t>
            </w:r>
          </w:p>
        </w:tc>
      </w:tr>
      <w:tr w:rsidR="00C92E6C" w14:paraId="665C4E5E" w14:textId="77777777" w:rsidTr="0027134D">
        <w:trPr>
          <w:trHeight w:val="346"/>
        </w:trPr>
        <w:tc>
          <w:tcPr>
            <w:tcW w:w="462" w:type="pct"/>
          </w:tcPr>
          <w:p w14:paraId="15D60EB0" w14:textId="77777777" w:rsidR="00C92E6C" w:rsidRDefault="00C92E6C" w:rsidP="0027134D">
            <w:pPr>
              <w:spacing w:after="0" w:line="240" w:lineRule="auto"/>
              <w:jc w:val="left"/>
            </w:pPr>
            <w:r>
              <w:t>3</w:t>
            </w:r>
          </w:p>
        </w:tc>
        <w:tc>
          <w:tcPr>
            <w:tcW w:w="550" w:type="pct"/>
            <w:vMerge/>
          </w:tcPr>
          <w:p w14:paraId="4FFE3447" w14:textId="77777777" w:rsidR="00C92E6C" w:rsidRDefault="00C92E6C" w:rsidP="0027134D">
            <w:pPr>
              <w:spacing w:after="0" w:line="240" w:lineRule="auto"/>
              <w:jc w:val="center"/>
            </w:pPr>
          </w:p>
        </w:tc>
        <w:tc>
          <w:tcPr>
            <w:tcW w:w="363" w:type="pct"/>
            <w:vMerge/>
          </w:tcPr>
          <w:p w14:paraId="6628666D" w14:textId="77777777" w:rsidR="00C92E6C" w:rsidRDefault="00C92E6C" w:rsidP="0027134D">
            <w:pPr>
              <w:spacing w:after="0" w:line="240" w:lineRule="auto"/>
              <w:jc w:val="center"/>
            </w:pPr>
          </w:p>
        </w:tc>
        <w:tc>
          <w:tcPr>
            <w:tcW w:w="570" w:type="pct"/>
          </w:tcPr>
          <w:p w14:paraId="36EE4D3F" w14:textId="77777777" w:rsidR="00C92E6C" w:rsidRDefault="00C92E6C" w:rsidP="0027134D">
            <w:pPr>
              <w:spacing w:after="0" w:line="240" w:lineRule="auto"/>
              <w:jc w:val="center"/>
            </w:pPr>
            <w:r>
              <w:t>2 731.6</w:t>
            </w:r>
          </w:p>
        </w:tc>
        <w:tc>
          <w:tcPr>
            <w:tcW w:w="550" w:type="pct"/>
            <w:vMerge/>
          </w:tcPr>
          <w:p w14:paraId="6F164812" w14:textId="77777777" w:rsidR="00C92E6C" w:rsidRDefault="00C92E6C" w:rsidP="0027134D">
            <w:pPr>
              <w:spacing w:after="0" w:line="240" w:lineRule="auto"/>
              <w:jc w:val="center"/>
            </w:pPr>
          </w:p>
        </w:tc>
        <w:tc>
          <w:tcPr>
            <w:tcW w:w="408" w:type="pct"/>
          </w:tcPr>
          <w:p w14:paraId="44D7C0BE" w14:textId="77777777" w:rsidR="00C92E6C" w:rsidRDefault="00C92E6C" w:rsidP="0027134D">
            <w:pPr>
              <w:spacing w:after="0" w:line="240" w:lineRule="auto"/>
              <w:jc w:val="center"/>
            </w:pPr>
            <w:r>
              <w:t>700.0</w:t>
            </w:r>
          </w:p>
        </w:tc>
        <w:tc>
          <w:tcPr>
            <w:tcW w:w="570" w:type="pct"/>
          </w:tcPr>
          <w:p w14:paraId="240A0993" w14:textId="77777777" w:rsidR="00C92E6C" w:rsidRDefault="00C92E6C" w:rsidP="0027134D">
            <w:pPr>
              <w:spacing w:after="0" w:line="240" w:lineRule="auto"/>
              <w:jc w:val="center"/>
            </w:pPr>
            <w:r>
              <w:t>1 609.5</w:t>
            </w:r>
          </w:p>
        </w:tc>
        <w:tc>
          <w:tcPr>
            <w:tcW w:w="550" w:type="pct"/>
            <w:vMerge/>
          </w:tcPr>
          <w:p w14:paraId="301E09FF" w14:textId="77777777" w:rsidR="00C92E6C" w:rsidRDefault="00C92E6C" w:rsidP="0027134D">
            <w:pPr>
              <w:spacing w:after="0" w:line="240" w:lineRule="auto"/>
              <w:jc w:val="center"/>
            </w:pPr>
          </w:p>
        </w:tc>
        <w:tc>
          <w:tcPr>
            <w:tcW w:w="408" w:type="pct"/>
          </w:tcPr>
          <w:p w14:paraId="0B723AF4" w14:textId="77777777" w:rsidR="00C92E6C" w:rsidRDefault="00C92E6C" w:rsidP="0027134D">
            <w:pPr>
              <w:spacing w:after="0" w:line="240" w:lineRule="auto"/>
              <w:jc w:val="center"/>
            </w:pPr>
            <w:r>
              <w:t>700.0</w:t>
            </w:r>
          </w:p>
        </w:tc>
        <w:tc>
          <w:tcPr>
            <w:tcW w:w="570" w:type="pct"/>
          </w:tcPr>
          <w:p w14:paraId="384C68C6" w14:textId="77777777" w:rsidR="00C92E6C" w:rsidRDefault="00C92E6C" w:rsidP="0027134D">
            <w:pPr>
              <w:spacing w:after="0" w:line="240" w:lineRule="auto"/>
              <w:jc w:val="center"/>
            </w:pPr>
            <w:r>
              <w:t>1609.5</w:t>
            </w:r>
          </w:p>
        </w:tc>
      </w:tr>
      <w:tr w:rsidR="00C92E6C" w14:paraId="7D407EE5" w14:textId="77777777" w:rsidTr="0027134D">
        <w:trPr>
          <w:trHeight w:val="364"/>
        </w:trPr>
        <w:tc>
          <w:tcPr>
            <w:tcW w:w="462" w:type="pct"/>
          </w:tcPr>
          <w:p w14:paraId="7E374F33" w14:textId="77777777" w:rsidR="00C92E6C" w:rsidRDefault="00C92E6C" w:rsidP="0027134D">
            <w:pPr>
              <w:spacing w:after="0" w:line="240" w:lineRule="auto"/>
              <w:jc w:val="left"/>
            </w:pPr>
            <w:r>
              <w:t>4</w:t>
            </w:r>
          </w:p>
        </w:tc>
        <w:tc>
          <w:tcPr>
            <w:tcW w:w="550" w:type="pct"/>
            <w:vMerge/>
          </w:tcPr>
          <w:p w14:paraId="2AE65CAD" w14:textId="77777777" w:rsidR="00C92E6C" w:rsidRDefault="00C92E6C" w:rsidP="0027134D">
            <w:pPr>
              <w:spacing w:after="0" w:line="240" w:lineRule="auto"/>
              <w:jc w:val="center"/>
            </w:pPr>
          </w:p>
        </w:tc>
        <w:tc>
          <w:tcPr>
            <w:tcW w:w="363" w:type="pct"/>
            <w:vMerge/>
          </w:tcPr>
          <w:p w14:paraId="627E2A25" w14:textId="77777777" w:rsidR="00C92E6C" w:rsidRDefault="00C92E6C" w:rsidP="0027134D">
            <w:pPr>
              <w:spacing w:after="0" w:line="240" w:lineRule="auto"/>
              <w:jc w:val="center"/>
            </w:pPr>
          </w:p>
        </w:tc>
        <w:tc>
          <w:tcPr>
            <w:tcW w:w="570" w:type="pct"/>
          </w:tcPr>
          <w:p w14:paraId="1D23AA5B" w14:textId="77777777" w:rsidR="00C92E6C" w:rsidRDefault="00C92E6C" w:rsidP="0027134D">
            <w:pPr>
              <w:spacing w:after="0" w:line="240" w:lineRule="auto"/>
              <w:jc w:val="center"/>
            </w:pPr>
            <w:r>
              <w:t>6 861.6</w:t>
            </w:r>
          </w:p>
        </w:tc>
        <w:tc>
          <w:tcPr>
            <w:tcW w:w="550" w:type="pct"/>
            <w:vMerge/>
          </w:tcPr>
          <w:p w14:paraId="7C4B2186" w14:textId="77777777" w:rsidR="00C92E6C" w:rsidRDefault="00C92E6C" w:rsidP="0027134D">
            <w:pPr>
              <w:spacing w:after="0" w:line="240" w:lineRule="auto"/>
              <w:jc w:val="center"/>
            </w:pPr>
          </w:p>
        </w:tc>
        <w:tc>
          <w:tcPr>
            <w:tcW w:w="408" w:type="pct"/>
          </w:tcPr>
          <w:p w14:paraId="695201EC" w14:textId="77777777" w:rsidR="00C92E6C" w:rsidRDefault="00C92E6C" w:rsidP="0027134D">
            <w:pPr>
              <w:spacing w:after="0" w:line="240" w:lineRule="auto"/>
              <w:jc w:val="center"/>
            </w:pPr>
            <w:r>
              <w:t>700.0</w:t>
            </w:r>
          </w:p>
        </w:tc>
        <w:tc>
          <w:tcPr>
            <w:tcW w:w="570" w:type="pct"/>
          </w:tcPr>
          <w:p w14:paraId="0A209879" w14:textId="77777777" w:rsidR="00C92E6C" w:rsidRDefault="00C92E6C" w:rsidP="0027134D">
            <w:pPr>
              <w:spacing w:after="0" w:line="240" w:lineRule="auto"/>
              <w:jc w:val="center"/>
            </w:pPr>
            <w:r>
              <w:t>12 083.6</w:t>
            </w:r>
          </w:p>
        </w:tc>
        <w:tc>
          <w:tcPr>
            <w:tcW w:w="550" w:type="pct"/>
            <w:vMerge/>
          </w:tcPr>
          <w:p w14:paraId="1F86165A" w14:textId="77777777" w:rsidR="00C92E6C" w:rsidRDefault="00C92E6C" w:rsidP="0027134D">
            <w:pPr>
              <w:spacing w:after="0" w:line="240" w:lineRule="auto"/>
              <w:jc w:val="center"/>
            </w:pPr>
          </w:p>
        </w:tc>
        <w:tc>
          <w:tcPr>
            <w:tcW w:w="408" w:type="pct"/>
          </w:tcPr>
          <w:p w14:paraId="76143D9A" w14:textId="77777777" w:rsidR="00C92E6C" w:rsidRDefault="00C92E6C" w:rsidP="0027134D">
            <w:pPr>
              <w:spacing w:after="0" w:line="240" w:lineRule="auto"/>
              <w:jc w:val="center"/>
            </w:pPr>
            <w:r>
              <w:t>700.0</w:t>
            </w:r>
          </w:p>
        </w:tc>
        <w:tc>
          <w:tcPr>
            <w:tcW w:w="570" w:type="pct"/>
          </w:tcPr>
          <w:p w14:paraId="018C4505" w14:textId="77777777" w:rsidR="00C92E6C" w:rsidRDefault="00C92E6C" w:rsidP="0027134D">
            <w:pPr>
              <w:spacing w:after="0" w:line="240" w:lineRule="auto"/>
              <w:jc w:val="center"/>
            </w:pPr>
            <w:r>
              <w:t>12 083.6</w:t>
            </w:r>
          </w:p>
        </w:tc>
      </w:tr>
      <w:tr w:rsidR="00C92E6C" w14:paraId="438E0F26" w14:textId="77777777" w:rsidTr="0027134D">
        <w:trPr>
          <w:trHeight w:val="346"/>
        </w:trPr>
        <w:tc>
          <w:tcPr>
            <w:tcW w:w="462" w:type="pct"/>
          </w:tcPr>
          <w:p w14:paraId="2E510C3B" w14:textId="77777777" w:rsidR="00C92E6C" w:rsidRDefault="00C92E6C" w:rsidP="0027134D">
            <w:pPr>
              <w:spacing w:after="0" w:line="240" w:lineRule="auto"/>
              <w:jc w:val="left"/>
            </w:pPr>
            <w:r>
              <w:t>5</w:t>
            </w:r>
          </w:p>
        </w:tc>
        <w:tc>
          <w:tcPr>
            <w:tcW w:w="550" w:type="pct"/>
            <w:vMerge/>
          </w:tcPr>
          <w:p w14:paraId="764F0E2B" w14:textId="77777777" w:rsidR="00C92E6C" w:rsidRDefault="00C92E6C" w:rsidP="0027134D">
            <w:pPr>
              <w:spacing w:after="0" w:line="240" w:lineRule="auto"/>
              <w:jc w:val="center"/>
            </w:pPr>
          </w:p>
        </w:tc>
        <w:tc>
          <w:tcPr>
            <w:tcW w:w="363" w:type="pct"/>
            <w:vMerge/>
            <w:tcBorders>
              <w:bottom w:val="single" w:sz="12" w:space="0" w:color="auto"/>
            </w:tcBorders>
          </w:tcPr>
          <w:p w14:paraId="51DF868D" w14:textId="77777777" w:rsidR="00C92E6C" w:rsidRDefault="00C92E6C" w:rsidP="0027134D">
            <w:pPr>
              <w:spacing w:after="0" w:line="240" w:lineRule="auto"/>
              <w:jc w:val="center"/>
            </w:pPr>
          </w:p>
        </w:tc>
        <w:tc>
          <w:tcPr>
            <w:tcW w:w="570" w:type="pct"/>
            <w:tcBorders>
              <w:bottom w:val="single" w:sz="12" w:space="0" w:color="auto"/>
            </w:tcBorders>
          </w:tcPr>
          <w:p w14:paraId="07399DAD" w14:textId="77777777" w:rsidR="00C92E6C" w:rsidRDefault="00C92E6C" w:rsidP="0027134D">
            <w:pPr>
              <w:spacing w:after="0" w:line="240" w:lineRule="auto"/>
              <w:jc w:val="center"/>
            </w:pPr>
            <w:r>
              <w:t xml:space="preserve">17 235.5 </w:t>
            </w:r>
          </w:p>
        </w:tc>
        <w:tc>
          <w:tcPr>
            <w:tcW w:w="550" w:type="pct"/>
            <w:vMerge/>
          </w:tcPr>
          <w:p w14:paraId="4862B024" w14:textId="77777777" w:rsidR="00C92E6C" w:rsidRDefault="00C92E6C" w:rsidP="0027134D">
            <w:pPr>
              <w:spacing w:after="0" w:line="240" w:lineRule="auto"/>
              <w:jc w:val="center"/>
            </w:pPr>
          </w:p>
        </w:tc>
        <w:tc>
          <w:tcPr>
            <w:tcW w:w="408" w:type="pct"/>
          </w:tcPr>
          <w:p w14:paraId="0D0C3B0F" w14:textId="77777777" w:rsidR="00C92E6C" w:rsidRDefault="00C92E6C" w:rsidP="0027134D">
            <w:pPr>
              <w:spacing w:after="0" w:line="240" w:lineRule="auto"/>
              <w:jc w:val="center"/>
            </w:pPr>
            <w:r>
              <w:t>700.0</w:t>
            </w:r>
          </w:p>
        </w:tc>
        <w:tc>
          <w:tcPr>
            <w:tcW w:w="570" w:type="pct"/>
          </w:tcPr>
          <w:p w14:paraId="29426A18" w14:textId="77777777" w:rsidR="00C92E6C" w:rsidRDefault="00C92E6C" w:rsidP="0027134D">
            <w:pPr>
              <w:spacing w:after="0" w:line="240" w:lineRule="auto"/>
              <w:jc w:val="center"/>
            </w:pPr>
            <w:r>
              <w:t>1 903.9</w:t>
            </w:r>
          </w:p>
        </w:tc>
        <w:tc>
          <w:tcPr>
            <w:tcW w:w="550" w:type="pct"/>
            <w:vMerge/>
          </w:tcPr>
          <w:p w14:paraId="73ECE4AC" w14:textId="77777777" w:rsidR="00C92E6C" w:rsidRDefault="00C92E6C" w:rsidP="0027134D">
            <w:pPr>
              <w:spacing w:after="0" w:line="240" w:lineRule="auto"/>
              <w:jc w:val="center"/>
            </w:pPr>
          </w:p>
        </w:tc>
        <w:tc>
          <w:tcPr>
            <w:tcW w:w="408" w:type="pct"/>
          </w:tcPr>
          <w:p w14:paraId="620D7F09" w14:textId="77777777" w:rsidR="00C92E6C" w:rsidRDefault="00C92E6C" w:rsidP="0027134D">
            <w:pPr>
              <w:spacing w:after="0" w:line="240" w:lineRule="auto"/>
              <w:jc w:val="center"/>
            </w:pPr>
            <w:r>
              <w:t>700.0</w:t>
            </w:r>
          </w:p>
        </w:tc>
        <w:tc>
          <w:tcPr>
            <w:tcW w:w="570" w:type="pct"/>
          </w:tcPr>
          <w:p w14:paraId="3ACF737B" w14:textId="77777777" w:rsidR="00C92E6C" w:rsidRDefault="00C92E6C" w:rsidP="0027134D">
            <w:pPr>
              <w:spacing w:after="0" w:line="240" w:lineRule="auto"/>
              <w:jc w:val="center"/>
            </w:pPr>
            <w:r>
              <w:t>2 252.2</w:t>
            </w:r>
          </w:p>
        </w:tc>
      </w:tr>
      <w:tr w:rsidR="00C92E6C" w14:paraId="67DFA935" w14:textId="77777777" w:rsidTr="0027134D">
        <w:trPr>
          <w:trHeight w:val="346"/>
        </w:trPr>
        <w:tc>
          <w:tcPr>
            <w:tcW w:w="462" w:type="pct"/>
          </w:tcPr>
          <w:p w14:paraId="3BE7FA00" w14:textId="77777777" w:rsidR="00C92E6C" w:rsidRDefault="00C92E6C" w:rsidP="0027134D">
            <w:pPr>
              <w:spacing w:after="0" w:line="240" w:lineRule="auto"/>
              <w:jc w:val="left"/>
            </w:pPr>
            <w:r>
              <w:t>6</w:t>
            </w:r>
          </w:p>
        </w:tc>
        <w:tc>
          <w:tcPr>
            <w:tcW w:w="550" w:type="pct"/>
            <w:vMerge/>
          </w:tcPr>
          <w:p w14:paraId="4D6E99A2"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2708A835" w14:textId="77777777" w:rsidR="00C92E6C" w:rsidRDefault="00C92E6C" w:rsidP="0027134D">
            <w:pPr>
              <w:spacing w:after="0" w:line="240" w:lineRule="auto"/>
              <w:jc w:val="center"/>
            </w:pPr>
          </w:p>
          <w:p w14:paraId="1229B041" w14:textId="77777777" w:rsidR="00C92E6C" w:rsidRDefault="00C92E6C" w:rsidP="0027134D">
            <w:pPr>
              <w:spacing w:after="0" w:line="240" w:lineRule="auto"/>
              <w:jc w:val="center"/>
            </w:pPr>
          </w:p>
          <w:p w14:paraId="645B6D86" w14:textId="77777777" w:rsidR="00C92E6C" w:rsidRDefault="00C92E6C" w:rsidP="0027134D">
            <w:pPr>
              <w:spacing w:after="0" w:line="240" w:lineRule="auto"/>
              <w:jc w:val="center"/>
            </w:pPr>
          </w:p>
          <w:p w14:paraId="2285AB90" w14:textId="77777777" w:rsidR="00C92E6C" w:rsidRDefault="00C92E6C" w:rsidP="0027134D">
            <w:pPr>
              <w:spacing w:after="0" w:line="240" w:lineRule="auto"/>
              <w:jc w:val="center"/>
            </w:pPr>
            <w:r>
              <w:t>426°</w:t>
            </w:r>
          </w:p>
        </w:tc>
        <w:tc>
          <w:tcPr>
            <w:tcW w:w="570" w:type="pct"/>
            <w:tcBorders>
              <w:top w:val="single" w:sz="12" w:space="0" w:color="auto"/>
            </w:tcBorders>
          </w:tcPr>
          <w:p w14:paraId="7D136CC7" w14:textId="77777777" w:rsidR="00C92E6C" w:rsidRDefault="00C92E6C" w:rsidP="0027134D">
            <w:pPr>
              <w:spacing w:after="0" w:line="240" w:lineRule="auto"/>
              <w:jc w:val="center"/>
            </w:pPr>
            <w:r>
              <w:t>432.9</w:t>
            </w:r>
          </w:p>
        </w:tc>
        <w:tc>
          <w:tcPr>
            <w:tcW w:w="550" w:type="pct"/>
            <w:vMerge/>
          </w:tcPr>
          <w:p w14:paraId="6D411AB5" w14:textId="77777777" w:rsidR="00C92E6C" w:rsidRDefault="00C92E6C" w:rsidP="0027134D">
            <w:pPr>
              <w:spacing w:after="0" w:line="240" w:lineRule="auto"/>
              <w:jc w:val="center"/>
            </w:pPr>
          </w:p>
        </w:tc>
        <w:tc>
          <w:tcPr>
            <w:tcW w:w="408" w:type="pct"/>
          </w:tcPr>
          <w:p w14:paraId="75AA7AE0" w14:textId="77777777" w:rsidR="00C92E6C" w:rsidRDefault="00C92E6C" w:rsidP="0027134D">
            <w:pPr>
              <w:spacing w:after="0" w:line="240" w:lineRule="auto"/>
              <w:jc w:val="center"/>
            </w:pPr>
            <w:r>
              <w:t>250.0</w:t>
            </w:r>
          </w:p>
        </w:tc>
        <w:tc>
          <w:tcPr>
            <w:tcW w:w="570" w:type="pct"/>
          </w:tcPr>
          <w:p w14:paraId="2838DD96" w14:textId="77777777" w:rsidR="00C92E6C" w:rsidRDefault="00C92E6C" w:rsidP="0027134D">
            <w:pPr>
              <w:spacing w:after="0" w:line="240" w:lineRule="auto"/>
              <w:jc w:val="center"/>
            </w:pPr>
            <w:r>
              <w:t>2 252.2</w:t>
            </w:r>
          </w:p>
        </w:tc>
        <w:tc>
          <w:tcPr>
            <w:tcW w:w="550" w:type="pct"/>
            <w:vMerge/>
          </w:tcPr>
          <w:p w14:paraId="289980DC" w14:textId="77777777" w:rsidR="00C92E6C" w:rsidRDefault="00C92E6C" w:rsidP="0027134D">
            <w:pPr>
              <w:spacing w:after="0" w:line="240" w:lineRule="auto"/>
              <w:jc w:val="center"/>
            </w:pPr>
          </w:p>
        </w:tc>
        <w:tc>
          <w:tcPr>
            <w:tcW w:w="408" w:type="pct"/>
          </w:tcPr>
          <w:p w14:paraId="23F148B2" w14:textId="77777777" w:rsidR="00C92E6C" w:rsidRDefault="00C92E6C" w:rsidP="0027134D">
            <w:pPr>
              <w:spacing w:after="0" w:line="240" w:lineRule="auto"/>
              <w:jc w:val="center"/>
            </w:pPr>
            <w:r>
              <w:t>200.0</w:t>
            </w:r>
          </w:p>
        </w:tc>
        <w:tc>
          <w:tcPr>
            <w:tcW w:w="570" w:type="pct"/>
          </w:tcPr>
          <w:p w14:paraId="7A7EA728" w14:textId="77777777" w:rsidR="00C92E6C" w:rsidRDefault="00C92E6C" w:rsidP="0027134D">
            <w:pPr>
              <w:spacing w:after="0" w:line="240" w:lineRule="auto"/>
              <w:jc w:val="center"/>
            </w:pPr>
            <w:r>
              <w:t>1 903.9</w:t>
            </w:r>
          </w:p>
        </w:tc>
      </w:tr>
      <w:tr w:rsidR="00C92E6C" w14:paraId="4CDAF036" w14:textId="77777777" w:rsidTr="0027134D">
        <w:trPr>
          <w:trHeight w:val="364"/>
        </w:trPr>
        <w:tc>
          <w:tcPr>
            <w:tcW w:w="462" w:type="pct"/>
          </w:tcPr>
          <w:p w14:paraId="0A6B43E1" w14:textId="77777777" w:rsidR="00C92E6C" w:rsidRDefault="00C92E6C" w:rsidP="0027134D">
            <w:pPr>
              <w:spacing w:after="0" w:line="240" w:lineRule="auto"/>
              <w:jc w:val="left"/>
            </w:pPr>
            <w:r>
              <w:t>7</w:t>
            </w:r>
          </w:p>
        </w:tc>
        <w:tc>
          <w:tcPr>
            <w:tcW w:w="550" w:type="pct"/>
            <w:vMerge/>
          </w:tcPr>
          <w:p w14:paraId="5017B83F" w14:textId="77777777" w:rsidR="00C92E6C" w:rsidRDefault="00C92E6C" w:rsidP="0027134D">
            <w:pPr>
              <w:spacing w:after="0" w:line="240" w:lineRule="auto"/>
              <w:jc w:val="center"/>
            </w:pPr>
          </w:p>
        </w:tc>
        <w:tc>
          <w:tcPr>
            <w:tcW w:w="363" w:type="pct"/>
            <w:vMerge/>
            <w:tcBorders>
              <w:bottom w:val="single" w:sz="24" w:space="0" w:color="auto"/>
            </w:tcBorders>
          </w:tcPr>
          <w:p w14:paraId="39043ADA" w14:textId="77777777" w:rsidR="00C92E6C" w:rsidRDefault="00C92E6C" w:rsidP="0027134D">
            <w:pPr>
              <w:spacing w:after="0" w:line="240" w:lineRule="auto"/>
              <w:jc w:val="center"/>
            </w:pPr>
          </w:p>
        </w:tc>
        <w:tc>
          <w:tcPr>
            <w:tcW w:w="570" w:type="pct"/>
          </w:tcPr>
          <w:p w14:paraId="7252A199" w14:textId="77777777" w:rsidR="00C92E6C" w:rsidRDefault="00C92E6C" w:rsidP="0027134D">
            <w:pPr>
              <w:spacing w:after="0" w:line="240" w:lineRule="auto"/>
              <w:jc w:val="center"/>
            </w:pPr>
            <w:r>
              <w:t>1 087.5</w:t>
            </w:r>
          </w:p>
        </w:tc>
        <w:tc>
          <w:tcPr>
            <w:tcW w:w="550" w:type="pct"/>
            <w:vMerge/>
          </w:tcPr>
          <w:p w14:paraId="670E53B4" w14:textId="77777777" w:rsidR="00C92E6C" w:rsidRDefault="00C92E6C" w:rsidP="0027134D">
            <w:pPr>
              <w:spacing w:after="0" w:line="240" w:lineRule="auto"/>
              <w:jc w:val="center"/>
            </w:pPr>
          </w:p>
        </w:tc>
        <w:tc>
          <w:tcPr>
            <w:tcW w:w="408" w:type="pct"/>
          </w:tcPr>
          <w:p w14:paraId="2BAE1A9A" w14:textId="77777777" w:rsidR="00C92E6C" w:rsidRDefault="00C92E6C" w:rsidP="0027134D">
            <w:pPr>
              <w:spacing w:after="0" w:line="240" w:lineRule="auto"/>
              <w:jc w:val="center"/>
            </w:pPr>
            <w:r>
              <w:t>150.0</w:t>
            </w:r>
          </w:p>
        </w:tc>
        <w:tc>
          <w:tcPr>
            <w:tcW w:w="570" w:type="pct"/>
          </w:tcPr>
          <w:p w14:paraId="513F433C" w14:textId="77777777" w:rsidR="00C92E6C" w:rsidRDefault="00C92E6C" w:rsidP="0027134D">
            <w:pPr>
              <w:spacing w:after="0" w:line="240" w:lineRule="auto"/>
              <w:jc w:val="center"/>
            </w:pPr>
            <w:r>
              <w:t>300.0</w:t>
            </w:r>
          </w:p>
        </w:tc>
        <w:tc>
          <w:tcPr>
            <w:tcW w:w="550" w:type="pct"/>
            <w:vMerge/>
          </w:tcPr>
          <w:p w14:paraId="030344F8" w14:textId="77777777" w:rsidR="00C92E6C" w:rsidRDefault="00C92E6C" w:rsidP="0027134D">
            <w:pPr>
              <w:spacing w:after="0" w:line="240" w:lineRule="auto"/>
              <w:jc w:val="center"/>
            </w:pPr>
          </w:p>
        </w:tc>
        <w:tc>
          <w:tcPr>
            <w:tcW w:w="408" w:type="pct"/>
          </w:tcPr>
          <w:p w14:paraId="2F798E59" w14:textId="77777777" w:rsidR="00C92E6C" w:rsidRDefault="00C92E6C" w:rsidP="0027134D">
            <w:pPr>
              <w:spacing w:after="0" w:line="240" w:lineRule="auto"/>
              <w:jc w:val="center"/>
            </w:pPr>
            <w:r>
              <w:t>650.0</w:t>
            </w:r>
          </w:p>
        </w:tc>
        <w:tc>
          <w:tcPr>
            <w:tcW w:w="570" w:type="pct"/>
          </w:tcPr>
          <w:p w14:paraId="6556C546" w14:textId="77777777" w:rsidR="00C92E6C" w:rsidRDefault="00C92E6C" w:rsidP="0027134D">
            <w:pPr>
              <w:spacing w:after="0" w:line="240" w:lineRule="auto"/>
              <w:jc w:val="center"/>
            </w:pPr>
            <w:r>
              <w:t>300.0</w:t>
            </w:r>
          </w:p>
        </w:tc>
      </w:tr>
      <w:tr w:rsidR="00C92E6C" w14:paraId="0BD5C9D9" w14:textId="77777777" w:rsidTr="0027134D">
        <w:trPr>
          <w:trHeight w:val="346"/>
        </w:trPr>
        <w:tc>
          <w:tcPr>
            <w:tcW w:w="462" w:type="pct"/>
          </w:tcPr>
          <w:p w14:paraId="063E2309" w14:textId="77777777" w:rsidR="00C92E6C" w:rsidRDefault="00C92E6C" w:rsidP="0027134D">
            <w:pPr>
              <w:spacing w:after="0" w:line="240" w:lineRule="auto"/>
              <w:jc w:val="left"/>
            </w:pPr>
            <w:r>
              <w:t>8</w:t>
            </w:r>
          </w:p>
        </w:tc>
        <w:tc>
          <w:tcPr>
            <w:tcW w:w="550" w:type="pct"/>
            <w:vMerge/>
          </w:tcPr>
          <w:p w14:paraId="18D2B476" w14:textId="77777777" w:rsidR="00C92E6C" w:rsidRDefault="00C92E6C" w:rsidP="0027134D">
            <w:pPr>
              <w:spacing w:after="0" w:line="240" w:lineRule="auto"/>
              <w:jc w:val="center"/>
            </w:pPr>
          </w:p>
        </w:tc>
        <w:tc>
          <w:tcPr>
            <w:tcW w:w="363" w:type="pct"/>
            <w:vMerge/>
            <w:tcBorders>
              <w:bottom w:val="single" w:sz="24" w:space="0" w:color="auto"/>
            </w:tcBorders>
          </w:tcPr>
          <w:p w14:paraId="6661E270" w14:textId="77777777" w:rsidR="00C92E6C" w:rsidRDefault="00C92E6C" w:rsidP="0027134D">
            <w:pPr>
              <w:spacing w:after="0" w:line="240" w:lineRule="auto"/>
              <w:jc w:val="center"/>
            </w:pPr>
          </w:p>
        </w:tc>
        <w:tc>
          <w:tcPr>
            <w:tcW w:w="570" w:type="pct"/>
          </w:tcPr>
          <w:p w14:paraId="5438DF24" w14:textId="77777777" w:rsidR="00C92E6C" w:rsidRDefault="00C92E6C" w:rsidP="0027134D">
            <w:pPr>
              <w:spacing w:after="0" w:line="240" w:lineRule="auto"/>
              <w:jc w:val="center"/>
            </w:pPr>
            <w:r>
              <w:t>2 731.6</w:t>
            </w:r>
          </w:p>
        </w:tc>
        <w:tc>
          <w:tcPr>
            <w:tcW w:w="550" w:type="pct"/>
            <w:vMerge/>
          </w:tcPr>
          <w:p w14:paraId="24D55CF8" w14:textId="77777777" w:rsidR="00C92E6C" w:rsidRDefault="00C92E6C" w:rsidP="0027134D">
            <w:pPr>
              <w:spacing w:after="0" w:line="240" w:lineRule="auto"/>
              <w:jc w:val="center"/>
            </w:pPr>
          </w:p>
        </w:tc>
        <w:tc>
          <w:tcPr>
            <w:tcW w:w="408" w:type="pct"/>
          </w:tcPr>
          <w:p w14:paraId="285C575C" w14:textId="77777777" w:rsidR="00C92E6C" w:rsidRDefault="00C92E6C" w:rsidP="0027134D">
            <w:pPr>
              <w:spacing w:after="0" w:line="240" w:lineRule="auto"/>
              <w:jc w:val="center"/>
            </w:pPr>
            <w:r>
              <w:t>700.0</w:t>
            </w:r>
          </w:p>
        </w:tc>
        <w:tc>
          <w:tcPr>
            <w:tcW w:w="570" w:type="pct"/>
          </w:tcPr>
          <w:p w14:paraId="79901FE9" w14:textId="77777777" w:rsidR="00C92E6C" w:rsidRDefault="00C92E6C" w:rsidP="0027134D">
            <w:pPr>
              <w:spacing w:after="0" w:line="240" w:lineRule="auto"/>
              <w:jc w:val="center"/>
            </w:pPr>
            <w:r>
              <w:t>1 360.6</w:t>
            </w:r>
          </w:p>
        </w:tc>
        <w:tc>
          <w:tcPr>
            <w:tcW w:w="550" w:type="pct"/>
            <w:vMerge/>
          </w:tcPr>
          <w:p w14:paraId="29253664" w14:textId="77777777" w:rsidR="00C92E6C" w:rsidRDefault="00C92E6C" w:rsidP="0027134D">
            <w:pPr>
              <w:spacing w:after="0" w:line="240" w:lineRule="auto"/>
              <w:jc w:val="center"/>
            </w:pPr>
          </w:p>
        </w:tc>
        <w:tc>
          <w:tcPr>
            <w:tcW w:w="408" w:type="pct"/>
          </w:tcPr>
          <w:p w14:paraId="13A460D7" w14:textId="77777777" w:rsidR="00C92E6C" w:rsidRDefault="00C92E6C" w:rsidP="0027134D">
            <w:pPr>
              <w:spacing w:after="0" w:line="240" w:lineRule="auto"/>
              <w:jc w:val="center"/>
            </w:pPr>
            <w:r>
              <w:t>200.0</w:t>
            </w:r>
          </w:p>
        </w:tc>
        <w:tc>
          <w:tcPr>
            <w:tcW w:w="570" w:type="pct"/>
          </w:tcPr>
          <w:p w14:paraId="2423C8A9" w14:textId="77777777" w:rsidR="00C92E6C" w:rsidRDefault="00C92E6C" w:rsidP="0027134D">
            <w:pPr>
              <w:spacing w:after="0" w:line="240" w:lineRule="auto"/>
              <w:jc w:val="center"/>
            </w:pPr>
            <w:r>
              <w:t>1 360.6</w:t>
            </w:r>
          </w:p>
        </w:tc>
      </w:tr>
      <w:tr w:rsidR="00C92E6C" w14:paraId="2D527AB1" w14:textId="77777777" w:rsidTr="0027134D">
        <w:trPr>
          <w:trHeight w:val="364"/>
        </w:trPr>
        <w:tc>
          <w:tcPr>
            <w:tcW w:w="462" w:type="pct"/>
          </w:tcPr>
          <w:p w14:paraId="23AD4421" w14:textId="77777777" w:rsidR="00C92E6C" w:rsidRDefault="00C92E6C" w:rsidP="0027134D">
            <w:pPr>
              <w:spacing w:after="0" w:line="240" w:lineRule="auto"/>
              <w:jc w:val="left"/>
            </w:pPr>
            <w:r>
              <w:t>9</w:t>
            </w:r>
          </w:p>
        </w:tc>
        <w:tc>
          <w:tcPr>
            <w:tcW w:w="550" w:type="pct"/>
            <w:vMerge/>
          </w:tcPr>
          <w:p w14:paraId="491B659A" w14:textId="77777777" w:rsidR="00C92E6C" w:rsidRDefault="00C92E6C" w:rsidP="0027134D">
            <w:pPr>
              <w:spacing w:after="0" w:line="240" w:lineRule="auto"/>
              <w:jc w:val="center"/>
            </w:pPr>
          </w:p>
        </w:tc>
        <w:tc>
          <w:tcPr>
            <w:tcW w:w="363" w:type="pct"/>
            <w:vMerge/>
            <w:tcBorders>
              <w:bottom w:val="single" w:sz="24" w:space="0" w:color="auto"/>
            </w:tcBorders>
          </w:tcPr>
          <w:p w14:paraId="3B15A6F4" w14:textId="77777777" w:rsidR="00C92E6C" w:rsidRDefault="00C92E6C" w:rsidP="0027134D">
            <w:pPr>
              <w:spacing w:after="0" w:line="240" w:lineRule="auto"/>
              <w:jc w:val="center"/>
            </w:pPr>
          </w:p>
        </w:tc>
        <w:tc>
          <w:tcPr>
            <w:tcW w:w="570" w:type="pct"/>
          </w:tcPr>
          <w:p w14:paraId="48B2A898" w14:textId="77777777" w:rsidR="00C92E6C" w:rsidRDefault="00C92E6C" w:rsidP="0027134D">
            <w:pPr>
              <w:spacing w:after="0" w:line="240" w:lineRule="auto"/>
              <w:jc w:val="center"/>
            </w:pPr>
            <w:r>
              <w:t>6 861.6</w:t>
            </w:r>
          </w:p>
        </w:tc>
        <w:tc>
          <w:tcPr>
            <w:tcW w:w="550" w:type="pct"/>
            <w:vMerge/>
          </w:tcPr>
          <w:p w14:paraId="08FAB3C7" w14:textId="77777777" w:rsidR="00C92E6C" w:rsidRDefault="00C92E6C" w:rsidP="0027134D">
            <w:pPr>
              <w:spacing w:after="0" w:line="240" w:lineRule="auto"/>
              <w:jc w:val="center"/>
            </w:pPr>
          </w:p>
        </w:tc>
        <w:tc>
          <w:tcPr>
            <w:tcW w:w="408" w:type="pct"/>
          </w:tcPr>
          <w:p w14:paraId="14CF83A1" w14:textId="77777777" w:rsidR="00C92E6C" w:rsidRDefault="00C92E6C" w:rsidP="0027134D">
            <w:pPr>
              <w:spacing w:after="0" w:line="240" w:lineRule="auto"/>
              <w:jc w:val="center"/>
            </w:pPr>
            <w:r>
              <w:t>200.0</w:t>
            </w:r>
          </w:p>
        </w:tc>
        <w:tc>
          <w:tcPr>
            <w:tcW w:w="570" w:type="pct"/>
          </w:tcPr>
          <w:p w14:paraId="77F98303" w14:textId="77777777" w:rsidR="00C92E6C" w:rsidRDefault="00C92E6C" w:rsidP="0027134D">
            <w:pPr>
              <w:spacing w:after="0" w:line="240" w:lineRule="auto"/>
              <w:jc w:val="center"/>
            </w:pPr>
            <w:r>
              <w:t>1 609.5</w:t>
            </w:r>
          </w:p>
        </w:tc>
        <w:tc>
          <w:tcPr>
            <w:tcW w:w="550" w:type="pct"/>
            <w:vMerge/>
          </w:tcPr>
          <w:p w14:paraId="3A240DE4" w14:textId="77777777" w:rsidR="00C92E6C" w:rsidRDefault="00C92E6C" w:rsidP="0027134D">
            <w:pPr>
              <w:spacing w:after="0" w:line="240" w:lineRule="auto"/>
              <w:jc w:val="center"/>
            </w:pPr>
          </w:p>
        </w:tc>
        <w:tc>
          <w:tcPr>
            <w:tcW w:w="408" w:type="pct"/>
          </w:tcPr>
          <w:p w14:paraId="1435AACA" w14:textId="77777777" w:rsidR="00C92E6C" w:rsidRDefault="00C92E6C" w:rsidP="0027134D">
            <w:pPr>
              <w:spacing w:after="0" w:line="240" w:lineRule="auto"/>
              <w:jc w:val="center"/>
            </w:pPr>
            <w:r>
              <w:t>700.0</w:t>
            </w:r>
          </w:p>
        </w:tc>
        <w:tc>
          <w:tcPr>
            <w:tcW w:w="570" w:type="pct"/>
          </w:tcPr>
          <w:p w14:paraId="69E5BB61" w14:textId="77777777" w:rsidR="00C92E6C" w:rsidRDefault="00C92E6C" w:rsidP="0027134D">
            <w:pPr>
              <w:spacing w:after="0" w:line="240" w:lineRule="auto"/>
              <w:jc w:val="center"/>
            </w:pPr>
            <w:r>
              <w:t>1 903.9</w:t>
            </w:r>
          </w:p>
        </w:tc>
      </w:tr>
      <w:tr w:rsidR="00C92E6C" w14:paraId="30FC4D71" w14:textId="77777777" w:rsidTr="0027134D">
        <w:trPr>
          <w:trHeight w:val="364"/>
        </w:trPr>
        <w:tc>
          <w:tcPr>
            <w:tcW w:w="462" w:type="pct"/>
          </w:tcPr>
          <w:p w14:paraId="503994D8" w14:textId="77777777" w:rsidR="00C92E6C" w:rsidRDefault="00C92E6C" w:rsidP="0027134D">
            <w:pPr>
              <w:spacing w:after="0" w:line="240" w:lineRule="auto"/>
              <w:jc w:val="left"/>
            </w:pPr>
            <w:r>
              <w:t>10</w:t>
            </w:r>
          </w:p>
        </w:tc>
        <w:tc>
          <w:tcPr>
            <w:tcW w:w="550" w:type="pct"/>
            <w:vMerge/>
            <w:tcBorders>
              <w:bottom w:val="single" w:sz="18" w:space="0" w:color="auto"/>
            </w:tcBorders>
          </w:tcPr>
          <w:p w14:paraId="4C0FF351" w14:textId="77777777" w:rsidR="00C92E6C" w:rsidRDefault="00C92E6C" w:rsidP="0027134D">
            <w:pPr>
              <w:spacing w:after="0" w:line="240" w:lineRule="auto"/>
              <w:jc w:val="center"/>
            </w:pPr>
          </w:p>
        </w:tc>
        <w:tc>
          <w:tcPr>
            <w:tcW w:w="363" w:type="pct"/>
            <w:vMerge/>
            <w:tcBorders>
              <w:bottom w:val="single" w:sz="18" w:space="0" w:color="auto"/>
            </w:tcBorders>
          </w:tcPr>
          <w:p w14:paraId="1AF643E5" w14:textId="77777777" w:rsidR="00C92E6C" w:rsidRDefault="00C92E6C" w:rsidP="0027134D">
            <w:pPr>
              <w:spacing w:after="0" w:line="240" w:lineRule="auto"/>
              <w:jc w:val="center"/>
            </w:pPr>
          </w:p>
        </w:tc>
        <w:tc>
          <w:tcPr>
            <w:tcW w:w="570" w:type="pct"/>
            <w:tcBorders>
              <w:bottom w:val="single" w:sz="18" w:space="0" w:color="auto"/>
            </w:tcBorders>
          </w:tcPr>
          <w:p w14:paraId="74975705"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CF248CF" w14:textId="77777777" w:rsidR="00C92E6C" w:rsidRDefault="00C92E6C" w:rsidP="0027134D">
            <w:pPr>
              <w:spacing w:after="0" w:line="240" w:lineRule="auto"/>
              <w:jc w:val="center"/>
            </w:pPr>
          </w:p>
        </w:tc>
        <w:tc>
          <w:tcPr>
            <w:tcW w:w="408" w:type="pct"/>
            <w:tcBorders>
              <w:bottom w:val="single" w:sz="18" w:space="0" w:color="auto"/>
            </w:tcBorders>
          </w:tcPr>
          <w:p w14:paraId="25E01FEB" w14:textId="77777777" w:rsidR="00C92E6C" w:rsidRDefault="00C92E6C" w:rsidP="0027134D">
            <w:pPr>
              <w:spacing w:after="0" w:line="240" w:lineRule="auto"/>
              <w:jc w:val="center"/>
            </w:pPr>
            <w:r>
              <w:t>700.0</w:t>
            </w:r>
          </w:p>
        </w:tc>
        <w:tc>
          <w:tcPr>
            <w:tcW w:w="570" w:type="pct"/>
            <w:tcBorders>
              <w:bottom w:val="single" w:sz="18" w:space="0" w:color="auto"/>
            </w:tcBorders>
          </w:tcPr>
          <w:p w14:paraId="22353172"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6DB6A94B" w14:textId="77777777" w:rsidR="00C92E6C" w:rsidRDefault="00C92E6C" w:rsidP="0027134D">
            <w:pPr>
              <w:spacing w:after="0" w:line="240" w:lineRule="auto"/>
              <w:jc w:val="center"/>
            </w:pPr>
          </w:p>
        </w:tc>
        <w:tc>
          <w:tcPr>
            <w:tcW w:w="408" w:type="pct"/>
            <w:tcBorders>
              <w:bottom w:val="single" w:sz="18" w:space="0" w:color="auto"/>
            </w:tcBorders>
          </w:tcPr>
          <w:p w14:paraId="13899C02" w14:textId="77777777" w:rsidR="00C92E6C" w:rsidRDefault="00C92E6C" w:rsidP="0027134D">
            <w:pPr>
              <w:spacing w:after="0" w:line="240" w:lineRule="auto"/>
              <w:jc w:val="center"/>
            </w:pPr>
            <w:r>
              <w:t>150.0</w:t>
            </w:r>
          </w:p>
        </w:tc>
        <w:tc>
          <w:tcPr>
            <w:tcW w:w="570" w:type="pct"/>
            <w:tcBorders>
              <w:bottom w:val="single" w:sz="18" w:space="0" w:color="auto"/>
            </w:tcBorders>
          </w:tcPr>
          <w:p w14:paraId="2132B2A6" w14:textId="77777777" w:rsidR="00C92E6C" w:rsidRDefault="00C92E6C" w:rsidP="0027134D">
            <w:pPr>
              <w:spacing w:after="0" w:line="240" w:lineRule="auto"/>
              <w:jc w:val="center"/>
            </w:pPr>
            <w:r>
              <w:t>300.0</w:t>
            </w:r>
          </w:p>
        </w:tc>
      </w:tr>
    </w:tbl>
    <w:p w14:paraId="5A33B84C" w14:textId="77777777" w:rsidR="00C92E6C" w:rsidRPr="00AD3328" w:rsidRDefault="00C92E6C" w:rsidP="00AD3328"/>
    <w:p w14:paraId="0D322A0F" w14:textId="77777777" w:rsidR="00C273C0" w:rsidRDefault="00931060" w:rsidP="00931060">
      <w:pPr>
        <w:pStyle w:val="Titre2"/>
      </w:pPr>
      <w:bookmarkStart w:id="136" w:name="_Toc500767928"/>
      <w:r>
        <w:t>Results</w:t>
      </w:r>
      <w:bookmarkEnd w:id="136"/>
    </w:p>
    <w:p w14:paraId="58842AE2" w14:textId="77777777" w:rsidR="00931060" w:rsidRDefault="00931060" w:rsidP="00931060">
      <w:pPr>
        <w:pStyle w:val="Titre3"/>
      </w:pPr>
      <w:bookmarkStart w:id="137" w:name="_Toc500767929"/>
      <w:r>
        <w:t>Uniform Protocols</w:t>
      </w:r>
      <w:bookmarkEnd w:id="137"/>
    </w:p>
    <w:p w14:paraId="616E0B19" w14:textId="77777777" w:rsidR="00931060" w:rsidRDefault="0041612B" w:rsidP="000E4CBF">
      <w:pPr>
        <w:spacing w:after="0"/>
      </w:pP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r w:rsidR="00931060" w:rsidRPr="00931060">
        <w:rPr>
          <w:vertAlign w:val="subscript"/>
        </w:rPr>
        <w:t>2,f</w:t>
      </w:r>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7164FC">
        <w:instrText xml:space="preserve"> ADDIN EN.CITE &lt;EndNote&gt;&lt;Cite&gt;&lt;Author&gt;Boudreau&lt;/Author&gt;&lt;Year&gt;2017&lt;/Year&gt;&lt;RecNum&gt;8255&lt;/RecNum&gt;&lt;DisplayText&gt;[199]&lt;/DisplayText&gt;&lt;record&gt;&lt;rec-number&gt;8255&lt;/rec-number&gt;&lt;foreign-keys&gt;&lt;key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7164FC">
        <w:rPr>
          <w:noProof/>
        </w:rPr>
        <w:t>[199]</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704E40">
        <w:instrText xml:space="preserve"> ADDIN EN.CITE &lt;EndNote&gt;&lt;Cite&gt;&lt;Author&gt;Cabana&lt;/Author&gt;&lt;Year&gt;2015&lt;/Year&gt;&lt;RecNum&gt;8231&lt;/RecNum&gt;&lt;DisplayText&gt;[150]&lt;/DisplayText&gt;&lt;record&gt;&lt;rec-number&gt;8231&lt;/rec-number&gt;&lt;foreign-keys&gt;&lt;key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7164FC">
        <w:rPr>
          <w:noProof/>
        </w:rPr>
        <w:t>[150]</w:t>
      </w:r>
      <w:r w:rsidR="00931060" w:rsidRPr="00931060">
        <w:fldChar w:fldCharType="end"/>
      </w:r>
      <w:r w:rsidR="00931060" w:rsidRPr="00931060">
        <w:t xml:space="preserve"> for this work.</w:t>
      </w:r>
    </w:p>
    <w:p w14:paraId="55ACA69B" w14:textId="77777777" w:rsidR="0027134D" w:rsidRDefault="0041612B" w:rsidP="000E4CBF">
      <w:pPr>
        <w:spacing w:after="0" w:line="360" w:lineRule="auto"/>
        <w:jc w:val="center"/>
      </w:pPr>
      <w:r>
        <w:rPr>
          <w:noProof/>
          <w:lang w:val="fr-FR" w:eastAsia="fr-FR"/>
        </w:rPr>
        <w:drawing>
          <wp:inline distT="0" distB="0" distL="0" distR="0" wp14:anchorId="2C4E0A27" wp14:editId="48E846E5">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5B80710F" w14:textId="77777777" w:rsidR="0041612B" w:rsidRPr="00931060" w:rsidRDefault="0041612B" w:rsidP="000E4CBF">
      <w:pPr>
        <w:pStyle w:val="Lgende"/>
      </w:pPr>
      <w:bookmarkStart w:id="138" w:name="_Ref496524826"/>
      <w:bookmarkStart w:id="139" w:name="_Toc500767956"/>
      <w:r>
        <w:t xml:space="preserve">Figure </w:t>
      </w:r>
      <w:fldSimple w:instr=" STYLEREF 1 \s ">
        <w:r w:rsidR="008B2764">
          <w:rPr>
            <w:noProof/>
          </w:rPr>
          <w:t>5</w:t>
        </w:r>
      </w:fldSimple>
      <w:r>
        <w:noBreakHyphen/>
      </w:r>
      <w:fldSimple w:instr=" SEQ Figure \* ARABIC \s 1 ">
        <w:r w:rsidR="008B2764">
          <w:rPr>
            <w:noProof/>
          </w:rPr>
          <w:t>1</w:t>
        </w:r>
      </w:fldSimple>
      <w:bookmarkEnd w:id="138"/>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39"/>
    </w:p>
    <w:p w14:paraId="697E23BD" w14:textId="77777777" w:rsidR="00931060" w:rsidRPr="00931060" w:rsidRDefault="00931060" w:rsidP="00931060">
      <w:r w:rsidRPr="00931060">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r w:rsidRPr="00931060">
        <w:rPr>
          <w:vertAlign w:val="subscript"/>
        </w:rPr>
        <w:t>2,f</w:t>
      </w:r>
      <w:r w:rsidRPr="00931060">
        <w:t xml:space="preserve"> = (-2.56 %, -1.97 %), and ΔT</w:t>
      </w:r>
      <w:r w:rsidRPr="00931060">
        <w:rPr>
          <w:vertAlign w:val="subscript"/>
        </w:rPr>
        <w:t>2,r</w:t>
      </w:r>
      <w:r w:rsidRPr="00931060">
        <w:t xml:space="preserve"> = (-0.51 %, -0.65%). Both ΔF (for VFA) and ΔT</w:t>
      </w:r>
      <w:r w:rsidRPr="00931060">
        <w:rPr>
          <w:vertAlign w:val="subscript"/>
        </w:rPr>
        <w:t>2,r</w:t>
      </w:r>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72DFAF4" w14:textId="77777777" w:rsidR="00931060" w:rsidRDefault="00931240" w:rsidP="000E4CBF">
      <w:r>
        <w:fldChar w:fldCharType="begin"/>
      </w:r>
      <w:r>
        <w:instrText xml:space="preserve"> REF _Ref496524931 \h </w:instrText>
      </w:r>
      <w:r>
        <w:fldChar w:fldCharType="separate"/>
      </w:r>
      <w:r w:rsidR="008B2764">
        <w:t xml:space="preserve">Figure </w:t>
      </w:r>
      <w:r w:rsidR="008B2764">
        <w:rPr>
          <w:noProof/>
        </w:rPr>
        <w:t>5</w:t>
      </w:r>
      <w:r w:rsidR="008B2764">
        <w:noBreakHyphen/>
      </w:r>
      <w:r w:rsidR="008B2764">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r w:rsidR="00931060" w:rsidRPr="00931060">
        <w:rPr>
          <w:vertAlign w:val="subscript"/>
        </w:rPr>
        <w:t>2,r</w:t>
      </w:r>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2A012EB2" w14:textId="77777777" w:rsidR="00931240" w:rsidRDefault="00931240" w:rsidP="00E07245">
      <w:pPr>
        <w:spacing w:after="0" w:line="360" w:lineRule="auto"/>
        <w:jc w:val="center"/>
      </w:pPr>
      <w:r>
        <w:rPr>
          <w:noProof/>
          <w:lang w:val="fr-FR" w:eastAsia="fr-FR"/>
        </w:rPr>
        <w:drawing>
          <wp:inline distT="0" distB="0" distL="0" distR="0" wp14:anchorId="11F49909" wp14:editId="6F9F9993">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0A692428" w14:textId="77777777" w:rsidR="00931240" w:rsidRPr="00931060" w:rsidRDefault="00931240" w:rsidP="00931240">
      <w:pPr>
        <w:pStyle w:val="Lgende"/>
      </w:pPr>
      <w:bookmarkStart w:id="140" w:name="_Ref496524931"/>
      <w:bookmarkStart w:id="141" w:name="_Toc500767957"/>
      <w:r>
        <w:t xml:space="preserve">Figure </w:t>
      </w:r>
      <w:fldSimple w:instr=" STYLEREF 1 \s ">
        <w:r w:rsidR="008B2764">
          <w:rPr>
            <w:noProof/>
          </w:rPr>
          <w:t>5</w:t>
        </w:r>
      </w:fldSimple>
      <w:r>
        <w:noBreakHyphen/>
      </w:r>
      <w:fldSimple w:instr=" SEQ Figure \* ARABIC \s 1 ">
        <w:r w:rsidR="008B2764">
          <w:rPr>
            <w:noProof/>
          </w:rPr>
          <w:t>2</w:t>
        </w:r>
      </w:fldSimple>
      <w:bookmarkEnd w:id="140"/>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41"/>
    </w:p>
    <w:p w14:paraId="7E9CBC90" w14:textId="77777777" w:rsidR="00931060" w:rsidRDefault="00931060" w:rsidP="00931060">
      <w:pPr>
        <w:pStyle w:val="Titre3"/>
      </w:pPr>
      <w:bookmarkStart w:id="142" w:name="_Toc500767930"/>
      <w:r>
        <w:t>Protocol Optimization</w:t>
      </w:r>
      <w:bookmarkEnd w:id="142"/>
    </w:p>
    <w:p w14:paraId="5DFADCB1" w14:textId="77777777" w:rsidR="00931060" w:rsidRDefault="000B3430" w:rsidP="00E07245">
      <w:pPr>
        <w:spacing w:after="0"/>
      </w:pP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7BF16038" w14:textId="77777777" w:rsidR="00931240" w:rsidRDefault="000B3430" w:rsidP="000B3430">
      <w:pPr>
        <w:jc w:val="center"/>
      </w:pPr>
      <w:r>
        <w:rPr>
          <w:noProof/>
          <w:lang w:val="fr-FR" w:eastAsia="fr-FR"/>
        </w:rPr>
        <w:drawing>
          <wp:inline distT="0" distB="0" distL="0" distR="0" wp14:anchorId="58D39C27" wp14:editId="491A78D5">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76053016" w14:textId="77777777" w:rsidR="00931240" w:rsidRPr="00931060" w:rsidRDefault="00931240" w:rsidP="00931240">
      <w:pPr>
        <w:pStyle w:val="Lgende"/>
      </w:pPr>
      <w:bookmarkStart w:id="143" w:name="_Ref496525042"/>
      <w:bookmarkStart w:id="144" w:name="_Toc500767958"/>
      <w:r>
        <w:t xml:space="preserve">Figure </w:t>
      </w:r>
      <w:fldSimple w:instr=" STYLEREF 1 \s ">
        <w:r w:rsidR="008B2764">
          <w:rPr>
            <w:noProof/>
          </w:rPr>
          <w:t>5</w:t>
        </w:r>
      </w:fldSimple>
      <w:r>
        <w:noBreakHyphen/>
      </w:r>
      <w:fldSimple w:instr=" SEQ Figure \* ARABIC \s 1 ">
        <w:r w:rsidR="008B2764">
          <w:rPr>
            <w:noProof/>
          </w:rPr>
          <w:t>3</w:t>
        </w:r>
      </w:fldSimple>
      <w:bookmarkEnd w:id="143"/>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r w:rsidR="000B3430" w:rsidRPr="000B3430">
        <w:rPr>
          <w:vertAlign w:val="subscript"/>
        </w:rPr>
        <w:t>2,f</w:t>
      </w:r>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44"/>
    </w:p>
    <w:p w14:paraId="4012C3FD" w14:textId="77777777" w:rsidR="00931060" w:rsidRDefault="00931060" w:rsidP="005F064A">
      <w:pPr>
        <w:spacing w:after="0"/>
      </w:pPr>
      <w:r w:rsidRPr="00931060">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8B2764">
        <w:t xml:space="preserve">Figure </w:t>
      </w:r>
      <w:r w:rsidR="008B2764">
        <w:rPr>
          <w:noProof/>
        </w:rPr>
        <w:t>5</w:t>
      </w:r>
      <w:r w:rsidR="008B2764">
        <w:noBreakHyphen/>
      </w:r>
      <w:r w:rsidR="008B2764">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2AF58E76" w14:textId="77777777" w:rsidR="000B3430" w:rsidRDefault="004F44FE" w:rsidP="005F064A">
      <w:pPr>
        <w:spacing w:after="0"/>
      </w:pPr>
      <w:r>
        <w:rPr>
          <w:noProof/>
          <w:lang w:val="fr-FR" w:eastAsia="fr-FR"/>
        </w:rPr>
        <w:drawing>
          <wp:inline distT="0" distB="0" distL="0" distR="0" wp14:anchorId="179A561A" wp14:editId="16E5EB4E">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29671EA2" w14:textId="77777777" w:rsidR="000B3430" w:rsidRPr="00931060" w:rsidRDefault="000B3430" w:rsidP="000B3430">
      <w:pPr>
        <w:pStyle w:val="Lgende"/>
      </w:pPr>
      <w:bookmarkStart w:id="145" w:name="_Ref496525229"/>
      <w:bookmarkStart w:id="146" w:name="_Toc500767959"/>
      <w:r>
        <w:t xml:space="preserve">Figure </w:t>
      </w:r>
      <w:fldSimple w:instr=" STYLEREF 1 \s ">
        <w:r w:rsidR="008B2764">
          <w:rPr>
            <w:noProof/>
          </w:rPr>
          <w:t>5</w:t>
        </w:r>
      </w:fldSimple>
      <w:r>
        <w:noBreakHyphen/>
      </w:r>
      <w:fldSimple w:instr=" SEQ Figure \* ARABIC \s 1 ">
        <w:r w:rsidR="008B2764">
          <w:rPr>
            <w:noProof/>
          </w:rPr>
          <w:t>4</w:t>
        </w:r>
      </w:fldSimple>
      <w:bookmarkEnd w:id="145"/>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46"/>
    </w:p>
    <w:p w14:paraId="740EF78D" w14:textId="77777777"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8B2764">
        <w:t xml:space="preserve">Figure </w:t>
      </w:r>
      <w:r w:rsidR="008B2764">
        <w:rPr>
          <w:noProof/>
        </w:rPr>
        <w:t>5</w:t>
      </w:r>
      <w:r w:rsidR="008B2764">
        <w:noBreakHyphen/>
      </w:r>
      <w:r w:rsidR="008B2764">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7D3BE018" w14:textId="77777777" w:rsidR="004F44FE" w:rsidRDefault="004F44FE" w:rsidP="005F064A">
      <w:pPr>
        <w:spacing w:after="0"/>
        <w:jc w:val="center"/>
      </w:pPr>
      <w:r>
        <w:rPr>
          <w:noProof/>
          <w:lang w:val="fr-FR" w:eastAsia="fr-FR"/>
        </w:rPr>
        <w:drawing>
          <wp:inline distT="0" distB="0" distL="0" distR="0" wp14:anchorId="0D80CA3C" wp14:editId="20DB0A6F">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7D10ECEE" w14:textId="77777777" w:rsidR="004F44FE" w:rsidRPr="00931060" w:rsidRDefault="004F44FE" w:rsidP="005F064A">
      <w:pPr>
        <w:pStyle w:val="Lgende"/>
      </w:pPr>
      <w:bookmarkStart w:id="147" w:name="_Ref496525343"/>
      <w:bookmarkStart w:id="148" w:name="_Toc500767960"/>
      <w:r>
        <w:t xml:space="preserve">Figure </w:t>
      </w:r>
      <w:fldSimple w:instr=" STYLEREF 1 \s ">
        <w:r w:rsidR="008B2764">
          <w:rPr>
            <w:noProof/>
          </w:rPr>
          <w:t>5</w:t>
        </w:r>
      </w:fldSimple>
      <w:r>
        <w:noBreakHyphen/>
      </w:r>
      <w:fldSimple w:instr=" SEQ Figure \* ARABIC \s 1 ">
        <w:r w:rsidR="008B2764">
          <w:rPr>
            <w:noProof/>
          </w:rPr>
          <w:t>5</w:t>
        </w:r>
      </w:fldSimple>
      <w:bookmarkEnd w:id="147"/>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48"/>
    </w:p>
    <w:p w14:paraId="0D5E5C2D" w14:textId="77777777" w:rsidR="00931060" w:rsidRDefault="00931060" w:rsidP="00931060">
      <w:pPr>
        <w:pStyle w:val="Titre3"/>
      </w:pPr>
      <w:bookmarkStart w:id="149" w:name="_Toc500767931"/>
      <w:r>
        <w:t>Monte Carlo Simulations</w:t>
      </w:r>
      <w:bookmarkEnd w:id="149"/>
    </w:p>
    <w:p w14:paraId="7802EB9B" w14:textId="77777777"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31060">
        <w:t>a and b displays the difference (%) in mean F relative to the ideal (noiseless) fitted F value.</w:t>
      </w:r>
    </w:p>
    <w:p w14:paraId="2315A188" w14:textId="77777777" w:rsidR="00636FAB" w:rsidRDefault="00636FAB">
      <w:pPr>
        <w:spacing w:after="0" w:line="240" w:lineRule="auto"/>
        <w:jc w:val="left"/>
      </w:pPr>
      <w:r>
        <w:br w:type="page"/>
      </w:r>
    </w:p>
    <w:p w14:paraId="0FE29A94" w14:textId="77777777" w:rsidR="00636FAB" w:rsidRDefault="009E54F7" w:rsidP="009E54F7">
      <w:pPr>
        <w:spacing w:after="0"/>
        <w:jc w:val="center"/>
      </w:pPr>
      <w:r>
        <w:rPr>
          <w:noProof/>
          <w:lang w:val="fr-FR" w:eastAsia="fr-FR"/>
        </w:rPr>
        <w:drawing>
          <wp:inline distT="0" distB="0" distL="0" distR="0" wp14:anchorId="0E2C055E" wp14:editId="49D68DBC">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0350CDC7" w14:textId="77777777" w:rsidR="00636FAB" w:rsidRPr="00931060" w:rsidRDefault="00636FAB" w:rsidP="00636FAB">
      <w:pPr>
        <w:pStyle w:val="Lgende"/>
      </w:pPr>
      <w:bookmarkStart w:id="150" w:name="_Ref496525577"/>
      <w:bookmarkStart w:id="151" w:name="_Toc500767961"/>
      <w:r>
        <w:t xml:space="preserve">Figure </w:t>
      </w:r>
      <w:fldSimple w:instr=" STYLEREF 1 \s ">
        <w:r w:rsidR="008B2764">
          <w:rPr>
            <w:noProof/>
          </w:rPr>
          <w:t>5</w:t>
        </w:r>
      </w:fldSimple>
      <w:r>
        <w:noBreakHyphen/>
      </w:r>
      <w:fldSimple w:instr=" SEQ Figure \* ARABIC \s 1 ">
        <w:r w:rsidR="008B2764">
          <w:rPr>
            <w:noProof/>
          </w:rPr>
          <w:t>6</w:t>
        </w:r>
      </w:fldSimple>
      <w:bookmarkEnd w:id="150"/>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a,c;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51"/>
    </w:p>
    <w:p w14:paraId="4DF2ECA3" w14:textId="77777777" w:rsidR="009E54F7" w:rsidRDefault="009E54F7">
      <w:pPr>
        <w:spacing w:after="0" w:line="240" w:lineRule="auto"/>
        <w:jc w:val="left"/>
      </w:pPr>
      <w:r>
        <w:br w:type="page"/>
      </w:r>
    </w:p>
    <w:p w14:paraId="7B6CFC89" w14:textId="77777777" w:rsidR="00636FAB" w:rsidRDefault="009E54F7" w:rsidP="009E54F7">
      <w:pPr>
        <w:spacing w:after="0"/>
        <w:jc w:val="center"/>
      </w:pPr>
      <w:r>
        <w:rPr>
          <w:noProof/>
          <w:lang w:val="fr-FR" w:eastAsia="fr-FR"/>
        </w:rPr>
        <w:drawing>
          <wp:inline distT="0" distB="0" distL="0" distR="0" wp14:anchorId="4708540A" wp14:editId="258CEF4F">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F210404" w14:textId="77777777" w:rsidR="00636FAB" w:rsidRPr="00931060" w:rsidRDefault="00636FAB" w:rsidP="00636FAB">
      <w:pPr>
        <w:pStyle w:val="Lgende"/>
      </w:pPr>
      <w:bookmarkStart w:id="152" w:name="_Ref496525590"/>
      <w:bookmarkStart w:id="153" w:name="_Toc500767962"/>
      <w:r>
        <w:t xml:space="preserve">Figure </w:t>
      </w:r>
      <w:fldSimple w:instr=" STYLEREF 1 \s ">
        <w:r w:rsidR="008B2764">
          <w:rPr>
            <w:noProof/>
          </w:rPr>
          <w:t>5</w:t>
        </w:r>
      </w:fldSimple>
      <w:r>
        <w:noBreakHyphen/>
      </w:r>
      <w:fldSimple w:instr=" SEQ Figure \* ARABIC \s 1 ">
        <w:r w:rsidR="008B2764">
          <w:rPr>
            <w:noProof/>
          </w:rPr>
          <w:t>7</w:t>
        </w:r>
      </w:fldSimple>
      <w:bookmarkEnd w:id="152"/>
      <w:r>
        <w:t>.</w:t>
      </w:r>
      <w:r w:rsidRPr="009C7BCB">
        <w:t xml:space="preserve"> </w:t>
      </w:r>
      <w:r w:rsidRPr="00636FAB">
        <w:t>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53"/>
    </w:p>
    <w:p w14:paraId="50A3C4D3" w14:textId="77777777"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35C2B569" w14:textId="77777777"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09B6400F" w14:textId="77777777" w:rsidR="00931060" w:rsidRDefault="00931060" w:rsidP="00931060">
      <w:pPr>
        <w:pStyle w:val="Titre2"/>
      </w:pPr>
      <w:bookmarkStart w:id="154" w:name="_Toc500767932"/>
      <w:r>
        <w:t>Discussion</w:t>
      </w:r>
      <w:bookmarkEnd w:id="154"/>
    </w:p>
    <w:p w14:paraId="2FC43ACB" w14:textId="77777777" w:rsidR="00931060" w:rsidRPr="00931060" w:rsidRDefault="00931060" w:rsidP="00931060">
      <w:r w:rsidRPr="00931060">
        <w:t>This work describes a qMT protocol optimization methodology for reduced B</w:t>
      </w:r>
      <w:r w:rsidRPr="00931060">
        <w:rPr>
          <w:vertAlign w:val="subscript"/>
        </w:rPr>
        <w:t>1</w:t>
      </w:r>
      <w:r w:rsidRPr="00931060">
        <w:t>-sensitivity of the pool-size ratio F by regularizing the CRLB with a first-order sensitivity analysis. Using Monte Carlo simulations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PFJlY051bT44MjU4PC9SZWNOdW0+PERpc3BsYXlUZXh0PlsyMDBdPC9EaXNwbGF5VGV4dD48cmVj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7164FC">
        <w:instrText xml:space="preserve"> ADDIN EN.CITE </w:instrText>
      </w:r>
      <w:r w:rsidR="007164FC">
        <w:fldChar w:fldCharType="begin">
          <w:fldData xml:space="preserve">PEVuZE5vdGU+PENpdGU+PEF1dGhvcj5Cb3VkcmVhdTwvQXV0aG9yPjxZZWFyPjIwMTc8L1llYXI+
PFJlY051bT44MjU4PC9SZWNOdW0+PERpc3BsYXlUZXh0PlsyMDBdPC9EaXNwbGF5VGV4dD48cmVj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7164FC">
        <w:instrText xml:space="preserve"> ADDIN EN.CITE.DATA </w:instrText>
      </w:r>
      <w:r w:rsidR="007164FC">
        <w:fldChar w:fldCharType="end"/>
      </w:r>
      <w:r w:rsidRPr="00931060">
        <w:fldChar w:fldCharType="separate"/>
      </w:r>
      <w:r w:rsidR="007164FC">
        <w:rPr>
          <w:noProof/>
        </w:rPr>
        <w:t>[200]</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16105231" w14:textId="77777777" w:rsidR="00931060" w:rsidRPr="00931060" w:rsidRDefault="00931060" w:rsidP="00931060">
      <w:r w:rsidRPr="00931060">
        <w:t>Our study considered a specific qMT fitting model (Sled and Pike</w:t>
      </w:r>
      <w:r w:rsidRPr="00931060">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7164FC">
        <w:rPr>
          <w:noProof/>
        </w:rPr>
        <w:t>[142]</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7164FC">
        <w:instrText xml:space="preserve"> ADDIN EN.CITE &lt;EndNote&gt;&lt;Cite&gt;&lt;Author&gt;Yarnykh&lt;/Author&gt;&lt;Year&gt;2002&lt;/Year&gt;&lt;RecNum&gt;3719&lt;/RecNum&gt;&lt;DisplayText&gt;[148]&lt;/DisplayText&gt;&lt;record&gt;&lt;rec-number&gt;3719&lt;/rec-number&gt;&lt;foreign-keys&gt;&lt;key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7164FC">
        <w:rPr>
          <w:noProof/>
        </w:rPr>
        <w:t>[148]</w:t>
      </w:r>
      <w:r w:rsidRPr="00931060">
        <w:fldChar w:fldCharType="end"/>
      </w:r>
      <w:r w:rsidRPr="00931060">
        <w:t xml:space="preserve">, which neglects direct saturation effects, and Ramani’s continuous wave power equivalent model </w:t>
      </w:r>
      <w:r w:rsidRPr="00931060">
        <w:fldChar w:fldCharType="begin"/>
      </w:r>
      <w:r w:rsidR="007164FC">
        <w:instrText xml:space="preserve"> ADDIN EN.CITE &lt;EndNote&gt;&lt;Cite&gt;&lt;Author&gt;Ramani&lt;/Author&gt;&lt;Year&gt;2002&lt;/Year&gt;&lt;RecNum&gt;3661&lt;/RecNum&gt;&lt;DisplayText&gt;[147]&lt;/DisplayText&gt;&lt;record&gt;&lt;rec-number&gt;3661&lt;/rec-number&gt;&lt;foreign-keys&gt;&lt;key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7164FC">
        <w:rPr>
          <w:noProof/>
        </w:rPr>
        <w:t>[147]</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r w:rsidRPr="00931060">
        <w:rPr>
          <w:vertAlign w:val="subscript"/>
        </w:rPr>
        <w:t>2,f</w:t>
      </w:r>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EN.CITE.DATA </w:instrText>
      </w:r>
      <w:r w:rsidR="007164FC">
        <w:fldChar w:fldCharType="end"/>
      </w:r>
      <w:r w:rsidRPr="00931060">
        <w:fldChar w:fldCharType="separate"/>
      </w:r>
      <w:r w:rsidR="007164FC">
        <w:rPr>
          <w:noProof/>
        </w:rPr>
        <w:t>[72,195]</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-insensitivy of F may be a result of including both small and large MT flip angle acquisitions in a protocol at mid and high off-resonance frequencies, a configuration that cannot be done using single-point measurement protocol.</w:t>
      </w:r>
    </w:p>
    <w:p w14:paraId="0B2DF07B" w14:textId="77777777"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7164FC">
        <w:instrText xml:space="preserve"> ADDIN EN.CITE &lt;EndNote&gt;&lt;Cite&gt;&lt;Author&gt;Lankford&lt;/Author&gt;&lt;Year&gt;2017&lt;/Year&gt;&lt;RecNum&gt;8256&lt;/RecNum&gt;&lt;DisplayText&gt;[201]&lt;/DisplayText&gt;&lt;record&gt;&lt;rec-number&gt;8256&lt;/rec-number&gt;&lt;foreign-keys&gt;&lt;key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7164FC">
        <w:rPr>
          <w:noProof/>
        </w:rPr>
        <w:t>[201]</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qMT(B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7C6F4784" w14:textId="77777777"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condition. Global optimization using simulated annealing </w:t>
      </w:r>
      <w:r w:rsidRPr="00931060">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7164FC">
        <w:rPr>
          <w:noProof/>
        </w:rPr>
        <w:t>[161]</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cj48UmVjTnVtPjM1NzA8L1JlY051bT48RGlzcGxheVRleHQ+WzE2MSwxNjIsMTk4XTwvRGlzcGxh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7164FC">
        <w:instrText xml:space="preserve"> ADDIN EN.CITE </w:instrText>
      </w:r>
      <w:r w:rsidR="007164FC">
        <w:fldChar w:fldCharType="begin">
          <w:fldData xml:space="preserve">PEVuZE5vdGU+PENpdGU+PEF1dGhvcj5DZXJjaWduYW5pPC9BdXRob3I+PFllYXI+MjAwNjwvWWVh
cj48UmVjTnVtPjM1NzA8L1JlY051bT48RGlzcGxheVRleHQ+WzE2MSwxNjIsMTk4XTwvRGlzcGxh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7164FC">
        <w:instrText xml:space="preserve"> ADDIN EN.CITE.DATA </w:instrText>
      </w:r>
      <w:r w:rsidR="007164FC">
        <w:fldChar w:fldCharType="end"/>
      </w:r>
      <w:r w:rsidRPr="00931060">
        <w:fldChar w:fldCharType="separate"/>
      </w:r>
      <w:r w:rsidR="007164FC">
        <w:rPr>
          <w:noProof/>
        </w:rPr>
        <w:t>[161,162,198]</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7164FC">
        <w:instrText xml:space="preserve"> ADDIN EN.CITE &lt;EndNote&gt;&lt;Cite&gt;&lt;Author&gt;Boudreau&lt;/Author&gt;&lt;Year&gt;2017&lt;/Year&gt;&lt;RecNum&gt;8255&lt;/RecNum&gt;&lt;DisplayText&gt;[199]&lt;/DisplayText&gt;&lt;record&gt;&lt;rec-number&gt;8255&lt;/rec-number&gt;&lt;foreign-keys&gt;&lt;key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7164FC">
        <w:rPr>
          <w:noProof/>
        </w:rPr>
        <w:t>[199]</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7164FC">
        <w:rPr>
          <w:noProof/>
        </w:rPr>
        <w:t>[161]</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541792EE" w14:textId="77777777"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7164FC">
        <w:instrText xml:space="preserve"> ADDIN EN.CITE &lt;EndNote&gt;&lt;Cite&gt;&lt;Author&gt;Mclean&lt;/Author&gt;&lt;Year&gt;2017&lt;/Year&gt;&lt;RecNum&gt;8259&lt;/RecNum&gt;&lt;DisplayText&gt;[202]&lt;/DisplayText&gt;&lt;record&gt;&lt;rec-number&gt;8259&lt;/rec-number&gt;&lt;foreign-keys&gt;&lt;key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7164FC">
        <w:rPr>
          <w:noProof/>
        </w:rPr>
        <w:t>[202]</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276C9798" w14:textId="77777777" w:rsidR="00913E2F" w:rsidRDefault="00913E2F">
      <w:pPr>
        <w:spacing w:after="0" w:line="240" w:lineRule="auto"/>
        <w:jc w:val="left"/>
      </w:pPr>
      <w:r>
        <w:br w:type="page"/>
      </w:r>
    </w:p>
    <w:p w14:paraId="0C00619D" w14:textId="77777777" w:rsidR="00913E2F" w:rsidRPr="00B30120" w:rsidRDefault="00913E2F" w:rsidP="00913E2F">
      <w:pPr>
        <w:pStyle w:val="Titre1"/>
        <w:rPr>
          <w:b w:val="0"/>
          <w:i/>
          <w:sz w:val="40"/>
          <w:szCs w:val="40"/>
        </w:rPr>
      </w:pPr>
      <w:r w:rsidRPr="00C80E78">
        <w:br/>
      </w:r>
      <w:bookmarkStart w:id="155" w:name="_Toc500767933"/>
      <w:r>
        <w:rPr>
          <w:b w:val="0"/>
          <w:i/>
          <w:sz w:val="40"/>
          <w:szCs w:val="40"/>
        </w:rPr>
        <w:t>Conclusion</w:t>
      </w:r>
      <w:bookmarkEnd w:id="155"/>
    </w:p>
    <w:p w14:paraId="05AD6AC7" w14:textId="77777777" w:rsidR="00913E2F" w:rsidRDefault="00334BE3" w:rsidP="00913E2F">
      <w:pPr>
        <w:pStyle w:val="Titre2"/>
      </w:pPr>
      <w:bookmarkStart w:id="156" w:name="_Toc500767934"/>
      <w:r>
        <w:t>Summary</w:t>
      </w:r>
      <w:bookmarkEnd w:id="156"/>
    </w:p>
    <w:p w14:paraId="68E6043F" w14:textId="3BC57893" w:rsidR="00F26035" w:rsidRPr="00FD1ADE" w:rsidRDefault="00F26035" w:rsidP="00F26035">
      <w:r>
        <w:t>Quantitative magn</w:t>
      </w:r>
      <w:r w:rsidR="00871403">
        <w:t>etization transfer imaging is an important</w:t>
      </w:r>
      <w:r w:rsidR="008A747C">
        <w:t xml:space="preserve"> quantitative MRI technique to investigate </w:t>
      </w:r>
      <w:r w:rsidR="0056131C">
        <w:t>de- and re</w:t>
      </w:r>
      <w:r w:rsidR="00871403">
        <w:t>myelination in multiple sclerosis, and is a promising technique for studying remyelination during the development of therapeutics</w:t>
      </w:r>
      <w:r w:rsidR="0056131C">
        <w:t xml:space="preserve"> that promote remyelination</w:t>
      </w:r>
      <w:r w:rsidR="00871403">
        <w:t xml:space="preserve">. However, qMT is dependent on a number of other quantitative MRI techniques, and imperfections in these measurements can </w:t>
      </w:r>
      <w:r w:rsidR="009724A8">
        <w:t>affect</w:t>
      </w:r>
      <w:r w:rsidR="00871403">
        <w:t xml:space="preserve"> the estimates </w:t>
      </w:r>
      <w:r w:rsidR="009724A8">
        <w:t>of</w:t>
      </w:r>
      <w:r w:rsidR="0056131C">
        <w:t xml:space="preserve"> fitted</w:t>
      </w:r>
      <w:r w:rsidR="00871403">
        <w:t xml:space="preserve"> qMT </w:t>
      </w:r>
      <w:r w:rsidR="0056131C">
        <w:t>parameters</w:t>
      </w:r>
      <w:r w:rsidR="009724A8">
        <w:t xml:space="preserve">, </w:t>
      </w:r>
      <w:r w:rsidR="0056131C">
        <w:t>potentially biasing the</w:t>
      </w:r>
      <w:r w:rsidR="009724A8">
        <w:t xml:space="preserve"> myelin density estimates in the brain.</w:t>
      </w:r>
      <w:r w:rsidR="00737441">
        <w:t xml:space="preserve"> </w:t>
      </w:r>
      <w:r w:rsidR="00AE085E">
        <w:t>This situa</w:t>
      </w:r>
      <w:r w:rsidR="00817704">
        <w:t xml:space="preserve">tion is further complicated </w:t>
      </w:r>
      <w:r w:rsidR="0056131C">
        <w:t xml:space="preserve">if the calibration measurements </w:t>
      </w:r>
      <w:r w:rsidR="009A5C90">
        <w:t xml:space="preserve">required for </w:t>
      </w:r>
      <w:r w:rsidR="00817704">
        <w:t>qMT also depend on each other, as can be the case for</w:t>
      </w:r>
      <w:r w:rsidR="0056131C">
        <w:t xml:space="preserve"> some</w:t>
      </w:r>
      <w:r w:rsidR="00817704">
        <w:t xml:space="preserve"> T</w:t>
      </w:r>
      <w:r w:rsidR="00817704">
        <w:rPr>
          <w:vertAlign w:val="subscript"/>
        </w:rPr>
        <w:t>1</w:t>
      </w:r>
      <w:r w:rsidR="00817704">
        <w:t xml:space="preserve"> mapping</w:t>
      </w:r>
      <w:r w:rsidR="0056131C">
        <w:t xml:space="preserve"> techniques that also</w:t>
      </w:r>
      <w:r w:rsidR="00817704">
        <w:t xml:space="preserve"> </w:t>
      </w:r>
      <w:r w:rsidR="0056131C">
        <w:t>require</w:t>
      </w:r>
      <w:r w:rsidR="00817704">
        <w:t xml:space="preserve"> B</w:t>
      </w:r>
      <w:r w:rsidR="00817704">
        <w:rPr>
          <w:vertAlign w:val="subscript"/>
        </w:rPr>
        <w:t>1</w:t>
      </w:r>
      <w:r w:rsidR="0056131C">
        <w:t xml:space="preserve"> calibration</w:t>
      </w:r>
      <w:r w:rsidR="00817704">
        <w:t>.</w:t>
      </w:r>
      <w:r w:rsidR="00224645">
        <w:t xml:space="preserve"> </w:t>
      </w:r>
      <w:r w:rsidR="00321157">
        <w:t>T</w:t>
      </w:r>
      <w:r w:rsidR="00817704">
        <w:t xml:space="preserve">his thesis investigated how to achieve robust </w:t>
      </w:r>
      <w:r w:rsidR="009A5C90">
        <w:t>qMT</w:t>
      </w:r>
      <w:r w:rsidR="00817704">
        <w:t xml:space="preserve"> imaging</w:t>
      </w:r>
      <w:r w:rsidR="00321157">
        <w:t xml:space="preserve"> estimation of the pool-size ratio (</w:t>
      </w:r>
      <w:r w:rsidR="0056131C">
        <w:t xml:space="preserve">a </w:t>
      </w:r>
      <w:r w:rsidR="00321157">
        <w:t>myelin biomarker)</w:t>
      </w:r>
      <w:r w:rsidR="00817704">
        <w:t xml:space="preserve"> in the presence of</w:t>
      </w:r>
      <w:r w:rsidR="00F50021">
        <w:t xml:space="preserve"> transmit</w:t>
      </w:r>
      <w:r w:rsidR="00817704">
        <w:t xml:space="preserve"> radiofrequency field</w:t>
      </w:r>
      <w:r w:rsidR="00F50021">
        <w:t xml:space="preserve"> (B</w:t>
      </w:r>
      <w:r w:rsidR="00F50021">
        <w:rPr>
          <w:vertAlign w:val="subscript"/>
        </w:rPr>
        <w:t>1</w:t>
      </w:r>
      <w:r w:rsidR="00F50021">
        <w:t>)</w:t>
      </w:r>
      <w:r w:rsidR="00817704">
        <w:t xml:space="preserve"> inhomogeneities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w:t>
      </w:r>
      <w:r w:rsidR="00F50021">
        <w:t>in addition to</w:t>
      </w:r>
      <w:r w:rsidR="00816BED">
        <w:t xml:space="preserve"> VFA T</w:t>
      </w:r>
      <w:r w:rsidR="00816BED">
        <w:rPr>
          <w:vertAlign w:val="subscript"/>
        </w:rPr>
        <w:t>1</w:t>
      </w:r>
      <w:r w:rsidR="00816BED">
        <w:t xml:space="preserve"> maps </w:t>
      </w:r>
      <w:r w:rsidR="00F50021">
        <w:t>calibrated</w:t>
      </w:r>
      <w:r w:rsidR="00816BED">
        <w:t xml:space="preserve"> </w:t>
      </w:r>
      <w:r w:rsidR="00F50021">
        <w:t>with</w:t>
      </w:r>
      <w:r w:rsidR="00816BED">
        <w:t xml:space="preserve"> them, and several </w:t>
      </w:r>
      <w:r w:rsidR="00F50021">
        <w:t xml:space="preserve">potential </w:t>
      </w:r>
      <w:r w:rsidR="00816BED">
        <w:t>sources of B</w:t>
      </w:r>
      <w:r w:rsidR="00816BED">
        <w:rPr>
          <w:vertAlign w:val="subscript"/>
        </w:rPr>
        <w:t>1</w:t>
      </w:r>
      <w:r w:rsidR="00816BED">
        <w:t xml:space="preserve"> inaccuracies were </w:t>
      </w:r>
      <w:r w:rsidR="00F50021">
        <w:t>identified</w:t>
      </w:r>
      <w:r w:rsidR="00816BED">
        <w:t>. In Chapter 4, the B</w:t>
      </w:r>
      <w:r w:rsidR="00816BED">
        <w:rPr>
          <w:vertAlign w:val="subscript"/>
        </w:rPr>
        <w:t>1</w:t>
      </w:r>
      <w:r w:rsidR="00816BED">
        <w:t>-sensitivity of the qMT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-independent) with a fixed qMT acquisition protocol (</w:t>
      </w:r>
      <w:r w:rsidR="00F50021">
        <w:t>“</w:t>
      </w:r>
      <w:r w:rsidR="00816BED">
        <w:t>uniform</w:t>
      </w:r>
      <w:r w:rsidR="00F50021">
        <w:t>”</w:t>
      </w:r>
      <w:r w:rsidR="00816BED">
        <w:t>),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F50021">
        <w:t>-inaccuracies. In Chapter 5, a</w:t>
      </w:r>
      <w:r w:rsidR="00816BED">
        <w:t xml:space="preserve"> </w:t>
      </w:r>
      <w:r w:rsidR="00FD1ADE">
        <w:t>regularized-</w:t>
      </w:r>
      <w:r w:rsidR="00816BED">
        <w:t>optimization approach</w:t>
      </w:r>
      <w:r w:rsidR="00F50021">
        <w:t xml:space="preserve"> for the qMT acquisition protocol</w:t>
      </w:r>
      <w:r w:rsidR="00816BED">
        <w:t xml:space="preserve"> to reduce the sensitivity of the pool-size ratio </w:t>
      </w:r>
      <w:r w:rsidR="00FD1ADE">
        <w:t>to B</w:t>
      </w:r>
      <w:r w:rsidR="00FD1ADE">
        <w:rPr>
          <w:vertAlign w:val="subscript"/>
        </w:rPr>
        <w:t>1</w:t>
      </w:r>
      <w:r w:rsidR="00FD1ADE">
        <w:t>-</w:t>
      </w:r>
      <w:r w:rsidR="00F50021">
        <w:t>inaccuracies was presented, and</w:t>
      </w:r>
      <w:r w:rsidR="00FD1ADE">
        <w:t xml:space="preserve"> Monte Carlo simulations </w:t>
      </w:r>
      <w:r w:rsidR="00F50021">
        <w:t xml:space="preserve">demonstrated </w:t>
      </w:r>
      <w:r w:rsidR="00FD1ADE">
        <w:t xml:space="preserve">robustness of the pool-size ratio </w:t>
      </w:r>
      <w:r w:rsidR="009A5C90">
        <w:t xml:space="preserve">estimation </w:t>
      </w:r>
      <w:r w:rsidR="00FD1ADE">
        <w:t>for a wide range of conditions (SNR, B</w:t>
      </w:r>
      <w:r w:rsidR="00FD1ADE">
        <w:rPr>
          <w:vertAlign w:val="subscript"/>
        </w:rPr>
        <w:t>1</w:t>
      </w:r>
      <w:r w:rsidR="00FD1ADE">
        <w:t>-inaccuracies, tissues) relative to</w:t>
      </w:r>
      <w:r w:rsidR="00F50021">
        <w:t xml:space="preserve"> two</w:t>
      </w:r>
      <w:r w:rsidR="00FD1ADE">
        <w:t xml:space="preserve"> other qMT acquisition protocols (</w:t>
      </w:r>
      <w:r w:rsidR="00F50021">
        <w:t>“U</w:t>
      </w:r>
      <w:r w:rsidR="00FD1ADE">
        <w:t>niform</w:t>
      </w:r>
      <w:r w:rsidR="00F50021">
        <w:t>” and</w:t>
      </w:r>
      <w:r w:rsidR="00FD1ADE">
        <w:t xml:space="preserve"> non-regularized optimization).</w:t>
      </w:r>
    </w:p>
    <w:p w14:paraId="5B3DC851" w14:textId="77777777" w:rsidR="00320D14" w:rsidRPr="00D725C6" w:rsidRDefault="00320D14" w:rsidP="00320D14">
      <w:pPr>
        <w:spacing w:after="0"/>
        <w:rPr>
          <w:i/>
          <w:vertAlign w:val="subscript"/>
        </w:rPr>
      </w:pPr>
      <w:r w:rsidRPr="00D725C6">
        <w:rPr>
          <w:i/>
        </w:rPr>
        <w:t>B</w:t>
      </w:r>
      <w:r w:rsidRPr="00D725C6">
        <w:rPr>
          <w:i/>
          <w:vertAlign w:val="subscript"/>
        </w:rPr>
        <w:t>1</w:t>
      </w:r>
      <w:r w:rsidRPr="00D725C6">
        <w:rPr>
          <w:i/>
        </w:rPr>
        <w:t xml:space="preserve"> Maps for Quantitative T</w:t>
      </w:r>
      <w:r w:rsidRPr="00D725C6">
        <w:rPr>
          <w:i/>
          <w:vertAlign w:val="subscript"/>
        </w:rPr>
        <w:t>1</w:t>
      </w:r>
    </w:p>
    <w:p w14:paraId="6C3AA6B0" w14:textId="47D7ABE2" w:rsidR="00233736" w:rsidRPr="00233736" w:rsidRDefault="00320D14" w:rsidP="00320D14">
      <w:r w:rsidRPr="00233736">
        <w:t xml:space="preserve">Chapter 3 </w:t>
      </w:r>
      <w:r w:rsidR="00330A57">
        <w:t>compare</w:t>
      </w:r>
      <w:r w:rsidR="00F50021">
        <w:t>d</w:t>
      </w:r>
      <w:r w:rsidR="00233736" w:rsidRPr="00233736">
        <w:t xml:space="preserve"> B</w:t>
      </w:r>
      <w:r w:rsidR="00233736" w:rsidRPr="00233736">
        <w:rPr>
          <w:vertAlign w:val="subscript"/>
        </w:rPr>
        <w:t>1</w:t>
      </w:r>
      <w:r w:rsidR="00233736" w:rsidRPr="00233736">
        <w:t xml:space="preserve"> maps </w:t>
      </w:r>
      <w:r w:rsidR="00F50021">
        <w:t>measured</w:t>
      </w:r>
      <w:r w:rsidR="00233736" w:rsidRPr="00233736">
        <w:t xml:space="preserve"> </w:t>
      </w:r>
      <w:r w:rsidR="00233736">
        <w:t xml:space="preserve">using the double angle method with a standard MRI pulse sequence (EPI) </w:t>
      </w:r>
      <w:r w:rsidR="00F50021">
        <w:t>with</w:t>
      </w:r>
      <w:r w:rsidR="00233736">
        <w:t xml:space="preserve"> two other widely-established whole-brain B</w:t>
      </w:r>
      <w:r w:rsidR="00233736">
        <w:rPr>
          <w:vertAlign w:val="subscript"/>
        </w:rPr>
        <w:t>1</w:t>
      </w:r>
      <w:r w:rsidR="00233736">
        <w:t xml:space="preserve"> mapping techniques</w:t>
      </w:r>
      <w:r w:rsidR="00F50021">
        <w:t xml:space="preserve"> (AFI, BS)</w:t>
      </w:r>
      <w:r w:rsidR="00233736">
        <w:t xml:space="preserve">, </w:t>
      </w:r>
      <w:r w:rsidR="00F50021">
        <w:t>in addition to</w:t>
      </w:r>
      <w:r w:rsidR="00233736">
        <w:t xml:space="preserve"> their resulting T</w:t>
      </w:r>
      <w:r w:rsidR="00233736">
        <w:rPr>
          <w:vertAlign w:val="subscript"/>
        </w:rPr>
        <w:t>1</w:t>
      </w:r>
      <w:r w:rsidR="00233736">
        <w:t xml:space="preserve"> maps</w:t>
      </w:r>
      <w:r w:rsidR="00C81C52">
        <w:t>,</w:t>
      </w:r>
      <w:r w:rsidR="00233736">
        <w:t xml:space="preserve"> using the </w:t>
      </w:r>
      <w:r w:rsidR="00F50021">
        <w:t>VFA</w:t>
      </w:r>
      <w:r w:rsidR="00233736">
        <w:t xml:space="preserve"> technique. The results from this work demonstrate that</w:t>
      </w:r>
      <w:r w:rsidR="00F50021">
        <w:t>,</w:t>
      </w:r>
      <w:r w:rsidR="00233736">
        <w:t xml:space="preserve"> for researchers without access to </w:t>
      </w:r>
      <w:r w:rsidR="00C81C52">
        <w:t xml:space="preserve">advanced </w:t>
      </w:r>
      <w:r w:rsidR="00233736">
        <w:t>B</w:t>
      </w:r>
      <w:r w:rsidR="00233736">
        <w:rPr>
          <w:vertAlign w:val="subscript"/>
        </w:rPr>
        <w:t>1</w:t>
      </w:r>
      <w:r w:rsidR="00233736">
        <w:t xml:space="preserve"> mapping techniques on their scanner</w:t>
      </w:r>
      <w:r w:rsidR="00B4669E">
        <w:t>s</w:t>
      </w:r>
      <w:r w:rsidR="00233736">
        <w:t xml:space="preserve"> or without the ability to implement them using pulse sequence programming, B</w:t>
      </w:r>
      <w:r w:rsidR="00233736">
        <w:rPr>
          <w:vertAlign w:val="subscript"/>
        </w:rPr>
        <w:t>1</w:t>
      </w:r>
      <w:r w:rsidR="00233736">
        <w:t xml:space="preserve"> mapping using double angle EPI </w:t>
      </w:r>
      <w:r w:rsidR="00B4669E">
        <w:t>with</w:t>
      </w:r>
      <w:r w:rsidR="00233736">
        <w:t xml:space="preserve"> standard pulse sequences may be a sufficient alternative to </w:t>
      </w:r>
      <w:r w:rsidR="00B4669E">
        <w:t>rapidly measure</w:t>
      </w:r>
      <w:r w:rsidR="00233736">
        <w:t xml:space="preserv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w:t>
      </w:r>
      <w:r w:rsidR="00B4669E">
        <w:t xml:space="preserve">n, this chapter </w:t>
      </w:r>
      <w:r w:rsidR="00C81C52">
        <w:t xml:space="preserve">reported </w:t>
      </w:r>
      <w:r w:rsidR="00CE4BD7">
        <w:t>local variabilities</w:t>
      </w:r>
      <w:r w:rsidR="00233736">
        <w:t xml:space="preserve"> in B</w:t>
      </w:r>
      <w:r w:rsidR="00233736">
        <w:rPr>
          <w:vertAlign w:val="subscript"/>
        </w:rPr>
        <w:t>1</w:t>
      </w:r>
      <w:r w:rsidR="00233736">
        <w:t xml:space="preserve"> values </w:t>
      </w:r>
      <w:r w:rsidR="00B4669E">
        <w:t>between</w:t>
      </w:r>
      <w:r w:rsidR="00CE4BD7">
        <w:t xml:space="preserve"> different mapping</w:t>
      </w:r>
      <w:r w:rsidR="00C81C52">
        <w:t xml:space="preserve"> techniques</w:t>
      </w:r>
      <w:r w:rsidR="00CE4BD7">
        <w:t xml:space="preserve">, </w:t>
      </w:r>
      <w:r w:rsidR="00B4669E">
        <w:t xml:space="preserve">and </w:t>
      </w:r>
      <w:r w:rsidR="00C81C52">
        <w:t xml:space="preserve">established </w:t>
      </w:r>
      <w:r w:rsidR="00CE4BD7">
        <w:t>that B</w:t>
      </w:r>
      <w:r w:rsidR="00CE4BD7">
        <w:rPr>
          <w:vertAlign w:val="subscript"/>
        </w:rPr>
        <w:t>1</w:t>
      </w:r>
      <w:r w:rsidR="00CE4BD7">
        <w:t>-inaccuracies is</w:t>
      </w:r>
      <w:r w:rsidR="00B4669E">
        <w:t xml:space="preserve"> likely</w:t>
      </w:r>
      <w:r w:rsidR="00CE4BD7">
        <w:t xml:space="preserve"> unavoidable and should be expected in the current state of quantitative MRI. Sources of </w:t>
      </w:r>
      <w:r w:rsidR="00CE4BD7" w:rsidRPr="00CE4BD7">
        <w:t>B</w:t>
      </w:r>
      <w:r w:rsidR="00CE4BD7">
        <w:rPr>
          <w:vertAlign w:val="subscript"/>
        </w:rPr>
        <w:t>1</w:t>
      </w:r>
      <w:r w:rsidR="00CE4BD7">
        <w:t>-</w:t>
      </w:r>
      <w:r w:rsidR="00C81C52">
        <w:t xml:space="preserve">measurement </w:t>
      </w:r>
      <w:r w:rsidR="00CE4BD7" w:rsidRPr="00CE4BD7">
        <w:t>inaccuracies</w:t>
      </w:r>
      <w:r w:rsidR="00CE4BD7">
        <w:t xml:space="preserve"> range from</w:t>
      </w:r>
      <w:r w:rsidR="00E40566">
        <w:t xml:space="preserve"> noise to</w:t>
      </w:r>
      <w:r w:rsidR="00CE4BD7">
        <w:t xml:space="preserve"> large-scale artifacts.</w:t>
      </w:r>
    </w:p>
    <w:p w14:paraId="211990EC" w14:textId="77777777" w:rsidR="00320D14" w:rsidRDefault="00320D14" w:rsidP="00320D14">
      <w:pPr>
        <w:spacing w:after="0"/>
        <w:rPr>
          <w:i/>
        </w:rPr>
      </w:pPr>
      <w:r>
        <w:rPr>
          <w:i/>
        </w:rPr>
        <w:t>B</w:t>
      </w:r>
      <w:r>
        <w:rPr>
          <w:i/>
          <w:vertAlign w:val="subscript"/>
        </w:rPr>
        <w:t>1</w:t>
      </w:r>
      <w:r>
        <w:rPr>
          <w:i/>
        </w:rPr>
        <w:t>-Sensitivity Analysis of qMT</w:t>
      </w:r>
    </w:p>
    <w:p w14:paraId="6CD95F42" w14:textId="425F87AC" w:rsidR="00320D14" w:rsidRPr="00FF4E16" w:rsidRDefault="0075752E" w:rsidP="00320D14">
      <w:r>
        <w:t xml:space="preserve">Having established </w:t>
      </w:r>
      <w:r w:rsidR="00411AF1">
        <w:t xml:space="preserve">several </w:t>
      </w:r>
      <w:r>
        <w:t xml:space="preserve">probable sources of </w:t>
      </w:r>
      <w:commentRangeStart w:id="157"/>
      <w:r>
        <w:t>B</w:t>
      </w:r>
      <w:r>
        <w:rPr>
          <w:vertAlign w:val="subscript"/>
        </w:rPr>
        <w:t>1</w:t>
      </w:r>
      <w:r>
        <w:t xml:space="preserve"> </w:t>
      </w:r>
      <w:r w:rsidR="00176F44">
        <w:t xml:space="preserve">measurement </w:t>
      </w:r>
      <w:r>
        <w:t xml:space="preserve">inaccuracies </w:t>
      </w:r>
      <w:commentRangeEnd w:id="157"/>
      <w:r w:rsidR="00176F44">
        <w:rPr>
          <w:rStyle w:val="Marquedecommentaire"/>
        </w:rPr>
        <w:commentReference w:id="157"/>
      </w:r>
      <w:r>
        <w:t xml:space="preserve">and investigated </w:t>
      </w:r>
      <w:r w:rsidR="00701F29">
        <w:t>the relationship between</w:t>
      </w:r>
      <w:r>
        <w:t xml:space="preserve"> </w:t>
      </w:r>
      <w:r w:rsidR="00701F29">
        <w:t>VFA T</w:t>
      </w:r>
      <w:r w:rsidR="00701F29">
        <w:rPr>
          <w:vertAlign w:val="subscript"/>
        </w:rPr>
        <w:t>1</w:t>
      </w:r>
      <w:r w:rsidR="00701F29">
        <w:t xml:space="preserve"> and B</w:t>
      </w:r>
      <w:r w:rsidR="00701F29">
        <w:rPr>
          <w:vertAlign w:val="subscript"/>
        </w:rPr>
        <w:t>1</w:t>
      </w:r>
      <w:r w:rsidR="006F022B">
        <w:t>, Chapter 4 sought</w:t>
      </w:r>
      <w:r w:rsidR="00701F29">
        <w:t xml:space="preserve"> to </w:t>
      </w:r>
      <w:r w:rsidR="006F022B">
        <w:t xml:space="preserve">explore the </w:t>
      </w:r>
      <w:r w:rsidR="00411AF1">
        <w:t>sensitivity of qMT to B</w:t>
      </w:r>
      <w:r w:rsidR="00411AF1">
        <w:rPr>
          <w:vertAlign w:val="subscript"/>
        </w:rPr>
        <w:t>1</w:t>
      </w:r>
      <w:r w:rsidR="00D95224">
        <w:t>-</w:t>
      </w:r>
      <w:r w:rsidR="00411AF1">
        <w:t xml:space="preserve">inaccuracies </w:t>
      </w:r>
      <w:r w:rsidR="00D95224">
        <w:t>for</w:t>
      </w:r>
      <w:r w:rsidR="00411AF1">
        <w:t xml:space="preserve">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w:t>
      </w:r>
      <w:r w:rsidR="00D95224">
        <w:t>,</w:t>
      </w:r>
      <w:r w:rsidR="00411AF1">
        <w:t xml:space="preserve"> and then </w:t>
      </w:r>
      <w:r w:rsidR="00D95224">
        <w:t>validating</w:t>
      </w:r>
      <w:r w:rsidR="00411AF1">
        <w:t xml:space="preserve"> these results with </w:t>
      </w:r>
      <w:r w:rsidR="00411AF1" w:rsidRPr="00150CF1">
        <w:rPr>
          <w:i/>
          <w:rPrChange w:id="158" w:author="G. Bruce Pike" w:date="2017-12-07T14:27:00Z">
            <w:rPr/>
          </w:rPrChange>
        </w:rPr>
        <w:t>in vivo</w:t>
      </w:r>
      <w:r w:rsidR="00411AF1">
        <w:t xml:space="preserve"> measurements, this work demonstrated a substantial reduction in B</w:t>
      </w:r>
      <w:r w:rsidR="00411AF1">
        <w:rPr>
          <w:vertAlign w:val="subscript"/>
        </w:rPr>
        <w:t>1</w:t>
      </w:r>
      <w:r w:rsidR="00411AF1">
        <w:t>-sensiti</w:t>
      </w:r>
      <w:r w:rsidR="00D95224">
        <w:t xml:space="preserve">vity of the pool-size ratio if VFA (a </w:t>
      </w:r>
      <w:r w:rsidR="00411AF1">
        <w:t>B</w:t>
      </w:r>
      <w:r w:rsidR="00411AF1">
        <w:rPr>
          <w:vertAlign w:val="subscript"/>
        </w:rPr>
        <w:t>1</w:t>
      </w:r>
      <w:r w:rsidR="00411AF1">
        <w:t>-dependent T</w:t>
      </w:r>
      <w:r w:rsidR="00411AF1">
        <w:rPr>
          <w:vertAlign w:val="subscript"/>
        </w:rPr>
        <w:t>1</w:t>
      </w:r>
      <w:r w:rsidR="00411AF1">
        <w:t xml:space="preserve"> mapping technique</w:t>
      </w:r>
      <w:r w:rsidR="00D95224">
        <w:t>)</w:t>
      </w:r>
      <w:r w:rsidR="00411AF1">
        <w:t xml:space="preserve"> is used instead of a B</w:t>
      </w:r>
      <w:r w:rsidR="00411AF1">
        <w:rPr>
          <w:vertAlign w:val="subscript"/>
        </w:rPr>
        <w:t>1</w:t>
      </w:r>
      <w:r w:rsidR="00411AF1">
        <w:t>-independent technique</w:t>
      </w:r>
      <w:r w:rsidR="00150CF1">
        <w:t>,</w:t>
      </w:r>
      <w:r w:rsidR="00D95224">
        <w:t xml:space="preserve"> like IR</w:t>
      </w:r>
      <w:r w:rsidR="00411AF1">
        <w:t>.</w:t>
      </w:r>
      <w:r w:rsidR="00456586">
        <w:t xml:space="preserve"> </w:t>
      </w:r>
      <w:r w:rsidR="008B29A8">
        <w:t>The robustness we observed is so strong for this case, the results suggest it may be possible to acquire qMT without a B</w:t>
      </w:r>
      <w:r w:rsidR="008B29A8">
        <w:rPr>
          <w:vertAlign w:val="subscript"/>
        </w:rPr>
        <w:t>1</w:t>
      </w:r>
      <w:r w:rsidR="008B29A8">
        <w:t xml:space="preserve"> map at all</w:t>
      </w:r>
      <w:r w:rsidR="00D95224">
        <w:t>,</w:t>
      </w:r>
      <w:r w:rsidR="008B29A8">
        <w:t xml:space="preserve"> without substantially biasing the pool-size ratio estimates in white matter. </w:t>
      </w:r>
      <w:r w:rsidR="00A43E42">
        <w:t xml:space="preserve">Driven by the desire for whole brain qMT, </w:t>
      </w:r>
      <w:r w:rsidR="008B29A8">
        <w:t xml:space="preserve">there has been a </w:t>
      </w:r>
      <w:r w:rsidR="00D95224">
        <w:t>transition</w:t>
      </w:r>
      <w:r w:rsidR="008B29A8">
        <w:t xml:space="preserve"> within the qMT field </w:t>
      </w:r>
      <w:r w:rsidR="00A43E42">
        <w:t xml:space="preserve">during the past decade </w:t>
      </w:r>
      <w:r w:rsidR="008B29A8">
        <w:t>from using</w:t>
      </w:r>
      <w:r w:rsidR="00D95224">
        <w:t xml:space="preserve"> single-slice</w:t>
      </w:r>
      <w:r w:rsidR="008B29A8">
        <w:t xml:space="preserve"> B</w:t>
      </w:r>
      <w:r w:rsidR="008B29A8">
        <w:rPr>
          <w:vertAlign w:val="subscript"/>
        </w:rPr>
        <w:t>1</w:t>
      </w:r>
      <w:r w:rsidR="008B29A8">
        <w:t>-</w:t>
      </w:r>
      <w:r w:rsidR="00D95224">
        <w:t>in</w:t>
      </w:r>
      <w:r w:rsidR="008B29A8">
        <w:t>dependent T</w:t>
      </w:r>
      <w:r w:rsidR="008B29A8">
        <w:rPr>
          <w:vertAlign w:val="subscript"/>
        </w:rPr>
        <w:t>1</w:t>
      </w:r>
      <w:r w:rsidR="008B29A8">
        <w:t xml:space="preserve"> techniques</w:t>
      </w:r>
      <w:r w:rsidR="00A43E42">
        <w:t>,</w:t>
      </w:r>
      <w:r w:rsidR="008B29A8">
        <w:t xml:space="preserve"> </w:t>
      </w:r>
      <w:r w:rsidR="00A43E42">
        <w:t xml:space="preserve">such as IR, </w:t>
      </w:r>
      <w:r w:rsidR="008B29A8">
        <w:t xml:space="preserve">to whole-brain </w:t>
      </w:r>
      <w:r w:rsidR="00A43E42">
        <w:t xml:space="preserve">VFA </w:t>
      </w:r>
      <w:r w:rsidR="008B29A8">
        <w:t>T</w:t>
      </w:r>
      <w:r w:rsidR="008B29A8">
        <w:rPr>
          <w:vertAlign w:val="subscript"/>
        </w:rPr>
        <w:t>1</w:t>
      </w:r>
      <w:r w:rsidR="008B29A8">
        <w:t xml:space="preserve"> mapping</w:t>
      </w:r>
      <w:r w:rsidR="00A43E42">
        <w:t>.  However, with the</w:t>
      </w:r>
      <w:r w:rsidR="008B29A8">
        <w:t xml:space="preserve"> advent of new whole-brain T</w:t>
      </w:r>
      <w:r w:rsidR="008B29A8">
        <w:rPr>
          <w:vertAlign w:val="subscript"/>
        </w:rPr>
        <w:t>1</w:t>
      </w:r>
      <w:r w:rsidR="008B29A8">
        <w:t xml:space="preserve"> mapping sequences that are becoming </w:t>
      </w:r>
      <w:r w:rsidR="00A43E42">
        <w:t xml:space="preserve">widely </w:t>
      </w:r>
      <w:r w:rsidR="008B29A8">
        <w:t>available on clinical scanners (</w:t>
      </w:r>
      <w:r w:rsidR="00A43E42">
        <w:t>e.g.</w:t>
      </w:r>
      <w:r w:rsidR="008B29A8">
        <w:t xml:space="preserve"> MP2RAGE, a B</w:t>
      </w:r>
      <w:r w:rsidR="008B29A8">
        <w:rPr>
          <w:vertAlign w:val="subscript"/>
        </w:rPr>
        <w:t>1</w:t>
      </w:r>
      <w:r w:rsidR="008B29A8">
        <w:t xml:space="preserve">-independent technique) </w:t>
      </w:r>
      <w:r w:rsidR="00A43E42">
        <w:t>some</w:t>
      </w:r>
      <w:r w:rsidR="008B29A8">
        <w:t xml:space="preserve"> researchers </w:t>
      </w:r>
      <w:r w:rsidR="00A43E42">
        <w:t xml:space="preserve">may make the seemingly logical </w:t>
      </w:r>
      <w:r w:rsidR="008B29A8">
        <w:t>switch back to B</w:t>
      </w:r>
      <w:r w:rsidR="008B29A8">
        <w:rPr>
          <w:vertAlign w:val="subscript"/>
        </w:rPr>
        <w:t>1</w:t>
      </w:r>
      <w:r w:rsidR="00D5004C">
        <w:t>-independent T</w:t>
      </w:r>
      <w:r w:rsidR="00D5004C">
        <w:rPr>
          <w:vertAlign w:val="subscript"/>
        </w:rPr>
        <w:t>1</w:t>
      </w:r>
      <w:r w:rsidR="00D5004C">
        <w:t xml:space="preserve"> mapping techniques in their qMT protocols. </w:t>
      </w:r>
      <w:r w:rsidR="00A43E42">
        <w:t xml:space="preserve">While </w:t>
      </w:r>
      <w:r w:rsidR="00D5004C">
        <w:t>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6A2869A6" w14:textId="77777777" w:rsidR="00320D14" w:rsidRPr="00A00CA5" w:rsidRDefault="00320D14" w:rsidP="00320D14">
      <w:pPr>
        <w:spacing w:after="0"/>
        <w:rPr>
          <w:i/>
        </w:rPr>
      </w:pPr>
      <w:r w:rsidRPr="00A00CA5">
        <w:rPr>
          <w:i/>
        </w:rPr>
        <w:t>B</w:t>
      </w:r>
      <w:r w:rsidRPr="00A00CA5">
        <w:rPr>
          <w:i/>
          <w:vertAlign w:val="subscript"/>
        </w:rPr>
        <w:t>1</w:t>
      </w:r>
      <w:r w:rsidRPr="00A00CA5">
        <w:rPr>
          <w:i/>
        </w:rPr>
        <w:t>-Sensitivity Regularization of the CRLB for qMT</w:t>
      </w:r>
      <w:r w:rsidR="00776C1D">
        <w:rPr>
          <w:i/>
        </w:rPr>
        <w:t xml:space="preserve"> Optimization</w:t>
      </w:r>
    </w:p>
    <w:p w14:paraId="2B69FD1E" w14:textId="77777777"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-sensitivity of qMT even further by optimizing the qMT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 xml:space="preserve">-sensitivity of qMT parameters was </w:t>
      </w:r>
      <w:r w:rsidR="00D95224">
        <w:t>developed</w:t>
      </w:r>
      <w:r w:rsidR="00776C1D">
        <w:t xml:space="preserve">, and the regularization </w:t>
      </w:r>
      <w:r w:rsidR="00D95224">
        <w:t>coefficient</w:t>
      </w:r>
      <w:r w:rsidR="00776C1D">
        <w:t xml:space="preserve"> was op</w:t>
      </w:r>
      <w:r w:rsidR="003F1224">
        <w:t>timized for the pool-size ratio</w:t>
      </w:r>
      <w:r w:rsidR="00277471">
        <w:t xml:space="preserve"> parameter</w:t>
      </w:r>
      <w:r w:rsidR="003F1224">
        <w:t>.</w:t>
      </w:r>
      <w:r w:rsidR="00776C1D">
        <w:t xml:space="preserve"> Using Monte Carlo simulations, the sensitivity-regularized Cramér-Rao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w:t>
      </w:r>
      <w:r w:rsidR="003F1224">
        <w:t>“U</w:t>
      </w:r>
      <w:r w:rsidR="00A3359A">
        <w:t>niform</w:t>
      </w:r>
      <w:r w:rsidR="003F1224">
        <w:t>”</w:t>
      </w:r>
      <w:r w:rsidR="00A3359A">
        <w:t xml:space="preserve"> and unregularized Cramér-Rao lower bound)</w:t>
      </w:r>
      <w:r w:rsidR="00776C1D">
        <w:t xml:space="preserve"> for a wide range of signal-to-noise values, B</w:t>
      </w:r>
      <w:r w:rsidR="00776C1D">
        <w:rPr>
          <w:vertAlign w:val="subscript"/>
        </w:rPr>
        <w:t>1</w:t>
      </w:r>
      <w:r w:rsidR="00A3359A">
        <w:t>-inaccuracies</w:t>
      </w:r>
      <w:r w:rsidR="00776C1D">
        <w:t xml:space="preserve"> </w:t>
      </w:r>
      <w:r w:rsidR="00A3359A">
        <w:t xml:space="preserve">(typical range observed </w:t>
      </w:r>
      <w:r w:rsidR="00A3359A" w:rsidRPr="00277471">
        <w:rPr>
          <w:i/>
          <w:rPrChange w:id="159" w:author="G. Bruce Pike" w:date="2017-12-07T14:35:00Z">
            <w:rPr/>
          </w:rPrChange>
        </w:rPr>
        <w:t>in vivo</w:t>
      </w:r>
      <w:r w:rsidR="00A3359A">
        <w:t xml:space="preserve"> if a B</w:t>
      </w:r>
      <w:r w:rsidR="00A3359A">
        <w:rPr>
          <w:vertAlign w:val="subscript"/>
        </w:rPr>
        <w:t>1</w:t>
      </w:r>
      <w:r w:rsidR="00A3359A">
        <w:t xml:space="preserve"> map </w:t>
      </w:r>
      <w:r w:rsidR="003F1224">
        <w:t>is</w:t>
      </w:r>
      <w:r w:rsidR="00A3359A">
        <w:t xml:space="preserve"> omitted)</w:t>
      </w:r>
      <w:r w:rsidR="00776C1D">
        <w:t xml:space="preserve"> and tissue types (white matter and grey matter).</w:t>
      </w:r>
      <w:r w:rsidR="00A3359A">
        <w:t xml:space="preserve"> This work describes a detailed methodology and framework for optimizing qMT protocols to be B</w:t>
      </w:r>
      <w:r w:rsidR="00A3359A">
        <w:rPr>
          <w:vertAlign w:val="subscript"/>
        </w:rPr>
        <w:t>1</w:t>
      </w:r>
      <w:r w:rsidR="00A3359A">
        <w:t>-insensitive, and the algorithms and code that were developed in this project have been released as an open-source package for other researchers to use.</w:t>
      </w:r>
    </w:p>
    <w:p w14:paraId="1C202C63" w14:textId="77777777" w:rsidR="00334BE3" w:rsidRDefault="00334BE3" w:rsidP="00334BE3">
      <w:pPr>
        <w:pStyle w:val="Titre2"/>
      </w:pPr>
      <w:bookmarkStart w:id="160" w:name="_Toc500767935"/>
      <w:r>
        <w:t>Future Work</w:t>
      </w:r>
      <w:bookmarkEnd w:id="160"/>
    </w:p>
    <w:p w14:paraId="19538631" w14:textId="53B67133" w:rsidR="00D725C6" w:rsidRDefault="00D725C6" w:rsidP="00D725C6">
      <w:r>
        <w:t xml:space="preserve">The work presented in this thesis </w:t>
      </w:r>
      <w:r w:rsidR="00597BA9">
        <w:t>investigate</w:t>
      </w:r>
      <w:r w:rsidR="00782D60">
        <w:t>d</w:t>
      </w:r>
      <w:r w:rsidR="00597BA9">
        <w:t xml:space="preserve"> and optimized the</w:t>
      </w:r>
      <w:r>
        <w:t xml:space="preserve"> B</w:t>
      </w:r>
      <w:r>
        <w:rPr>
          <w:vertAlign w:val="subscript"/>
        </w:rPr>
        <w:t>1</w:t>
      </w:r>
      <w:r>
        <w:t>-</w:t>
      </w:r>
      <w:r w:rsidR="008C26AD">
        <w:t>in</w:t>
      </w:r>
      <w:r>
        <w:t>sensitivity of qMT</w:t>
      </w:r>
      <w:r w:rsidR="008C26AD">
        <w:t xml:space="preserve"> model parameters for a </w:t>
      </w:r>
      <w:r>
        <w:t xml:space="preserve">subset of qMT acquisition pulse </w:t>
      </w:r>
      <w:r w:rsidR="00B95638">
        <w:t>techniques</w:t>
      </w:r>
      <w:r w:rsidR="008C26AD">
        <w:t xml:space="preserve"> </w:t>
      </w:r>
      <w:r>
        <w:t>(SPGR) and fitting model</w:t>
      </w:r>
      <w:r w:rsidR="00597BA9">
        <w:t>s</w:t>
      </w:r>
      <w:r>
        <w:t xml:space="preserve"> (Sled and Pike). There exist several other qMT fitting models for the SPGR qMT pulse sequence, such as Yarnykh’s </w:t>
      </w:r>
      <w:r w:rsidR="00000FB0">
        <w:t xml:space="preserve">model </w:t>
      </w:r>
      <w:r>
        <w:fldChar w:fldCharType="begin"/>
      </w:r>
      <w:r w:rsidR="007164FC">
        <w:instrText xml:space="preserve"> ADDIN EN.CITE &lt;EndNote&gt;&lt;Cite&gt;&lt;Author&gt;Yarnykh&lt;/Author&gt;&lt;Year&gt;2002&lt;/Year&gt;&lt;RecNum&gt;3719&lt;/RecNum&gt;&lt;DisplayText&gt;[148]&lt;/DisplayText&gt;&lt;record&gt;&lt;rec-number&gt;3719&lt;/rec-number&gt;&lt;foreign-keys&gt;&lt;key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7164FC">
        <w:rPr>
          <w:noProof/>
        </w:rPr>
        <w:t>[148]</w:t>
      </w:r>
      <w:r>
        <w:fldChar w:fldCharType="end"/>
      </w:r>
      <w:r>
        <w:t xml:space="preserve">, Ramani’s </w:t>
      </w:r>
      <w:r w:rsidR="00000FB0">
        <w:t>model</w:t>
      </w:r>
      <w:r w:rsidR="002C0AE9">
        <w:t xml:space="preserve"> </w:t>
      </w:r>
      <w:r w:rsidR="002C0AE9">
        <w:fldChar w:fldCharType="begin"/>
      </w:r>
      <w:r w:rsidR="007164FC">
        <w:instrText xml:space="preserve"> ADDIN EN.CITE &lt;EndNote&gt;&lt;Cite&gt;&lt;Author&gt;Ramani&lt;/Author&gt;&lt;Year&gt;2002&lt;/Year&gt;&lt;RecNum&gt;3661&lt;/RecNum&gt;&lt;DisplayText&gt;[147]&lt;/DisplayText&gt;&lt;record&gt;&lt;rec-number&gt;3661&lt;/rec-number&gt;&lt;foreign-keys&gt;&lt;key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7164FC">
        <w:rPr>
          <w:noProof/>
        </w:rPr>
        <w:t>[147]</w:t>
      </w:r>
      <w:r w:rsidR="002C0AE9">
        <w:fldChar w:fldCharType="end"/>
      </w:r>
      <w:r w:rsidR="00000FB0">
        <w:t xml:space="preserve">, and Yarnykh’s </w:t>
      </w:r>
      <w:r w:rsidR="002C0AE9">
        <w:t xml:space="preserve">single-point constrained qMT model </w:t>
      </w:r>
      <w:r w:rsidR="002C0AE9">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EN.CITE.DATA </w:instrText>
      </w:r>
      <w:r w:rsidR="007164FC">
        <w:fldChar w:fldCharType="end"/>
      </w:r>
      <w:r w:rsidR="002C0AE9">
        <w:fldChar w:fldCharType="separate"/>
      </w:r>
      <w:r w:rsidR="007164FC">
        <w:rPr>
          <w:noProof/>
        </w:rPr>
        <w:t>[72,195]</w:t>
      </w:r>
      <w:r w:rsidR="002C0AE9">
        <w:fldChar w:fldCharType="end"/>
      </w:r>
      <w:r w:rsidR="00000FB0">
        <w:t xml:space="preserve">. </w:t>
      </w:r>
      <w:commentRangeStart w:id="161"/>
      <w:r w:rsidR="00000FB0">
        <w:t xml:space="preserve">Although </w:t>
      </w:r>
      <w:r w:rsidR="00281D4F">
        <w:t xml:space="preserve">it may be redundant to </w:t>
      </w:r>
      <w:r w:rsidR="00EE77FA">
        <w:t>do</w:t>
      </w:r>
      <w:r w:rsidR="00281D4F">
        <w:t xml:space="preserve"> </w:t>
      </w:r>
      <w:r w:rsidR="00000FB0">
        <w:t>separate B</w:t>
      </w:r>
      <w:r w:rsidR="00000FB0">
        <w:rPr>
          <w:vertAlign w:val="subscript"/>
        </w:rPr>
        <w:t>1</w:t>
      </w:r>
      <w:r w:rsidR="00000FB0">
        <w:t>-sensitivity</w:t>
      </w:r>
      <w:r w:rsidR="00281D4F">
        <w:t xml:space="preserve"> studies</w:t>
      </w:r>
      <w:r w:rsidR="00000FB0">
        <w:t xml:space="preserve"> for each fitting model, </w:t>
      </w:r>
      <w:r w:rsidR="00E20495">
        <w:t>i</w:t>
      </w:r>
      <w:r w:rsidR="00281D4F">
        <w:t xml:space="preserve">t </w:t>
      </w:r>
      <w:r w:rsidR="00597BA9">
        <w:t>may</w:t>
      </w:r>
      <w:r w:rsidR="00E20495">
        <w:t xml:space="preserve"> </w:t>
      </w:r>
      <w:r w:rsidR="00281D4F">
        <w:t>be interesting</w:t>
      </w:r>
      <w:r w:rsidR="00E20495">
        <w:t xml:space="preserve"> to do a comparative B</w:t>
      </w:r>
      <w:r w:rsidR="00E20495">
        <w:rPr>
          <w:vertAlign w:val="subscript"/>
        </w:rPr>
        <w:t>1</w:t>
      </w:r>
      <w:r w:rsidR="00E20495">
        <w:t xml:space="preserve">-sensitivity study </w:t>
      </w:r>
      <w:r w:rsidR="00281D4F">
        <w:t>of these SPGR qMT fitting models.</w:t>
      </w:r>
      <w:commentRangeEnd w:id="161"/>
      <w:r w:rsidR="008C26AD">
        <w:rPr>
          <w:rStyle w:val="Marquedecommentaire"/>
        </w:rPr>
        <w:commentReference w:id="161"/>
      </w:r>
      <w:r w:rsidR="00281D4F">
        <w:t xml:space="preserve"> </w:t>
      </w:r>
      <w:r w:rsidR="00EE77FA">
        <w:t xml:space="preserve">Such a study could follow the same sensitivity analysis and optimization framework presented in chapters 4 and 5, or </w:t>
      </w:r>
      <w:r w:rsidR="00597BA9">
        <w:t xml:space="preserve">use </w:t>
      </w:r>
      <w:r w:rsidR="00357FD9">
        <w:t>other</w:t>
      </w:r>
      <w:r w:rsidR="00EE77FA">
        <w:t xml:space="preserve"> statistical analysis approach</w:t>
      </w:r>
      <w:r w:rsidR="00357FD9">
        <w:t xml:space="preserve">es to study </w:t>
      </w:r>
      <w:r w:rsidR="00EE77FA">
        <w:t>error-propagation</w:t>
      </w:r>
      <w:r w:rsidR="00357FD9">
        <w:t>, for example</w:t>
      </w:r>
      <w:r w:rsidR="00EE77FA">
        <w:t xml:space="preserve"> </w:t>
      </w:r>
      <w:r w:rsidR="00597BA9">
        <w:t>by</w:t>
      </w:r>
      <w:r w:rsidR="00EE77FA">
        <w:t xml:space="preserve"> adapting the theory recently proposed by Lankford</w:t>
      </w:r>
      <w:r w:rsidR="00597BA9">
        <w:t xml:space="preserve"> et al.</w:t>
      </w:r>
      <w:r w:rsidR="00EE77FA">
        <w:t xml:space="preserve"> </w:t>
      </w:r>
      <w:r w:rsidR="00EE77FA">
        <w:fldChar w:fldCharType="begin"/>
      </w:r>
      <w:r w:rsidR="007164FC">
        <w:instrText xml:space="preserve"> ADDIN EN.CITE &lt;EndNote&gt;&lt;Cite&gt;&lt;Author&gt;Lankford&lt;/Author&gt;&lt;Year&gt;2017&lt;/Year&gt;&lt;RecNum&gt;8256&lt;/RecNum&gt;&lt;DisplayText&gt;[201]&lt;/DisplayText&gt;&lt;record&gt;&lt;rec-number&gt;8256&lt;/rec-number&gt;&lt;foreign-keys&gt;&lt;key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7164FC">
        <w:rPr>
          <w:noProof/>
        </w:rPr>
        <w:t>[201]</w:t>
      </w:r>
      <w:r w:rsidR="00EE77FA">
        <w:fldChar w:fldCharType="end"/>
      </w:r>
      <w:r w:rsidR="00357FD9">
        <w:t>.</w:t>
      </w:r>
      <w:r w:rsidR="00EE77FA">
        <w:t xml:space="preserve"> The benefit of the latter approach would be that, instead </w:t>
      </w:r>
      <w:r w:rsidR="00B359E7">
        <w:t>of investigating the B</w:t>
      </w:r>
      <w:r w:rsidR="00B359E7">
        <w:rPr>
          <w:vertAlign w:val="subscript"/>
        </w:rPr>
        <w:t>1</w:t>
      </w:r>
      <w:r w:rsidR="00B359E7">
        <w:t>-sensitivity for a single source of inaccuracy, the impact of the SNRs of the B</w:t>
      </w:r>
      <w:r w:rsidR="00B359E7">
        <w:rPr>
          <w:vertAlign w:val="subscript"/>
        </w:rPr>
        <w:t>1</w:t>
      </w:r>
      <w:r w:rsidR="00B359E7">
        <w:t>, T</w:t>
      </w:r>
      <w:r w:rsidR="00B359E7">
        <w:rPr>
          <w:vertAlign w:val="subscript"/>
        </w:rPr>
        <w:t>1</w:t>
      </w:r>
      <w:r w:rsidR="00B359E7">
        <w:t xml:space="preserve">, and </w:t>
      </w:r>
      <w:r w:rsidR="00357FD9">
        <w:t xml:space="preserve">individual MT-weighted </w:t>
      </w:r>
      <w:r w:rsidR="00B359E7">
        <w:t>measurements on the qMT fitting parameters</w:t>
      </w:r>
      <w:r w:rsidR="00357FD9">
        <w:t>’</w:t>
      </w:r>
      <w:r w:rsidR="00B359E7">
        <w:t xml:space="preserve"> statistics could be explored in addition to local or systemic biases </w:t>
      </w:r>
      <w:r w:rsidR="00357FD9">
        <w:t xml:space="preserve">in </w:t>
      </w:r>
      <w:r w:rsidR="00B359E7">
        <w:t>B</w:t>
      </w:r>
      <w:r w:rsidR="00B359E7">
        <w:rPr>
          <w:vertAlign w:val="subscript"/>
        </w:rPr>
        <w:t>1</w:t>
      </w:r>
      <w:r w:rsidR="00B359E7">
        <w:t>.</w:t>
      </w:r>
      <w:r w:rsidR="00363BD6">
        <w:t xml:space="preserve"> </w:t>
      </w:r>
      <w:r w:rsidR="00597BA9">
        <w:t xml:space="preserve">Alternative </w:t>
      </w:r>
      <w:r w:rsidR="00363BD6">
        <w:t>qMT pulse sequences</w:t>
      </w:r>
      <w:r w:rsidR="00597BA9">
        <w:t xml:space="preserve"> also exist</w:t>
      </w:r>
      <w:r w:rsidR="00363BD6">
        <w:t>,</w:t>
      </w:r>
      <w:r w:rsidR="00597BA9">
        <w:t xml:space="preserve"> such as</w:t>
      </w:r>
      <w:r w:rsidR="00363BD6">
        <w:t xml:space="preserve"> Gloor’s steady-state free precession approach</w:t>
      </w:r>
      <w:r w:rsidR="00357FD9">
        <w:t>,</w:t>
      </w:r>
      <w:r w:rsidR="00363BD6">
        <w:t xml:space="preserve"> </w:t>
      </w:r>
      <w:r w:rsidR="00357FD9">
        <w:t xml:space="preserve">which requires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w:t>
      </w:r>
      <w:r w:rsidR="00357FD9">
        <w:t>, that</w:t>
      </w:r>
      <w:r w:rsidR="00597BA9">
        <w:t xml:space="preserve"> </w:t>
      </w:r>
      <w:r w:rsidR="00363BD6">
        <w:t>could also be of interest to do a B</w:t>
      </w:r>
      <w:r w:rsidR="00363BD6">
        <w:rPr>
          <w:vertAlign w:val="subscript"/>
        </w:rPr>
        <w:t>1</w:t>
      </w:r>
      <w:r w:rsidR="00363BD6">
        <w:t xml:space="preserve">-sensitivity study </w:t>
      </w:r>
      <w:r w:rsidR="00913FD4">
        <w:t xml:space="preserve">for </w:t>
      </w:r>
      <w:r w:rsidR="00363BD6">
        <w:fldChar w:fldCharType="begin"/>
      </w:r>
      <w:r w:rsidR="00E256BD">
        <w:instrText xml:space="preserve"> ADDIN EN.CITE &lt;EndNote&gt;&lt;Cite&gt;&lt;Author&gt;Gloor&lt;/Author&gt;&lt;Year&gt;2008&lt;/Year&gt;&lt;RecNum&gt;19&lt;/RecNum&gt;&lt;DisplayText&gt;[187]&lt;/DisplayText&gt;&lt;record&gt;&lt;rec-number&gt;19&lt;/rec-number&gt;&lt;foreign-keys&gt;&lt;key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E256BD">
        <w:rPr>
          <w:noProof/>
        </w:rPr>
        <w:t>[187]</w:t>
      </w:r>
      <w:r w:rsidR="00363BD6">
        <w:fldChar w:fldCharType="end"/>
      </w:r>
      <w:r w:rsidR="00913FD4">
        <w:t>. Comparison of our optimized approach with</w:t>
      </w:r>
      <w:r w:rsidR="00363BD6">
        <w:t xml:space="preserve"> Dortch’s selective inversion recovery method of acquiring qMT </w:t>
      </w:r>
      <w:r w:rsidR="00913FD4">
        <w:t xml:space="preserve">data, which has been </w:t>
      </w:r>
      <w:r w:rsidR="00363BD6">
        <w:t>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ZWNOdW0+MjcxMzwvUmVjTnVtPjxEaXNwbGF5VGV4dD5bMTg4XTwvRGlzcGxheVRleHQ+PHJlY29y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256BD">
        <w:instrText xml:space="preserve"> ADDIN EN.CITE </w:instrText>
      </w:r>
      <w:r w:rsidR="00E256BD">
        <w:fldChar w:fldCharType="begin">
          <w:fldData xml:space="preserve">PEVuZE5vdGU+PENpdGU+PEF1dGhvcj5Eb3J0Y2g8L0F1dGhvcj48WWVhcj4yMDExPC9ZZWFyPjxS
ZWNOdW0+MjcxMzwvUmVjTnVtPjxEaXNwbGF5VGV4dD5bMTg4XTwvRGlzcGxheVRleHQ+PHJlY29y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256BD">
        <w:instrText xml:space="preserve"> ADDIN EN.CITE.DATA </w:instrText>
      </w:r>
      <w:r w:rsidR="00E256BD">
        <w:fldChar w:fldCharType="end"/>
      </w:r>
      <w:r w:rsidR="00363BD6">
        <w:fldChar w:fldCharType="separate"/>
      </w:r>
      <w:r w:rsidR="00E256BD">
        <w:rPr>
          <w:noProof/>
        </w:rPr>
        <w:t>[188]</w:t>
      </w:r>
      <w:r w:rsidR="00363BD6">
        <w:fldChar w:fldCharType="end"/>
      </w:r>
      <w:r w:rsidR="00913FD4">
        <w:t>, would also be of interest</w:t>
      </w:r>
      <w:r w:rsidR="00363BD6">
        <w:t>.</w:t>
      </w:r>
    </w:p>
    <w:p w14:paraId="344FD06E" w14:textId="7F776462" w:rsidR="0005365B" w:rsidRDefault="00726EDD" w:rsidP="00D725C6">
      <w:r>
        <w:t xml:space="preserve">Out of the three </w:t>
      </w:r>
      <w:r w:rsidR="00597BA9">
        <w:t xml:space="preserve">typical </w:t>
      </w:r>
      <w:r>
        <w:t>qMT calibration measurements (B</w:t>
      </w:r>
      <w:r>
        <w:rPr>
          <w:vertAlign w:val="subscript"/>
        </w:rPr>
        <w:t>0</w:t>
      </w:r>
      <w:r>
        <w:t>, B</w:t>
      </w:r>
      <w:r>
        <w:rPr>
          <w:vertAlign w:val="subscript"/>
        </w:rPr>
        <w:t>1</w:t>
      </w:r>
      <w:r>
        <w:t>, T</w:t>
      </w:r>
      <w:r>
        <w:rPr>
          <w:vertAlign w:val="subscript"/>
        </w:rPr>
        <w:t>1</w:t>
      </w:r>
      <w:r>
        <w:t xml:space="preserve">), the qMT </w:t>
      </w:r>
      <w:r w:rsidR="00D17382">
        <w:t xml:space="preserve">model parameters were </w:t>
      </w:r>
      <w:r>
        <w:t xml:space="preserve">only investigated </w:t>
      </w:r>
      <w:r w:rsidR="00597BA9">
        <w:t>for sensitivity due to</w:t>
      </w:r>
      <w:r>
        <w:t xml:space="preserve"> B</w:t>
      </w:r>
      <w:r>
        <w:rPr>
          <w:vertAlign w:val="subscript"/>
        </w:rPr>
        <w:t>1</w:t>
      </w:r>
      <w:r w:rsidR="00597BA9">
        <w:t>-</w:t>
      </w:r>
      <w:r>
        <w:t xml:space="preserve">inaccuracies in this work. </w:t>
      </w:r>
      <w:r w:rsidR="00597BA9">
        <w:t xml:space="preserve">Performing </w:t>
      </w:r>
      <w:r w:rsidR="00132CBA">
        <w:t>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w:t>
      </w:r>
      <w:r w:rsidR="00D17382">
        <w:t>,</w:t>
      </w:r>
      <w:r w:rsidR="00132CBA">
        <w:t xml:space="preserve"> besides qMT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w:t>
      </w:r>
      <w:r w:rsidR="00597BA9">
        <w:t>d</w:t>
      </w:r>
      <w:r w:rsidR="005E0F68">
        <w:t>, the impact of inaccurate T</w:t>
      </w:r>
      <w:r w:rsidR="005E0F68">
        <w:rPr>
          <w:vertAlign w:val="subscript"/>
        </w:rPr>
        <w:t>1</w:t>
      </w:r>
      <w:r w:rsidR="005E0F68">
        <w:t xml:space="preserve"> on the pool-size ratio can be </w:t>
      </w:r>
      <w:r w:rsidR="00597BA9">
        <w:t>inferred</w:t>
      </w:r>
      <w:r w:rsidR="005E0F68">
        <w:t xml:space="preserve"> </w:t>
      </w:r>
      <w:r w:rsidR="00D17382">
        <w:t xml:space="preserve">via the </w:t>
      </w:r>
      <w:r w:rsidR="005E0F68">
        <w:t xml:space="preserve">simulations in </w:t>
      </w:r>
      <w:r w:rsidR="005E0F68">
        <w:fldChar w:fldCharType="begin"/>
      </w:r>
      <w:r w:rsidR="005E0F68">
        <w:instrText xml:space="preserve"> REF _Ref489443165 \h </w:instrText>
      </w:r>
      <w:r w:rsidR="005E0F68">
        <w:fldChar w:fldCharType="separate"/>
      </w:r>
      <w:r w:rsidR="008B2764">
        <w:t xml:space="preserve">Figure </w:t>
      </w:r>
      <w:r w:rsidR="008B2764">
        <w:rPr>
          <w:noProof/>
        </w:rPr>
        <w:t>4</w:t>
      </w:r>
      <w:r w:rsidR="008B2764">
        <w:noBreakHyphen/>
      </w:r>
      <w:r w:rsidR="008B2764">
        <w:rPr>
          <w:noProof/>
        </w:rPr>
        <w:t>2</w:t>
      </w:r>
      <w:r w:rsidR="005E0F68">
        <w:fldChar w:fldCharType="end"/>
      </w:r>
      <w:r w:rsidR="005E0F68">
        <w:t xml:space="preserve">, </w:t>
      </w:r>
      <w:r w:rsidR="00FD4062">
        <w:t xml:space="preserve">which </w:t>
      </w:r>
      <w:r w:rsidR="005E0F68">
        <w:t>suggest that overestimations in T</w:t>
      </w:r>
      <w:r w:rsidR="005E0F68">
        <w:rPr>
          <w:vertAlign w:val="subscript"/>
        </w:rPr>
        <w:t>1</w:t>
      </w:r>
      <w:r w:rsidR="005E0F68">
        <w:t xml:space="preserve"> values will lower the estimated pool-size ratio values</w:t>
      </w:r>
      <w:r w:rsidR="00FD4062">
        <w:t xml:space="preserve">. We </w:t>
      </w:r>
      <w:r w:rsidR="005E0F68">
        <w:t xml:space="preserve">reported preliminary results demonstrating this </w:t>
      </w:r>
      <w:r w:rsidR="00597BA9">
        <w:t>relationship</w:t>
      </w:r>
      <w:r w:rsidR="005E0F68">
        <w:t xml:space="preserve"> </w:t>
      </w:r>
      <w:r w:rsidR="005E0F68" w:rsidRPr="00FD4062">
        <w:rPr>
          <w:i/>
          <w:rPrChange w:id="162" w:author="G. Bruce Pike" w:date="2017-12-07T15:08:00Z">
            <w:rPr/>
          </w:rPrChange>
        </w:rPr>
        <w:t>in vivo</w:t>
      </w:r>
      <w:r w:rsidR="005E0F68">
        <w:t xml:space="preserve"> at a</w:t>
      </w:r>
      <w:r w:rsidR="00597BA9">
        <w:t xml:space="preserve"> previous</w:t>
      </w:r>
      <w:r w:rsidR="005E0F68">
        <w:t xml:space="preserve"> conference (Boudreau et al 2013, endMS Conference, see Other Publications section). </w:t>
      </w:r>
      <w:r w:rsidR="00132CBA">
        <w:t xml:space="preserve">In </w:t>
      </w:r>
      <w:r w:rsidR="00597BA9">
        <w:t>humans</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w:t>
      </w:r>
      <w:r w:rsidR="00597BA9">
        <w:t xml:space="preserve">e.g. </w:t>
      </w:r>
      <w:r w:rsidR="00132CBA">
        <w:t>±100 ms)</w:t>
      </w:r>
      <w:r w:rsidR="0005365B">
        <w:t xml:space="preserve"> relative to inversion recovery (gold standard)</w:t>
      </w:r>
      <w:r w:rsidR="00132CBA">
        <w:t xml:space="preserve">. </w:t>
      </w:r>
      <w:r w:rsidR="00FD4062">
        <w:t>We have previously reported t</w:t>
      </w:r>
      <w:r w:rsidR="00403CA5">
        <w:t>his range of systemic bias</w:t>
      </w:r>
      <w:r w:rsidR="00AA1B19">
        <w:t xml:space="preserve"> </w:t>
      </w:r>
      <w:r w:rsidR="00FD4062">
        <w:t xml:space="preserve">in </w:t>
      </w:r>
      <w:r w:rsidR="00AA1B19">
        <w:t>T</w:t>
      </w:r>
      <w:r w:rsidR="00AA1B19">
        <w:rPr>
          <w:vertAlign w:val="subscript"/>
        </w:rPr>
        <w:t>1</w:t>
      </w:r>
      <w:r w:rsidR="00AA1B19">
        <w:t xml:space="preserve"> mapping pulse sequences (Stikov et al 2015 </w:t>
      </w:r>
      <w:r w:rsidR="00AA1B19">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rsidR="00AA1B19">
        <w:fldChar w:fldCharType="separate"/>
      </w:r>
      <w:r w:rsidR="00850EAF">
        <w:rPr>
          <w:noProof/>
        </w:rPr>
        <w:t>[53]</w:t>
      </w:r>
      <w:r w:rsidR="00AA1B19">
        <w:fldChar w:fldCharType="end"/>
      </w:r>
      <w:r w:rsidR="00AA1B19">
        <w:t>, see Other Publications section</w:t>
      </w:r>
      <w:r w:rsidR="005E0F68">
        <w:t>).</w:t>
      </w:r>
      <w:r w:rsidR="00AA1B19">
        <w:t xml:space="preserve"> </w:t>
      </w:r>
      <w:r w:rsidR="005E0F68">
        <w:t>Using simulations, we proposed that the ~100 ms overestimation in VFA T</w:t>
      </w:r>
      <w:r w:rsidR="005E0F68">
        <w:rPr>
          <w:vertAlign w:val="subscript"/>
        </w:rPr>
        <w:t>1</w:t>
      </w:r>
      <w:r w:rsidR="005E0F68">
        <w:t xml:space="preserve"> (relative to IR) observed by some groups may be due to only partial spoiling of the transverse magnetization </w:t>
      </w:r>
      <w:r w:rsidR="00FD4062">
        <w:t xml:space="preserve">in </w:t>
      </w:r>
      <w:r w:rsidR="005E0F68">
        <w:t>the steady-state pulse sequence.</w:t>
      </w:r>
      <w:r w:rsidR="009951EC" w:rsidRPr="009951EC">
        <w:t xml:space="preserve"> </w:t>
      </w:r>
      <w:r w:rsidR="009951EC">
        <w:t xml:space="preserve">A </w:t>
      </w:r>
      <w:r w:rsidR="00FD4062">
        <w:t xml:space="preserve">recent paper </w:t>
      </w:r>
      <w:r w:rsidR="00B82704">
        <w:t>proposes</w:t>
      </w:r>
      <w:r w:rsidR="009951EC">
        <w:t xml:space="preserve"> a correction to account for the unspoiled magnetization effect </w:t>
      </w:r>
      <w:r w:rsidR="00B82704">
        <w:t>in</w:t>
      </w:r>
      <w:r w:rsidR="009951EC">
        <w:t xml:space="preserve"> VFA </w:t>
      </w:r>
      <w:r w:rsidR="009951EC">
        <w:fldChar w:fldCharType="begin"/>
      </w:r>
      <w:r w:rsidR="007164FC">
        <w:instrText xml:space="preserve"> ADDIN EN.CITE &lt;EndNote&gt;&lt;Cite&gt;&lt;Author&gt;Baudrexel&lt;/Author&gt;&lt;Year&gt;2017&lt;/Year&gt;&lt;RecNum&gt;8266&lt;/RecNum&gt;&lt;DisplayText&gt;[203]&lt;/DisplayText&gt;&lt;record&gt;&lt;rec-number&gt;8266&lt;/rec-number&gt;&lt;foreign-keys&gt;&lt;key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7164FC">
        <w:rPr>
          <w:noProof/>
        </w:rPr>
        <w:t>[203]</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w:t>
      </w:r>
      <w:r w:rsidR="00FD4062">
        <w:t xml:space="preserve">avenue of investigation </w:t>
      </w:r>
      <w:r w:rsidR="00834E1E">
        <w:t xml:space="preserve">could be simultaneously optimizing for reduced sensitivity of all three calibration measurements </w:t>
      </w:r>
      <w:r w:rsidR="00B60421">
        <w:t>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it may be needed include additional pulse sequence optimization parameters, such as the repetition time, the excitation flip angle, and the echo time.</w:t>
      </w:r>
    </w:p>
    <w:p w14:paraId="74FBE280" w14:textId="68D4C42F" w:rsidR="00D371C9" w:rsidRPr="00E81CD9" w:rsidRDefault="00686156" w:rsidP="00D725C6">
      <w:r>
        <w:t>One of the major challenges of qMT is its conventionally long acquisition times, largely limiting it to research applications and rarely included in clinical studies. Although omitting the B</w:t>
      </w:r>
      <w:r>
        <w:rPr>
          <w:vertAlign w:val="subscript"/>
        </w:rPr>
        <w:t>1</w:t>
      </w:r>
      <w:r>
        <w:t xml:space="preserve"> map fr</w:t>
      </w:r>
      <w:r w:rsidR="002D346C">
        <w:t>om the qMT acquisition protocol</w:t>
      </w:r>
      <w:r>
        <w:t xml:space="preserve"> </w:t>
      </w:r>
      <w:r w:rsidR="000E0AC8">
        <w:t xml:space="preserve">would </w:t>
      </w:r>
      <w:r>
        <w:t>reduc</w:t>
      </w:r>
      <w:r w:rsidR="003479A4">
        <w:t xml:space="preserve">e </w:t>
      </w:r>
      <w:r>
        <w:t xml:space="preserve">the acquisition time of the overall protocol, </w:t>
      </w:r>
      <w:r w:rsidR="000E0AC8">
        <w:t>that alone will not</w:t>
      </w:r>
      <w:r>
        <w:t xml:space="preserve"> reduce it enough to acquire high-resolution (1 mm</w:t>
      </w:r>
      <w:r>
        <w:rPr>
          <w:vertAlign w:val="superscript"/>
        </w:rPr>
        <w:t>3</w:t>
      </w:r>
      <w:r>
        <w:t xml:space="preserve">) whole-brain qMT data in a clinically feasible time (5-10 minutes). Other groups have proposed different approaches </w:t>
      </w:r>
      <w:r w:rsidR="000E0AC8">
        <w:t xml:space="preserve">to </w:t>
      </w:r>
      <w:r>
        <w:t xml:space="preserve">measuring qMT </w:t>
      </w:r>
      <w:r w:rsidR="000E0AC8">
        <w:t xml:space="preserve">parameters maps </w:t>
      </w:r>
      <w:r>
        <w:t xml:space="preserve">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w:t>
      </w:r>
      <w:r w:rsidR="000E0AC8">
        <w:t xml:space="preserve">and </w:t>
      </w:r>
      <w:r w:rsidR="006270E7">
        <w:t xml:space="preserve">reducing the number of qMT measurements </w:t>
      </w:r>
      <w:r w:rsidR="006270E7">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EN.CITE.DATA </w:instrText>
      </w:r>
      <w:r w:rsidR="007164FC">
        <w:fldChar w:fldCharType="end"/>
      </w:r>
      <w:r w:rsidR="006270E7">
        <w:fldChar w:fldCharType="separate"/>
      </w:r>
      <w:r w:rsidR="007164FC">
        <w:rPr>
          <w:noProof/>
        </w:rPr>
        <w:t>[72,195]</w:t>
      </w:r>
      <w:r w:rsidR="006270E7">
        <w:fldChar w:fldCharType="end"/>
      </w:r>
      <w:r w:rsidR="000E0AC8">
        <w:t xml:space="preserve"> in addition to using </w:t>
      </w:r>
      <w:r w:rsidR="006270E7">
        <w:t>fast k-space readout techniques</w:t>
      </w:r>
      <w:r w:rsidR="000E0AC8">
        <w:t>,</w:t>
      </w:r>
      <w:r w:rsidR="006270E7">
        <w:t xml:space="preserve"> such as EPI </w:t>
      </w:r>
      <w:r w:rsidR="002C51D1">
        <w:fldChar w:fldCharType="begin">
          <w:fldData xml:space="preserve">PEVuZE5vdGU+PENpdGU+PEF1dGhvcj5TbWl0aDwvQXV0aG9yPjxZZWFyPjIwMTQ8L1llYXI+PFJl
Y051bT44Mjg4PC9SZWNOdW0+PERpc3BsYXlUZXh0PlsxOTgsMjA0XTwvRGlzcGxheVRleHQ+PHJl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7164FC">
        <w:instrText xml:space="preserve"> ADDIN EN.CITE </w:instrText>
      </w:r>
      <w:r w:rsidR="007164FC">
        <w:fldChar w:fldCharType="begin">
          <w:fldData xml:space="preserve">PEVuZE5vdGU+PENpdGU+PEF1dGhvcj5TbWl0aDwvQXV0aG9yPjxZZWFyPjIwMTQ8L1llYXI+PFJl
Y051bT44Mjg4PC9SZWNOdW0+PERpc3BsYXlUZXh0PlsxOTgsMjA0XTwvRGlzcGxheVRleHQ+PHJl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7164FC">
        <w:instrText xml:space="preserve"> ADDIN EN.CITE.DATA </w:instrText>
      </w:r>
      <w:r w:rsidR="007164FC">
        <w:fldChar w:fldCharType="end"/>
      </w:r>
      <w:r w:rsidR="002C51D1">
        <w:fldChar w:fldCharType="separate"/>
      </w:r>
      <w:r w:rsidR="007164FC">
        <w:rPr>
          <w:noProof/>
        </w:rPr>
        <w:t>[198,204]</w:t>
      </w:r>
      <w:r w:rsidR="002C51D1">
        <w:fldChar w:fldCharType="end"/>
      </w:r>
      <w:r w:rsidR="006270E7">
        <w:t>.</w:t>
      </w:r>
      <w:r w:rsidR="002C51D1">
        <w:t xml:space="preserve"> </w:t>
      </w:r>
      <w:commentRangeStart w:id="163"/>
      <w:r w:rsidR="002D346C">
        <w:t>Another</w:t>
      </w:r>
      <w:r w:rsidR="002C51D1">
        <w:t xml:space="preserve"> potential </w:t>
      </w:r>
      <w:r w:rsidR="00A83177">
        <w:t xml:space="preserve">largely </w:t>
      </w:r>
      <w:r w:rsidR="002C51D1">
        <w:t xml:space="preserve">unexplored technique </w:t>
      </w:r>
      <w:r w:rsidR="00A83177">
        <w:t xml:space="preserve">for accelerating qMT is compressed sensing </w:t>
      </w:r>
      <w:r w:rsidR="00A83177">
        <w:fldChar w:fldCharType="begin">
          <w:fldData xml:space="preserve">PEVuZE5vdGU+PENpdGU+PEF1dGhvcj5MdXN0aWc8L0F1dGhvcj48WWVhcj4yMDA3PC9ZZWFyPjxS
ZWNOdW0+Mjc2NzwvUmVjTnVtPjxEaXNwbGF5VGV4dD5bMTYzLDE2NF08L0Rpc3BsYXlUZXh0Pjxy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256BD">
        <w:instrText xml:space="preserve"> ADDIN EN.CITE </w:instrText>
      </w:r>
      <w:r w:rsidR="00E256BD">
        <w:fldChar w:fldCharType="begin">
          <w:fldData xml:space="preserve">PEVuZE5vdGU+PENpdGU+PEF1dGhvcj5MdXN0aWc8L0F1dGhvcj48WWVhcj4yMDA3PC9ZZWFyPjxS
ZWNOdW0+Mjc2NzwvUmVjTnVtPjxEaXNwbGF5VGV4dD5bMTYzLDE2NF08L0Rpc3BsYXlUZXh0Pjxy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256BD">
        <w:instrText xml:space="preserve"> ADDIN EN.CITE.DATA </w:instrText>
      </w:r>
      <w:r w:rsidR="00E256BD">
        <w:fldChar w:fldCharType="end"/>
      </w:r>
      <w:r w:rsidR="00A83177">
        <w:fldChar w:fldCharType="separate"/>
      </w:r>
      <w:r w:rsidR="00E256BD">
        <w:rPr>
          <w:noProof/>
        </w:rPr>
        <w:t>[163,164]</w:t>
      </w:r>
      <w:r w:rsidR="00A83177">
        <w:fldChar w:fldCharType="end"/>
      </w:r>
      <w:r w:rsidR="002D346C">
        <w:t>, a non</w:t>
      </w:r>
      <w:r w:rsidR="00A83177">
        <w:t>linear image reconstruction technique for sparse datasets by randomly acquiring a subset of k-space</w:t>
      </w:r>
      <w:r w:rsidR="002D346C">
        <w:t xml:space="preserve"> data. In recent years, there’</w:t>
      </w:r>
      <w:r w:rsidR="00A83177">
        <w:t xml:space="preserve">s been a rapid growth </w:t>
      </w:r>
      <w:r w:rsidR="000E0AC8">
        <w:t xml:space="preserve">in </w:t>
      </w:r>
      <w:r w:rsidR="002D346C">
        <w:t>the use of compressed sensing by</w:t>
      </w:r>
      <w:r w:rsidR="00A83177">
        <w:t xml:space="preserve"> the MRI community,</w:t>
      </w:r>
      <w:r w:rsidR="002D346C">
        <w:t xml:space="preserve"> having</w:t>
      </w:r>
      <w:r w:rsidR="00A83177">
        <w:t xml:space="preserve"> </w:t>
      </w:r>
      <w:r w:rsidR="000E0AC8">
        <w:t xml:space="preserve">applications in </w:t>
      </w:r>
      <w:r w:rsidR="00A35090">
        <w:t xml:space="preserve">quantitative MRI </w:t>
      </w:r>
      <w:r w:rsidR="000E0AC8">
        <w:t xml:space="preserve">techniques </w:t>
      </w:r>
      <w:r w:rsidR="00A35090">
        <w:t>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ZWNOdW0+Mjc5OTwvUmVjTnVtPjxEaXNwbGF5VGV4dD5bMjA1XTwvRGlzcGxheVRleHQ+PHJlY29y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7164FC">
        <w:instrText xml:space="preserve"> ADDIN EN.CITE </w:instrText>
      </w:r>
      <w:r w:rsidR="007164FC">
        <w:fldChar w:fldCharType="begin">
          <w:fldData xml:space="preserve">PEVuZE5vdGU+PENpdGU+PEF1dGhvcj5NZW56ZWw8L0F1dGhvcj48WWVhcj4yMDExPC9ZZWFyPjxS
ZWNOdW0+Mjc5OTwvUmVjTnVtPjxEaXNwbGF5VGV4dD5bMjA1XTwvRGlzcGxheVRleHQ+PHJlY29y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7164FC">
        <w:instrText xml:space="preserve"> ADDIN EN.CITE.DATA </w:instrText>
      </w:r>
      <w:r w:rsidR="007164FC">
        <w:fldChar w:fldCharType="end"/>
      </w:r>
      <w:r w:rsidR="00A83177">
        <w:fldChar w:fldCharType="separate"/>
      </w:r>
      <w:r w:rsidR="007164FC">
        <w:rPr>
          <w:noProof/>
        </w:rPr>
        <w:t>[205]</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bT4zMjI5PC9SZWNOdW0+PERpc3BsYXlUZXh0PlsyMDYtMjA4XTwvRGlzcGxheVRleHQ+PHJlY29y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7164FC">
        <w:instrText xml:space="preserve"> ADDIN EN.CITE </w:instrText>
      </w:r>
      <w:r w:rsidR="007164FC">
        <w:fldChar w:fldCharType="begin">
          <w:fldData xml:space="preserve">PEVuZE5vdGU+PENpdGU+PEF1dGhvcj5MaTwvQXV0aG9yPjxZZWFyPjIwMTI8L1llYXI+PFJlY051
bT4zMjI5PC9SZWNOdW0+PERpc3BsYXlUZXh0PlsyMDYtMjA4XTwvRGlzcGxheVRleHQ+PHJlY29y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7164FC">
        <w:instrText xml:space="preserve"> ADDIN EN.CITE.DATA </w:instrText>
      </w:r>
      <w:r w:rsidR="007164FC">
        <w:fldChar w:fldCharType="end"/>
      </w:r>
      <w:r w:rsidR="003479A4">
        <w:fldChar w:fldCharType="separate"/>
      </w:r>
      <w:r w:rsidR="007164FC">
        <w:rPr>
          <w:noProof/>
        </w:rPr>
        <w:t>[206-208]</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UmVjTnVtPjgxNTg8L1JlY051bT48RGlzcGxheVRleHQ+WzIwOSwyMTBdPC9EaXNwbGF5VGV4dD48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7164FC">
        <w:instrText xml:space="preserve"> ADDIN EN.CITE </w:instrText>
      </w:r>
      <w:r w:rsidR="007164FC">
        <w:fldChar w:fldCharType="begin">
          <w:fldData xml:space="preserve">PEVuZE5vdGU+PENpdGU+PEF1dGhvcj5Eb3BmZXJ0PC9BdXRob3I+PFllYXI+MjAxNDwvWWVhcj48
UmVjTnVtPjgxNTg8L1JlY051bT48RGlzcGxheVRleHQ+WzIwOSwyMTBdPC9EaXNwbGF5VGV4dD48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7164FC">
        <w:instrText xml:space="preserve"> ADDIN EN.CITE.DATA </w:instrText>
      </w:r>
      <w:r w:rsidR="007164FC">
        <w:fldChar w:fldCharType="end"/>
      </w:r>
      <w:r w:rsidR="005D1DB2">
        <w:fldChar w:fldCharType="separate"/>
      </w:r>
      <w:r w:rsidR="007164FC">
        <w:rPr>
          <w:noProof/>
        </w:rPr>
        <w:t>[209,210]</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qMT</w:t>
      </w:r>
      <w:r w:rsidR="005D1DB2">
        <w:t>, such as low-rank constrain</w:t>
      </w:r>
      <w:r w:rsidR="002D346C">
        <w:t>t</w:t>
      </w:r>
      <w:r w:rsidR="005D1DB2">
        <w:t xml:space="preserve">s and </w:t>
      </w:r>
      <w:r w:rsidR="00A542AC">
        <w:t>orthogonal matching pursuit</w:t>
      </w:r>
      <w:r w:rsidR="005D1DB2">
        <w:t xml:space="preserve">, </w:t>
      </w:r>
      <w:r w:rsidR="002D346C">
        <w:t>which takes</w:t>
      </w:r>
      <w:r w:rsidR="005D1DB2">
        <w:t xml:space="preserve"> advantage of data information redundancy in the parameter domain to further accelerate the acquisition measurements.</w:t>
      </w:r>
      <w:r w:rsidR="00A542AC">
        <w:t xml:space="preserve"> </w:t>
      </w:r>
      <w:r w:rsidR="00BB201F">
        <w:t xml:space="preserve">The </w:t>
      </w:r>
      <w:r w:rsidR="002D346C">
        <w:t>accelerated</w:t>
      </w:r>
      <w:r w:rsidR="00BB201F">
        <w:t xml:space="preserve"> acquisition time</w:t>
      </w:r>
      <w:r w:rsidR="002D346C">
        <w:t xml:space="preserve"> could be used either for shorter scan times,</w:t>
      </w:r>
      <w:r w:rsidR="00BB201F">
        <w:t xml:space="preserve"> or to measure an increased number of qMT protocol points</w:t>
      </w:r>
      <w:r w:rsidR="002D346C">
        <w:t>. An example application of the latter case would be to acquire</w:t>
      </w:r>
      <w:r w:rsidR="00BB201F">
        <w:t xml:space="preserve"> an increased number of points for </w:t>
      </w:r>
      <w:r w:rsidR="002D346C">
        <w:t xml:space="preserve">better </w:t>
      </w:r>
      <w:r w:rsidR="00BB201F">
        <w:t>B</w:t>
      </w:r>
      <w:r w:rsidR="00BB201F">
        <w:rPr>
          <w:vertAlign w:val="subscript"/>
        </w:rPr>
        <w:t>1</w:t>
      </w:r>
      <w:r w:rsidR="00BB201F">
        <w:t>-insensitivity of qMT</w:t>
      </w:r>
      <w:r w:rsidR="002D346C">
        <w:t xml:space="preserve"> or lower Cramér-Rao lower bound</w:t>
      </w:r>
      <w:r w:rsidR="00BB201F">
        <w:t xml:space="preserve">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8B2764">
        <w:t xml:space="preserve">Figure </w:t>
      </w:r>
      <w:r w:rsidR="008B2764">
        <w:rPr>
          <w:noProof/>
        </w:rPr>
        <w:t>5</w:t>
      </w:r>
      <w:r w:rsidR="008B2764">
        <w:noBreakHyphen/>
      </w:r>
      <w:r w:rsidR="008B2764">
        <w:rPr>
          <w:noProof/>
        </w:rPr>
        <w:t>4</w:t>
      </w:r>
      <w:r w:rsidR="00BB201F">
        <w:fldChar w:fldCharType="end"/>
      </w:r>
      <w:r w:rsidR="00BB201F">
        <w:t xml:space="preserve">). </w:t>
      </w:r>
      <w:commentRangeEnd w:id="163"/>
      <w:r w:rsidR="000E0AC8">
        <w:rPr>
          <w:rStyle w:val="Marquedecommentaire"/>
        </w:rPr>
        <w:commentReference w:id="163"/>
      </w:r>
      <w:r w:rsidR="00BB201F">
        <w:t xml:space="preserve">Lastly, MR Fingerprinting is </w:t>
      </w:r>
      <w:r w:rsidR="00E81CD9">
        <w:t xml:space="preserve">an </w:t>
      </w:r>
      <w:r w:rsidR="002D346C">
        <w:t xml:space="preserve">emerging </w:t>
      </w:r>
      <w:r w:rsidR="00E81CD9">
        <w:t xml:space="preserve">MRI technique </w:t>
      </w:r>
      <w:r w:rsidR="002D346C">
        <w:t>that</w:t>
      </w:r>
      <w:r w:rsidR="00E81CD9">
        <w:t xml:space="preserve"> has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xml:space="preserve">) using </w:t>
      </w:r>
      <w:r w:rsidR="002D346C">
        <w:t>pseudo-</w:t>
      </w:r>
      <w:r w:rsidR="00E81CD9">
        <w:t>random pulse sequence parameters during the k-space acquisitions</w:t>
      </w:r>
      <w:r w:rsidR="002D346C">
        <w:t>,</w:t>
      </w:r>
      <w:r w:rsidR="00E81CD9">
        <w:t xml:space="preserve"> and model</w:t>
      </w:r>
      <w:r w:rsidR="002D346C">
        <w:t>s</w:t>
      </w:r>
      <w:r w:rsidR="00E81CD9">
        <w:t xml:space="preserve"> the images using a pre-computed dictionary of signal values for a large range of qMRI parameters</w:t>
      </w:r>
      <w:r w:rsidR="005939A1">
        <w:t xml:space="preserve"> </w:t>
      </w:r>
      <w:r w:rsidR="00DA7C6A">
        <w:fldChar w:fldCharType="begin"/>
      </w:r>
      <w:r w:rsidR="007164FC">
        <w:instrText xml:space="preserve"> ADDIN EN.CITE &lt;EndNote&gt;&lt;Cite&gt;&lt;Author&gt;Ma&lt;/Author&gt;&lt;Year&gt;2013&lt;/Year&gt;&lt;RecNum&gt;8293&lt;/RecNum&gt;&lt;DisplayText&gt;[211]&lt;/DisplayText&gt;&lt;record&gt;&lt;rec-number&gt;8293&lt;/rec-number&gt;&lt;foreign-keys&gt;&lt;key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7164FC">
        <w:rPr>
          <w:noProof/>
        </w:rPr>
        <w:t>[211]</w:t>
      </w:r>
      <w:r w:rsidR="00DA7C6A">
        <w:fldChar w:fldCharType="end"/>
      </w:r>
      <w:r w:rsidR="00E81CD9">
        <w:t xml:space="preserve">. A recent paper proposed a quantitative CEST MRI Fingerprinting acquisition </w:t>
      </w:r>
      <w:r w:rsidR="00E81CD9">
        <w:fldChar w:fldCharType="begin"/>
      </w:r>
      <w:r w:rsidR="007164FC">
        <w:instrText xml:space="preserve"> ADDIN EN.CITE &lt;EndNote&gt;&lt;Cite&gt;&lt;Author&gt;Cohen&lt;/Author&gt;&lt;Year&gt;2017&lt;/Year&gt;&lt;RecNum&gt;8292&lt;/RecNum&gt;&lt;DisplayText&gt;[212]&lt;/DisplayText&gt;&lt;record&gt;&lt;rec-number&gt;8292&lt;/rec-number&gt;&lt;foreign-keys&gt;&lt;key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7164FC">
        <w:rPr>
          <w:noProof/>
        </w:rPr>
        <w:t>[212]</w:t>
      </w:r>
      <w:r w:rsidR="00E81CD9">
        <w:fldChar w:fldCharType="end"/>
      </w:r>
      <w:r w:rsidR="00E81CD9">
        <w:t xml:space="preserve">, </w:t>
      </w:r>
      <w:r w:rsidR="002D346C">
        <w:t>suggesting</w:t>
      </w:r>
      <w:r w:rsidR="00E81CD9">
        <w:t xml:space="preserve"> it may be possible</w:t>
      </w:r>
      <w:r w:rsidR="002D346C">
        <w:t xml:space="preserve"> to</w:t>
      </w:r>
      <w:r w:rsidR="00E81CD9">
        <w:t xml:space="preserve"> also explore implementations of quantitative MT using this technique.</w:t>
      </w:r>
    </w:p>
    <w:p w14:paraId="7E2D40D5" w14:textId="77777777" w:rsidR="000033F2" w:rsidRDefault="000033F2">
      <w:pPr>
        <w:spacing w:line="240" w:lineRule="auto"/>
      </w:pPr>
      <w:r>
        <w:br w:type="page"/>
      </w:r>
    </w:p>
    <w:p w14:paraId="291D20CB" w14:textId="77777777" w:rsidR="003F2C39" w:rsidRDefault="000033F2" w:rsidP="000033F2">
      <w:pPr>
        <w:pStyle w:val="H1Non-Chapters"/>
      </w:pPr>
      <w:bookmarkStart w:id="164" w:name="_Toc500767936"/>
      <w:r>
        <w:t>Bibliography</w:t>
      </w:r>
      <w:bookmarkEnd w:id="164"/>
    </w:p>
    <w:p w14:paraId="5D7FD77F" w14:textId="77777777" w:rsidR="00302A88" w:rsidRDefault="00302A88" w:rsidP="000033F2"/>
    <w:p w14:paraId="0C7B157B" w14:textId="77777777" w:rsidR="00704E40" w:rsidRPr="00704E40" w:rsidRDefault="00302A88" w:rsidP="00704E40">
      <w:pPr>
        <w:pStyle w:val="EndNoteBibliography"/>
        <w:ind w:left="720" w:hanging="720"/>
        <w:rPr>
          <w:noProof/>
        </w:rPr>
      </w:pPr>
      <w:r>
        <w:fldChar w:fldCharType="begin"/>
      </w:r>
      <w:r>
        <w:instrText xml:space="preserve"> ADDIN EN.REFLIST </w:instrText>
      </w:r>
      <w:r>
        <w:fldChar w:fldCharType="separate"/>
      </w:r>
      <w:r w:rsidR="00704E40" w:rsidRPr="00704E40">
        <w:rPr>
          <w:noProof/>
        </w:rPr>
        <w:t>1.</w:t>
      </w:r>
      <w:r w:rsidR="00704E40" w:rsidRPr="00704E40">
        <w:rPr>
          <w:noProof/>
        </w:rPr>
        <w:tab/>
        <w:t>Browne P, Chandraratna D, Angood C, Tremlett H, Baker C, Taylor BV, Thompson AJ. Atlas of Multiple Sclerosis 2013: A growing global problem with widespread inequity. Neurology 2014;83(11):1022-1024.</w:t>
      </w:r>
    </w:p>
    <w:p w14:paraId="68F3CA33" w14:textId="77777777" w:rsidR="00704E40" w:rsidRPr="00704E40" w:rsidRDefault="00704E40" w:rsidP="00704E40">
      <w:pPr>
        <w:pStyle w:val="EndNoteBibliography"/>
        <w:ind w:left="720" w:hanging="720"/>
        <w:rPr>
          <w:noProof/>
        </w:rPr>
      </w:pPr>
      <w:r w:rsidRPr="00704E40">
        <w:rPr>
          <w:noProof/>
        </w:rPr>
        <w:t>2.</w:t>
      </w:r>
      <w:r w:rsidRPr="00704E40">
        <w:rPr>
          <w:noProof/>
        </w:rPr>
        <w:tab/>
        <w:t xml:space="preserve">StatisticsCanada. Table  105-1300 -  Neurological conditions, by age group and sex, household population aged 0 and over, 2010/2011, occasional (number unless otherwise noted). CANSIM (database) (accessed: 2017/11/01) </w:t>
      </w:r>
    </w:p>
    <w:p w14:paraId="6BA10168" w14:textId="77777777" w:rsidR="00704E40" w:rsidRPr="00704E40" w:rsidRDefault="00704E40" w:rsidP="00704E40">
      <w:pPr>
        <w:pStyle w:val="EndNoteBibliography"/>
        <w:ind w:left="720" w:hanging="720"/>
        <w:rPr>
          <w:noProof/>
        </w:rPr>
      </w:pPr>
      <w:r w:rsidRPr="00704E40">
        <w:rPr>
          <w:noProof/>
        </w:rPr>
        <w:t>3.</w:t>
      </w:r>
      <w:r w:rsidRPr="00704E40">
        <w:rPr>
          <w:noProof/>
        </w:rPr>
        <w:tab/>
        <w:t>Orton SM, Herrera BM, Yee IM, Valdar W, Ramagopalan SV, Sadovnick AD, Ebers GC, Canadian Collaborative Study G. Sex ratio of multiple sclerosis in Canada: a longitudinal study. Lancet Neurol 2006;5(11):932-936.</w:t>
      </w:r>
    </w:p>
    <w:p w14:paraId="1ABFEECA" w14:textId="77777777" w:rsidR="00704E40" w:rsidRPr="00704E40" w:rsidRDefault="00704E40" w:rsidP="00704E40">
      <w:pPr>
        <w:pStyle w:val="EndNoteBibliography"/>
        <w:ind w:left="720" w:hanging="720"/>
        <w:rPr>
          <w:noProof/>
        </w:rPr>
      </w:pPr>
      <w:r w:rsidRPr="00704E40">
        <w:rPr>
          <w:noProof/>
        </w:rPr>
        <w:t>4.</w:t>
      </w:r>
      <w:r w:rsidRPr="00704E40">
        <w:rPr>
          <w:noProof/>
        </w:rPr>
        <w:tab/>
        <w:t>Belbasis L, Bellou V, Evangelou E, Ioannidis JP, Tzoulaki I. Environmental risk factors and multiple sclerosis: an umbrella review of systematic reviews and meta-analyses. Lancet Neurol 2015;14(3):263-273.</w:t>
      </w:r>
    </w:p>
    <w:p w14:paraId="50388689" w14:textId="77777777" w:rsidR="00704E40" w:rsidRPr="00704E40" w:rsidRDefault="00704E40" w:rsidP="00704E40">
      <w:pPr>
        <w:pStyle w:val="EndNoteBibliography"/>
        <w:ind w:left="720" w:hanging="720"/>
        <w:rPr>
          <w:noProof/>
        </w:rPr>
      </w:pPr>
      <w:r w:rsidRPr="00704E40">
        <w:rPr>
          <w:noProof/>
        </w:rPr>
        <w:t>5.</w:t>
      </w:r>
      <w:r w:rsidRPr="00704E40">
        <w:rPr>
          <w:noProof/>
        </w:rPr>
        <w:tab/>
        <w:t>Leray E, Moreau T, Fromont A, Edan G. Epidemiology of multiple sclerosis. Rev Neurol (Paris) 2016;172(1):3-13.</w:t>
      </w:r>
    </w:p>
    <w:p w14:paraId="238E16BB" w14:textId="77777777" w:rsidR="00704E40" w:rsidRPr="00704E40" w:rsidRDefault="00704E40" w:rsidP="00704E40">
      <w:pPr>
        <w:pStyle w:val="EndNoteBibliography"/>
        <w:ind w:left="720" w:hanging="720"/>
        <w:rPr>
          <w:noProof/>
        </w:rPr>
      </w:pPr>
      <w:r w:rsidRPr="00704E40">
        <w:rPr>
          <w:noProof/>
        </w:rPr>
        <w:t>6.</w:t>
      </w:r>
      <w:r w:rsidRPr="00704E40">
        <w:rPr>
          <w:noProof/>
        </w:rPr>
        <w:tab/>
        <w:t>Ebers GC. Environmental factors and multiple sclerosis. Lancet Neurol 2008;7(3):268-277.</w:t>
      </w:r>
    </w:p>
    <w:p w14:paraId="1D0AB90F" w14:textId="77777777" w:rsidR="00704E40" w:rsidRPr="00704E40" w:rsidRDefault="00704E40" w:rsidP="00704E40">
      <w:pPr>
        <w:pStyle w:val="EndNoteBibliography"/>
        <w:ind w:left="720" w:hanging="720"/>
        <w:rPr>
          <w:noProof/>
        </w:rPr>
      </w:pPr>
      <w:r w:rsidRPr="00704E40">
        <w:rPr>
          <w:noProof/>
        </w:rPr>
        <w:t>7.</w:t>
      </w:r>
      <w:r w:rsidRPr="00704E40">
        <w:rPr>
          <w:noProof/>
        </w:rPr>
        <w:tab/>
        <w:t>Acheson ED, Bachrach CA, Wright FM. Some Comments on the Relationship of the Distribution of Multiple Sclerosis to Latitude, Solar Radiation, and Other Variables. Acta Psychiatrica Scandinavica 1960;35(S147):132-147.</w:t>
      </w:r>
    </w:p>
    <w:p w14:paraId="3F6A45F9" w14:textId="77777777" w:rsidR="00704E40" w:rsidRPr="00704E40" w:rsidRDefault="00704E40" w:rsidP="00704E40">
      <w:pPr>
        <w:pStyle w:val="EndNoteBibliography"/>
        <w:ind w:left="720" w:hanging="720"/>
        <w:rPr>
          <w:noProof/>
        </w:rPr>
      </w:pPr>
      <w:r w:rsidRPr="00704E40">
        <w:rPr>
          <w:noProof/>
        </w:rPr>
        <w:t>8.</w:t>
      </w:r>
      <w:r w:rsidRPr="00704E40">
        <w:rPr>
          <w:noProof/>
        </w:rPr>
        <w:tab/>
        <w:t>Willer CJ, Dyment DA, Sadovnick AD, Rothwell PM, Murray TJ, Ebers GC, Canadian Collaborative Study G. Timing of birth and risk of multiple sclerosis: population based study. BMJ 2005;330(7483):120.</w:t>
      </w:r>
    </w:p>
    <w:p w14:paraId="6B0B2CE8" w14:textId="77777777" w:rsidR="00704E40" w:rsidRPr="00704E40" w:rsidRDefault="00704E40" w:rsidP="00704E40">
      <w:pPr>
        <w:pStyle w:val="EndNoteBibliography"/>
        <w:ind w:left="720" w:hanging="720"/>
        <w:rPr>
          <w:noProof/>
        </w:rPr>
      </w:pPr>
      <w:r w:rsidRPr="00704E40">
        <w:rPr>
          <w:noProof/>
        </w:rPr>
        <w:t>9.</w:t>
      </w:r>
      <w:r w:rsidRPr="00704E40">
        <w:rPr>
          <w:noProof/>
        </w:rPr>
        <w:tab/>
        <w:t>Simpson S, Jr., Blizzard L, Otahal P, Van der Mei I, Taylor B. Latitude is significantly associated with the prevalence of multiple sclerosis: a meta-analysis. Journal of Neurology, Neurosurgery &amp; Psychiatry 2011;82(10):1132-1141.</w:t>
      </w:r>
    </w:p>
    <w:p w14:paraId="26C6BD1D" w14:textId="77777777" w:rsidR="00704E40" w:rsidRPr="00704E40" w:rsidRDefault="00704E40" w:rsidP="00704E40">
      <w:pPr>
        <w:pStyle w:val="EndNoteBibliography"/>
        <w:ind w:left="720" w:hanging="720"/>
        <w:rPr>
          <w:noProof/>
        </w:rPr>
      </w:pPr>
      <w:r w:rsidRPr="00704E40">
        <w:rPr>
          <w:noProof/>
        </w:rPr>
        <w:t>10.</w:t>
      </w:r>
      <w:r w:rsidRPr="00704E40">
        <w:rPr>
          <w:noProof/>
        </w:rPr>
        <w:tab/>
        <w:t>Willer CJ, Dyment DA, Risch NJ, Sadovnick AD, Ebers GC, Canadian Collaborative Study G. Twin concordance and sibling recurrence rates in multiple sclerosis. Proc Natl Acad Sci U S A 2003;100(22):12877-12882.</w:t>
      </w:r>
    </w:p>
    <w:p w14:paraId="3151CCB1" w14:textId="77777777" w:rsidR="00704E40" w:rsidRPr="00704E40" w:rsidRDefault="00704E40" w:rsidP="00704E40">
      <w:pPr>
        <w:pStyle w:val="EndNoteBibliography"/>
        <w:ind w:left="720" w:hanging="720"/>
        <w:rPr>
          <w:noProof/>
        </w:rPr>
      </w:pPr>
      <w:r w:rsidRPr="00704E40">
        <w:rPr>
          <w:noProof/>
        </w:rPr>
        <w:t>11.</w:t>
      </w:r>
      <w:r w:rsidRPr="00704E40">
        <w:rPr>
          <w:noProof/>
        </w:rPr>
        <w:tab/>
        <w:t>Cossburn M, Ingram G, Hirst C, Ben-Shlomo Y, Pickersgill T, Robertson N. Age at onset as a determinant of presenting phenotype and initial relapse recovery in multiple sclerosis. Multiple Sclerosis Journal 2012;18(1):45-54.</w:t>
      </w:r>
    </w:p>
    <w:p w14:paraId="2A265CE5" w14:textId="77777777" w:rsidR="00704E40" w:rsidRPr="00704E40" w:rsidRDefault="00704E40" w:rsidP="00704E40">
      <w:pPr>
        <w:pStyle w:val="EndNoteBibliography"/>
        <w:ind w:left="720" w:hanging="720"/>
        <w:rPr>
          <w:noProof/>
        </w:rPr>
      </w:pPr>
      <w:r w:rsidRPr="00704E40">
        <w:rPr>
          <w:noProof/>
        </w:rPr>
        <w:t>12.</w:t>
      </w:r>
      <w:r w:rsidRPr="00704E40">
        <w:rPr>
          <w:noProof/>
        </w:rPr>
        <w:tab/>
        <w:t>DeLuca GC, Yates RL, Beale H, Morrow SA. Cognitive Impairment in Multiple Sclerosis: Clinical, Radiologic and Pathologic Insights. Brain Pathology 2015;25(1):79-98.</w:t>
      </w:r>
    </w:p>
    <w:p w14:paraId="1CC698AE" w14:textId="77777777" w:rsidR="00704E40" w:rsidRPr="00704E40" w:rsidRDefault="00704E40" w:rsidP="00704E40">
      <w:pPr>
        <w:pStyle w:val="EndNoteBibliography"/>
        <w:ind w:left="720" w:hanging="720"/>
        <w:rPr>
          <w:noProof/>
        </w:rPr>
      </w:pPr>
      <w:r w:rsidRPr="00704E40">
        <w:rPr>
          <w:noProof/>
        </w:rPr>
        <w:t>13.</w:t>
      </w:r>
      <w:r w:rsidRPr="00704E40">
        <w:rPr>
          <w:noProof/>
        </w:rPr>
        <w:tab/>
        <w:t>Galea I, Ward-Abel N, Heesen C. Relapse in multiple sclerosis. BMJ : British Medical Journal 2015;350.</w:t>
      </w:r>
    </w:p>
    <w:p w14:paraId="09DC1CBD" w14:textId="77777777" w:rsidR="00704E40" w:rsidRPr="00704E40" w:rsidRDefault="00704E40" w:rsidP="00704E40">
      <w:pPr>
        <w:pStyle w:val="EndNoteBibliography"/>
        <w:ind w:left="720" w:hanging="720"/>
        <w:rPr>
          <w:noProof/>
        </w:rPr>
      </w:pPr>
      <w:r w:rsidRPr="00704E40">
        <w:rPr>
          <w:noProof/>
        </w:rPr>
        <w:t>14.</w:t>
      </w:r>
      <w:r w:rsidRPr="00704E40">
        <w:rPr>
          <w:noProof/>
        </w:rPr>
        <w:tab/>
        <w:t>Naldi P, Collimedaglia L, Vecchio D, Rosso MG, Perl F, Stecco A, Monaco F, Leone MA. Predictors of attack severity and duration in multiple sclerosis: a prospective study. Open Neurol J 2011;5:75-82.</w:t>
      </w:r>
    </w:p>
    <w:p w14:paraId="5C4723C0" w14:textId="77777777" w:rsidR="00704E40" w:rsidRPr="00704E40" w:rsidRDefault="00704E40" w:rsidP="00704E40">
      <w:pPr>
        <w:pStyle w:val="EndNoteBibliography"/>
        <w:ind w:left="720" w:hanging="720"/>
        <w:rPr>
          <w:noProof/>
        </w:rPr>
      </w:pPr>
      <w:r w:rsidRPr="00704E40">
        <w:rPr>
          <w:noProof/>
        </w:rPr>
        <w:t>15.</w:t>
      </w:r>
      <w:r w:rsidRPr="00704E40">
        <w:rPr>
          <w:noProof/>
        </w:rPr>
        <w:tab/>
        <w:t>Saguil A, Kane S, Farnell E. Multiple sclerosis: a primary care perspective. Am Fam Physician 2014;90(9):644-652.</w:t>
      </w:r>
    </w:p>
    <w:p w14:paraId="30335338" w14:textId="77777777" w:rsidR="00704E40" w:rsidRPr="00704E40" w:rsidRDefault="00704E40" w:rsidP="00704E40">
      <w:pPr>
        <w:pStyle w:val="EndNoteBibliography"/>
        <w:ind w:left="720" w:hanging="720"/>
        <w:rPr>
          <w:noProof/>
        </w:rPr>
      </w:pPr>
      <w:r w:rsidRPr="00704E40">
        <w:rPr>
          <w:noProof/>
        </w:rPr>
        <w:t>16.</w:t>
      </w:r>
      <w:r w:rsidRPr="00704E40">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3C0C5659" w14:textId="77777777" w:rsidR="00704E40" w:rsidRPr="00704E40" w:rsidRDefault="00704E40" w:rsidP="00704E40">
      <w:pPr>
        <w:pStyle w:val="EndNoteBibliography"/>
        <w:ind w:left="720" w:hanging="720"/>
        <w:rPr>
          <w:noProof/>
        </w:rPr>
      </w:pPr>
      <w:r w:rsidRPr="00704E40">
        <w:rPr>
          <w:noProof/>
        </w:rPr>
        <w:t>17.</w:t>
      </w:r>
      <w:r w:rsidRPr="00704E40">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4059675A" w14:textId="77777777" w:rsidR="00704E40" w:rsidRPr="00704E40" w:rsidRDefault="00704E40" w:rsidP="00704E40">
      <w:pPr>
        <w:pStyle w:val="EndNoteBibliography"/>
        <w:ind w:left="720" w:hanging="720"/>
        <w:rPr>
          <w:noProof/>
        </w:rPr>
      </w:pPr>
      <w:r w:rsidRPr="00704E40">
        <w:rPr>
          <w:noProof/>
          <w:lang w:val="fr-FR"/>
        </w:rPr>
        <w:t>18.</w:t>
      </w:r>
      <w:r w:rsidRPr="00704E40">
        <w:rPr>
          <w:noProof/>
          <w:lang w:val="fr-FR"/>
        </w:rPr>
        <w:tab/>
        <w:t xml:space="preserve">Harlow DE, Honce JM, Miravalle AA. </w:t>
      </w:r>
      <w:r w:rsidRPr="00704E40">
        <w:rPr>
          <w:noProof/>
        </w:rPr>
        <w:t>Remyelination Therapy in Multiple Sclerosis. Front Neurol 2015;6:257.</w:t>
      </w:r>
    </w:p>
    <w:p w14:paraId="40DECB6D" w14:textId="77777777" w:rsidR="00704E40" w:rsidRPr="00704E40" w:rsidRDefault="00704E40" w:rsidP="00704E40">
      <w:pPr>
        <w:pStyle w:val="EndNoteBibliography"/>
        <w:ind w:left="720" w:hanging="720"/>
        <w:rPr>
          <w:noProof/>
        </w:rPr>
      </w:pPr>
      <w:r w:rsidRPr="00704E40">
        <w:rPr>
          <w:noProof/>
        </w:rPr>
        <w:t>19.</w:t>
      </w:r>
      <w:r w:rsidRPr="00704E40">
        <w:rPr>
          <w:noProof/>
        </w:rPr>
        <w:tab/>
        <w:t>Brown RA, Narayanan S, Arnold DL. Imaging of repeated episodes of demyelination and remyelination in multiple sclerosis. Neuroimage Clin 2014;6:20-25.</w:t>
      </w:r>
    </w:p>
    <w:p w14:paraId="3E2EE55F" w14:textId="77777777" w:rsidR="00704E40" w:rsidRPr="00704E40" w:rsidRDefault="00704E40" w:rsidP="00704E40">
      <w:pPr>
        <w:pStyle w:val="EndNoteBibliography"/>
        <w:ind w:left="720" w:hanging="720"/>
        <w:rPr>
          <w:noProof/>
        </w:rPr>
      </w:pPr>
      <w:r w:rsidRPr="00704E40">
        <w:rPr>
          <w:noProof/>
        </w:rPr>
        <w:t>20.</w:t>
      </w:r>
      <w:r w:rsidRPr="00704E40">
        <w:rPr>
          <w:noProof/>
        </w:rPr>
        <w:tab/>
        <w:t>McFarland HF, Martin R. Multiple sclerosis: a complicated picture of autoimmunity. Nat Immunol 2007;8(9):913-919.</w:t>
      </w:r>
    </w:p>
    <w:p w14:paraId="28224002" w14:textId="77777777" w:rsidR="00704E40" w:rsidRPr="00704E40" w:rsidRDefault="00704E40" w:rsidP="00704E40">
      <w:pPr>
        <w:pStyle w:val="EndNoteBibliography"/>
        <w:ind w:left="720" w:hanging="720"/>
        <w:rPr>
          <w:noProof/>
        </w:rPr>
      </w:pPr>
      <w:r w:rsidRPr="00704E40">
        <w:rPr>
          <w:noProof/>
        </w:rPr>
        <w:t>21.</w:t>
      </w:r>
      <w:r w:rsidRPr="00704E40">
        <w:rPr>
          <w:noProof/>
        </w:rPr>
        <w:tab/>
        <w:t>Perry VH. 17 - Inflammation and Axon Degeneration. In: Waxman SG, editor. Multiple Sclerosis As A Neuronal Disease. Burlington: Academic Press; 2005. p 241-253.</w:t>
      </w:r>
    </w:p>
    <w:p w14:paraId="44FE660B" w14:textId="77777777" w:rsidR="00704E40" w:rsidRPr="00704E40" w:rsidRDefault="00704E40" w:rsidP="00704E40">
      <w:pPr>
        <w:pStyle w:val="EndNoteBibliography"/>
        <w:ind w:left="720" w:hanging="720"/>
        <w:rPr>
          <w:noProof/>
        </w:rPr>
      </w:pPr>
      <w:r w:rsidRPr="00704E40">
        <w:rPr>
          <w:noProof/>
        </w:rPr>
        <w:t>22.</w:t>
      </w:r>
      <w:r w:rsidRPr="00704E40">
        <w:rPr>
          <w:noProof/>
        </w:rPr>
        <w:tab/>
        <w:t>Lucchinetti C, Brück W, Parisi J, Scheithauer B, Rodriguez M, Lassmann H. A quantitative analysis of oligodendrocytes in multiple sclerosis lesionsA study of 113 cases. Brain 1999;122(12):2279-2295.</w:t>
      </w:r>
    </w:p>
    <w:p w14:paraId="6E9D7B40" w14:textId="77777777" w:rsidR="00704E40" w:rsidRPr="00704E40" w:rsidRDefault="00704E40" w:rsidP="00704E40">
      <w:pPr>
        <w:pStyle w:val="EndNoteBibliography"/>
        <w:ind w:left="720" w:hanging="720"/>
        <w:rPr>
          <w:noProof/>
        </w:rPr>
      </w:pPr>
      <w:r w:rsidRPr="00704E40">
        <w:rPr>
          <w:noProof/>
        </w:rPr>
        <w:t>23.</w:t>
      </w:r>
      <w:r w:rsidRPr="00704E40">
        <w:rPr>
          <w:noProof/>
        </w:rPr>
        <w:tab/>
        <w:t>Geurts JJ, Barkhof F. Grey matter pathology in multiple sclerosis. Lancet Neurol 2008;7(9):841-851.</w:t>
      </w:r>
    </w:p>
    <w:p w14:paraId="2A8E3C7D" w14:textId="77777777" w:rsidR="00704E40" w:rsidRPr="00704E40" w:rsidRDefault="00704E40" w:rsidP="00704E40">
      <w:pPr>
        <w:pStyle w:val="EndNoteBibliography"/>
        <w:ind w:left="720" w:hanging="720"/>
        <w:rPr>
          <w:noProof/>
        </w:rPr>
      </w:pPr>
      <w:r w:rsidRPr="00704E40">
        <w:rPr>
          <w:noProof/>
        </w:rPr>
        <w:t>24.</w:t>
      </w:r>
      <w:r w:rsidRPr="00704E40">
        <w:rPr>
          <w:noProof/>
        </w:rPr>
        <w:tab/>
        <w:t>Peterson JW, Bo L, Mork S, Chang A, Trapp BD. Transected neurites, apoptotic neurons, and reduced inflammation in cortical multiple sclerosis lesions. Annals of Neurology 2001;50(3):389-400.</w:t>
      </w:r>
    </w:p>
    <w:p w14:paraId="2DB3532A" w14:textId="77777777" w:rsidR="00704E40" w:rsidRPr="00704E40" w:rsidRDefault="00704E40" w:rsidP="00704E40">
      <w:pPr>
        <w:pStyle w:val="EndNoteBibliography"/>
        <w:ind w:left="720" w:hanging="720"/>
        <w:rPr>
          <w:noProof/>
        </w:rPr>
      </w:pPr>
      <w:r w:rsidRPr="00704E40">
        <w:rPr>
          <w:noProof/>
        </w:rPr>
        <w:t>25.</w:t>
      </w:r>
      <w:r w:rsidRPr="00704E40">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538A3E3C" w14:textId="77777777" w:rsidR="00704E40" w:rsidRPr="00704E40" w:rsidRDefault="00704E40" w:rsidP="00704E40">
      <w:pPr>
        <w:pStyle w:val="EndNoteBibliography"/>
        <w:ind w:left="720" w:hanging="720"/>
        <w:rPr>
          <w:noProof/>
        </w:rPr>
      </w:pPr>
      <w:r w:rsidRPr="00704E40">
        <w:rPr>
          <w:noProof/>
        </w:rPr>
        <w:t>26.</w:t>
      </w:r>
      <w:r w:rsidRPr="00704E40">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798264AD" w14:textId="77777777" w:rsidR="00704E40" w:rsidRPr="00704E40" w:rsidRDefault="00704E40" w:rsidP="00704E40">
      <w:pPr>
        <w:pStyle w:val="EndNoteBibliography"/>
        <w:ind w:left="720" w:hanging="720"/>
        <w:rPr>
          <w:noProof/>
        </w:rPr>
      </w:pPr>
      <w:r w:rsidRPr="00704E40">
        <w:rPr>
          <w:noProof/>
        </w:rPr>
        <w:t>27.</w:t>
      </w:r>
      <w:r w:rsidRPr="00704E40">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1A5D3BBC" w14:textId="77777777" w:rsidR="00704E40" w:rsidRPr="00704E40" w:rsidRDefault="00704E40" w:rsidP="00704E40">
      <w:pPr>
        <w:pStyle w:val="EndNoteBibliography"/>
        <w:ind w:left="720" w:hanging="720"/>
        <w:rPr>
          <w:noProof/>
        </w:rPr>
      </w:pPr>
      <w:r w:rsidRPr="00704E40">
        <w:rPr>
          <w:noProof/>
        </w:rPr>
        <w:t>28.</w:t>
      </w:r>
      <w:r w:rsidRPr="00704E40">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05C94A95" w14:textId="77777777" w:rsidR="00704E40" w:rsidRPr="00704E40" w:rsidRDefault="00704E40" w:rsidP="00704E40">
      <w:pPr>
        <w:pStyle w:val="EndNoteBibliography"/>
        <w:ind w:left="720" w:hanging="720"/>
        <w:rPr>
          <w:noProof/>
        </w:rPr>
      </w:pPr>
      <w:r w:rsidRPr="00704E40">
        <w:rPr>
          <w:noProof/>
        </w:rPr>
        <w:t>29.</w:t>
      </w:r>
      <w:r w:rsidRPr="00704E40">
        <w:rPr>
          <w:noProof/>
        </w:rPr>
        <w:tab/>
        <w:t>Vellinga MM, Geurts JJ, Rostrup E, Uitdehaag BM, Polman CH, Barkhof F, Vrenken H. Clinical correlations of brain lesion distribution in multiple sclerosis. J Magn Reson Imaging 2009;29(4):768-773.</w:t>
      </w:r>
    </w:p>
    <w:p w14:paraId="163EDAD9" w14:textId="77777777" w:rsidR="00704E40" w:rsidRPr="00704E40" w:rsidRDefault="00704E40" w:rsidP="00704E40">
      <w:pPr>
        <w:pStyle w:val="EndNoteBibliography"/>
        <w:ind w:left="720" w:hanging="720"/>
        <w:rPr>
          <w:noProof/>
        </w:rPr>
      </w:pPr>
      <w:r w:rsidRPr="00704E40">
        <w:rPr>
          <w:noProof/>
        </w:rPr>
        <w:t>30.</w:t>
      </w:r>
      <w:r w:rsidRPr="00704E40">
        <w:rPr>
          <w:noProof/>
        </w:rPr>
        <w:tab/>
        <w:t>Miller DH, Filippi M, Fazekas F, Frederiksen JL, Matthews PM, Montalban X, Polman CH. Role of magnetic resonance imaging within diagnostic criteria for multiple sclerosis. Ann Neurol 2004;56(2):273-278.</w:t>
      </w:r>
    </w:p>
    <w:p w14:paraId="045E6A76" w14:textId="77777777" w:rsidR="00704E40" w:rsidRPr="00704E40" w:rsidRDefault="00704E40" w:rsidP="00704E40">
      <w:pPr>
        <w:pStyle w:val="EndNoteBibliography"/>
        <w:ind w:left="720" w:hanging="720"/>
        <w:rPr>
          <w:noProof/>
        </w:rPr>
      </w:pPr>
      <w:r w:rsidRPr="00704E40">
        <w:rPr>
          <w:noProof/>
        </w:rPr>
        <w:t>31.</w:t>
      </w:r>
      <w:r w:rsidRPr="00704E40">
        <w:rPr>
          <w:noProof/>
        </w:rPr>
        <w:tab/>
        <w:t>Anderson VM, Fox NC, Miller DH. Magnetic resonance imaging measures of brain atrophy in multiple sclerosis. Journal of Magnetic Resonance Imaging 2006;23(5):605-618.</w:t>
      </w:r>
    </w:p>
    <w:p w14:paraId="3526EA1D" w14:textId="77777777" w:rsidR="00704E40" w:rsidRPr="00704E40" w:rsidRDefault="00704E40" w:rsidP="00704E40">
      <w:pPr>
        <w:pStyle w:val="EndNoteBibliography"/>
        <w:ind w:left="720" w:hanging="720"/>
        <w:rPr>
          <w:noProof/>
        </w:rPr>
      </w:pPr>
      <w:r w:rsidRPr="00704E40">
        <w:rPr>
          <w:noProof/>
        </w:rPr>
        <w:t>32.</w:t>
      </w:r>
      <w:r w:rsidRPr="00704E40">
        <w:rPr>
          <w:noProof/>
        </w:rPr>
        <w:tab/>
        <w:t>Dalton CM, Brex PA, Jenkins R, Fox NC, Miszkiel KA, Crum WR, O'Riordan JI, Plant GT, Thompson AJ, Miller DH. Progressive ventricular enlargement in patients with clinically isolated syndromes is associated with the early development of multiple sclerosis. Journal of Neurology, Neurosurgery &amp; Psychiatry 2002;73(2):141-147.</w:t>
      </w:r>
    </w:p>
    <w:p w14:paraId="30F02BAF" w14:textId="77777777" w:rsidR="00704E40" w:rsidRPr="00704E40" w:rsidRDefault="00704E40" w:rsidP="00704E40">
      <w:pPr>
        <w:pStyle w:val="EndNoteBibliography"/>
        <w:ind w:left="720" w:hanging="720"/>
        <w:rPr>
          <w:noProof/>
        </w:rPr>
      </w:pPr>
      <w:r w:rsidRPr="00704E40">
        <w:rPr>
          <w:noProof/>
        </w:rPr>
        <w:t>33.</w:t>
      </w:r>
      <w:r w:rsidRPr="00704E40">
        <w:rPr>
          <w:noProof/>
        </w:rPr>
        <w:tab/>
        <w:t>De Stefano N, Battaglini M, Smith SM. Measuring Brain Atrophy in Multiple Sclerosis. Journal of Neuroimaging 2007;17:10S-15S.</w:t>
      </w:r>
    </w:p>
    <w:p w14:paraId="08C8A78D" w14:textId="77777777" w:rsidR="00704E40" w:rsidRPr="00704E40" w:rsidRDefault="00704E40" w:rsidP="00704E40">
      <w:pPr>
        <w:pStyle w:val="EndNoteBibliography"/>
        <w:ind w:left="720" w:hanging="720"/>
        <w:rPr>
          <w:noProof/>
        </w:rPr>
      </w:pPr>
      <w:r w:rsidRPr="00704E40">
        <w:rPr>
          <w:noProof/>
        </w:rPr>
        <w:t>34.</w:t>
      </w:r>
      <w:r w:rsidRPr="00704E40">
        <w:rPr>
          <w:noProof/>
        </w:rPr>
        <w:tab/>
        <w:t>Horsfield MA, Rovaris M, Rocca MA, Rossi P, Benedict RHB, Filippi M, Bakshi R. Whole-brain atrophy in multiple sclerosis measured by two segmentation processes from various MRI sequences. Journal of the Neurological Sciences 2003;216(1):169-177.</w:t>
      </w:r>
    </w:p>
    <w:p w14:paraId="14D090EF" w14:textId="77777777" w:rsidR="00704E40" w:rsidRPr="00704E40" w:rsidRDefault="00704E40" w:rsidP="00704E40">
      <w:pPr>
        <w:pStyle w:val="EndNoteBibliography"/>
        <w:ind w:left="720" w:hanging="720"/>
        <w:rPr>
          <w:noProof/>
        </w:rPr>
      </w:pPr>
      <w:r w:rsidRPr="00704E40">
        <w:rPr>
          <w:noProof/>
        </w:rPr>
        <w:t>35.</w:t>
      </w:r>
      <w:r w:rsidRPr="00704E40">
        <w:rPr>
          <w:noProof/>
        </w:rPr>
        <w:tab/>
        <w:t>Laule C, Vavasour IM, Whittall KP, Oger J, Paty DW, Li DK, MacKay AL, Arnold DL. Evolution of focal and diffuse magnetisation transfer abnormalities in multiple sclerosis. J Neurol 2003;250(8):924-931.</w:t>
      </w:r>
    </w:p>
    <w:p w14:paraId="2054E9F5" w14:textId="77777777" w:rsidR="00704E40" w:rsidRPr="00704E40" w:rsidRDefault="00704E40" w:rsidP="00704E40">
      <w:pPr>
        <w:pStyle w:val="EndNoteBibliography"/>
        <w:ind w:left="720" w:hanging="720"/>
        <w:rPr>
          <w:noProof/>
        </w:rPr>
      </w:pPr>
      <w:r w:rsidRPr="00704E40">
        <w:rPr>
          <w:noProof/>
        </w:rPr>
        <w:t>36.</w:t>
      </w:r>
      <w:r w:rsidRPr="00704E40">
        <w:rPr>
          <w:noProof/>
        </w:rPr>
        <w:tab/>
        <w:t>Rovaris M, Gass A, Bammer R, Hickman SJ, Ciccarelli O, Miller DH, Filippi M. Diffusion MRI in multiple sclerosis. Neurology 2005;65(10):1526-1532.</w:t>
      </w:r>
    </w:p>
    <w:p w14:paraId="74A01A44" w14:textId="77777777" w:rsidR="00704E40" w:rsidRPr="00704E40" w:rsidRDefault="00704E40" w:rsidP="00704E40">
      <w:pPr>
        <w:pStyle w:val="EndNoteBibliography"/>
        <w:ind w:left="720" w:hanging="720"/>
        <w:rPr>
          <w:noProof/>
        </w:rPr>
      </w:pPr>
      <w:r w:rsidRPr="00704E40">
        <w:rPr>
          <w:noProof/>
        </w:rPr>
        <w:t>37.</w:t>
      </w:r>
      <w:r w:rsidRPr="00704E40">
        <w:rPr>
          <w:noProof/>
        </w:rPr>
        <w:tab/>
        <w:t>Schmierer K, Wheeler-Kingshott CAM, Boulby PA, Scaravilli F, Altmann DR, Barker GJ, Tofts PS, Miller DH. Diffusion tensor imaging of post mortem multiple sclerosis brain. NeuroImage 2007;35(2):467-477.</w:t>
      </w:r>
    </w:p>
    <w:p w14:paraId="3D1CA0BC" w14:textId="77777777" w:rsidR="00704E40" w:rsidRPr="00704E40" w:rsidRDefault="00704E40" w:rsidP="00704E40">
      <w:pPr>
        <w:pStyle w:val="EndNoteBibliography"/>
        <w:ind w:left="720" w:hanging="720"/>
        <w:rPr>
          <w:noProof/>
        </w:rPr>
      </w:pPr>
      <w:r w:rsidRPr="00704E40">
        <w:rPr>
          <w:noProof/>
        </w:rPr>
        <w:t>38.</w:t>
      </w:r>
      <w:r w:rsidRPr="00704E40">
        <w:rPr>
          <w:noProof/>
        </w:rPr>
        <w:tab/>
        <w:t>Schmierer K, Scaravilli F, Altmann DR, Barker GJ, Miller DH. Magnetization transfer ratio and myelin in postmortem multiple sclerosis brain. Annals of Neurology 2004;56(3):407-415.</w:t>
      </w:r>
    </w:p>
    <w:p w14:paraId="0E4F13DB" w14:textId="77777777" w:rsidR="00704E40" w:rsidRPr="00704E40" w:rsidRDefault="00704E40" w:rsidP="00704E40">
      <w:pPr>
        <w:pStyle w:val="EndNoteBibliography"/>
        <w:ind w:left="720" w:hanging="720"/>
        <w:rPr>
          <w:noProof/>
        </w:rPr>
      </w:pPr>
      <w:r w:rsidRPr="00704E40">
        <w:rPr>
          <w:noProof/>
        </w:rPr>
        <w:t>39.</w:t>
      </w:r>
      <w:r w:rsidRPr="00704E40">
        <w:rPr>
          <w:noProof/>
        </w:rPr>
        <w:tab/>
        <w:t>Schmierer K, Tozer DJ, Scaravilli F, Altmann DR, Barker GJ, Tofts PS, Miller DH. Quantitative magnetization transfer imaging in postmortem multiple sclerosis brain. J Magn Reson Imaging 2007;26(1):41-51.</w:t>
      </w:r>
    </w:p>
    <w:p w14:paraId="0AB97DF2" w14:textId="77777777" w:rsidR="00704E40" w:rsidRPr="00704E40" w:rsidRDefault="00704E40" w:rsidP="00704E40">
      <w:pPr>
        <w:pStyle w:val="EndNoteBibliography"/>
        <w:ind w:left="720" w:hanging="720"/>
        <w:rPr>
          <w:noProof/>
        </w:rPr>
      </w:pPr>
      <w:r w:rsidRPr="00704E40">
        <w:rPr>
          <w:noProof/>
        </w:rPr>
        <w:t>40.</w:t>
      </w:r>
      <w:r w:rsidRPr="00704E40">
        <w:rPr>
          <w:noProof/>
        </w:rPr>
        <w:tab/>
        <w:t>Loitfelder M, Fazekas F, Petrovic K, Fuchs S, Ropele S, Wallner-Blazek M, Jehna M, Aspeck E, Khalil M, Schmidt R, Neuper C, Enzinger C. Reorganization in cognitive networks with progression of multiple sclerosis: Insights from fMRI. Neurology 2011;76(6):526-533.</w:t>
      </w:r>
    </w:p>
    <w:p w14:paraId="09216809" w14:textId="77777777" w:rsidR="00704E40" w:rsidRPr="00704E40" w:rsidRDefault="00704E40" w:rsidP="00704E40">
      <w:pPr>
        <w:pStyle w:val="EndNoteBibliography"/>
        <w:ind w:left="720" w:hanging="720"/>
        <w:rPr>
          <w:noProof/>
        </w:rPr>
      </w:pPr>
      <w:r w:rsidRPr="00704E40">
        <w:rPr>
          <w:noProof/>
        </w:rPr>
        <w:t>41.</w:t>
      </w:r>
      <w:r w:rsidRPr="00704E40">
        <w:rPr>
          <w:noProof/>
        </w:rPr>
        <w:tab/>
        <w:t>Rocca MA, Colombo B, Falini A, Ghezzi A, Martinelli V, Scotti G, Comi G, Filippi M. Cortical adaptation in patients with MS: a cross-sectional functional MRI study of disease phenotypes. The Lancet Neurology 2005;4(10):618-626.</w:t>
      </w:r>
    </w:p>
    <w:p w14:paraId="61A0E0CF" w14:textId="77777777" w:rsidR="00704E40" w:rsidRPr="00704E40" w:rsidRDefault="00704E40" w:rsidP="00704E40">
      <w:pPr>
        <w:pStyle w:val="EndNoteBibliography"/>
        <w:ind w:left="720" w:hanging="720"/>
        <w:rPr>
          <w:noProof/>
        </w:rPr>
      </w:pPr>
      <w:r w:rsidRPr="00704E40">
        <w:rPr>
          <w:noProof/>
        </w:rPr>
        <w:t>42.</w:t>
      </w:r>
      <w:r w:rsidRPr="00704E40">
        <w:rPr>
          <w:noProof/>
        </w:rPr>
        <w:tab/>
        <w:t>Schmierer K, Thavarajah JR, An SF, Brandner S, Miller DH, Tozer DJ. Effects of formalin fixation on magnetic resonance indices in multiple sclerosis cortical gray matter. J Magn Reson Imaging 2010;32(5):1054-1060.</w:t>
      </w:r>
    </w:p>
    <w:p w14:paraId="73DD403C" w14:textId="77777777" w:rsidR="00704E40" w:rsidRPr="00704E40" w:rsidRDefault="00704E40" w:rsidP="00704E40">
      <w:pPr>
        <w:pStyle w:val="EndNoteBibliography"/>
        <w:ind w:left="720" w:hanging="720"/>
        <w:rPr>
          <w:noProof/>
        </w:rPr>
      </w:pPr>
      <w:r w:rsidRPr="00704E40">
        <w:rPr>
          <w:noProof/>
        </w:rPr>
        <w:t>43.</w:t>
      </w:r>
      <w:r w:rsidRPr="00704E40">
        <w:rPr>
          <w:noProof/>
        </w:rPr>
        <w:tab/>
        <w:t>Chen JTH, Easley K, Schneider C, Nakamura K, Kidd GJ, Chang A, Staugaitis SM, Fox RJ, Fisher E, Arnold DL, Trapp BD. Clinically feasible MTR is sensitive to cortical demyelination in MS. Neurology 2013;80(3):246-252.</w:t>
      </w:r>
    </w:p>
    <w:p w14:paraId="09F6323D" w14:textId="77777777" w:rsidR="00704E40" w:rsidRPr="00704E40" w:rsidRDefault="00704E40" w:rsidP="00704E40">
      <w:pPr>
        <w:pStyle w:val="EndNoteBibliography"/>
        <w:ind w:left="720" w:hanging="720"/>
        <w:rPr>
          <w:noProof/>
        </w:rPr>
      </w:pPr>
      <w:r w:rsidRPr="00704E40">
        <w:rPr>
          <w:noProof/>
        </w:rPr>
        <w:t>44.</w:t>
      </w:r>
      <w:r w:rsidRPr="00704E40">
        <w:rPr>
          <w:noProof/>
        </w:rPr>
        <w:tab/>
        <w:t>Derakhshan M, Caramanos Z, Giacomini PS, Narayanan S, Maranzano J, Francis SJ, Arnold DL, Collins DL. Evaluation of automated techniques for the quantification of grey matter atrophy in patients with multiple sclerosis. NeuroImage 2010;52(4):1261-1267.</w:t>
      </w:r>
    </w:p>
    <w:p w14:paraId="44F20C20" w14:textId="77777777" w:rsidR="00704E40" w:rsidRPr="00704E40" w:rsidRDefault="00704E40" w:rsidP="00704E40">
      <w:pPr>
        <w:pStyle w:val="EndNoteBibliography"/>
        <w:ind w:left="720" w:hanging="720"/>
        <w:rPr>
          <w:noProof/>
        </w:rPr>
      </w:pPr>
      <w:r w:rsidRPr="00704E40">
        <w:rPr>
          <w:noProof/>
        </w:rPr>
        <w:t>45.</w:t>
      </w:r>
      <w:r w:rsidRPr="00704E40">
        <w:rPr>
          <w:noProof/>
        </w:rPr>
        <w:tab/>
        <w:t>Derakhshan M, Caramanos Z, Narayanan S, Arnold DL, Louis Collins D. Surface-based analysis reveals regions of reduced cortical magnetization transfer ratio in patients with multiple sclerosis: A proposed method for imaging subpial demyelination. Human Brain Mapping 2014;35(7):3402-3413.</w:t>
      </w:r>
    </w:p>
    <w:p w14:paraId="14C809C9" w14:textId="77777777" w:rsidR="00704E40" w:rsidRPr="00704E40" w:rsidRDefault="00704E40" w:rsidP="00704E40">
      <w:pPr>
        <w:pStyle w:val="EndNoteBibliography"/>
        <w:ind w:left="720" w:hanging="720"/>
        <w:rPr>
          <w:noProof/>
        </w:rPr>
      </w:pPr>
      <w:r w:rsidRPr="00704E40">
        <w:rPr>
          <w:noProof/>
        </w:rPr>
        <w:t>46.</w:t>
      </w:r>
      <w:r w:rsidRPr="00704E40">
        <w:rPr>
          <w:noProof/>
        </w:rPr>
        <w:tab/>
        <w:t>Rudko DA, Derakhshan M, Maranzano J, Nakamura K, Arnold DL, Narayanan S. Delineation of cortical pathology in multiple sclerosis using multi-surface magnetization transfer ratio imaging. Neuroimage Clin 2016;12:858-868.</w:t>
      </w:r>
    </w:p>
    <w:p w14:paraId="592C158C" w14:textId="77777777" w:rsidR="00704E40" w:rsidRPr="00704E40" w:rsidRDefault="00704E40" w:rsidP="00704E40">
      <w:pPr>
        <w:pStyle w:val="EndNoteBibliography"/>
        <w:ind w:left="720" w:hanging="720"/>
        <w:rPr>
          <w:noProof/>
        </w:rPr>
      </w:pPr>
      <w:r w:rsidRPr="00704E40">
        <w:rPr>
          <w:noProof/>
        </w:rPr>
        <w:t>47.</w:t>
      </w:r>
      <w:r w:rsidRPr="00704E40">
        <w:rPr>
          <w:noProof/>
        </w:rPr>
        <w:tab/>
        <w:t>Narayanan A, Hartman JS, Bain AD. Characterizing Nonexponential Spin-Lattice Relaxation in Solid-State NMR by Fitting to the Stretched Exponential. Journal of Magnetic Resonance, Series A 1995;112(1):58-65.</w:t>
      </w:r>
    </w:p>
    <w:p w14:paraId="0B43782D" w14:textId="77777777" w:rsidR="00704E40" w:rsidRPr="00704E40" w:rsidRDefault="00704E40" w:rsidP="00704E40">
      <w:pPr>
        <w:pStyle w:val="EndNoteBibliography"/>
        <w:ind w:left="720" w:hanging="720"/>
        <w:rPr>
          <w:noProof/>
        </w:rPr>
      </w:pPr>
      <w:r w:rsidRPr="00704E40">
        <w:rPr>
          <w:noProof/>
        </w:rPr>
        <w:t>48.</w:t>
      </w:r>
      <w:r w:rsidRPr="00704E40">
        <w:rPr>
          <w:noProof/>
        </w:rPr>
        <w:tab/>
        <w:t>Di Giovanni P, Azlan CA, Ahearn TS, Semple SI, Gilbert FJ, Redpath TW. The accuracy of pharmacokinetic parameter measurement in DCE-MRI of the breast at 3 T. Physics in Medicine &amp; Biology 2010;55(1):121-132.</w:t>
      </w:r>
    </w:p>
    <w:p w14:paraId="3666016F" w14:textId="77777777" w:rsidR="00704E40" w:rsidRPr="00704E40" w:rsidRDefault="00704E40" w:rsidP="00704E40">
      <w:pPr>
        <w:pStyle w:val="EndNoteBibliography"/>
        <w:ind w:left="720" w:hanging="720"/>
        <w:rPr>
          <w:noProof/>
        </w:rPr>
      </w:pPr>
      <w:r w:rsidRPr="00704E40">
        <w:rPr>
          <w:noProof/>
        </w:rPr>
        <w:t>49.</w:t>
      </w:r>
      <w:r w:rsidRPr="00704E40">
        <w:rPr>
          <w:noProof/>
        </w:rPr>
        <w:tab/>
        <w:t>Yuan J, Chow SK, Yeung DK, Ahuja AT, King AD. Quantitative evaluation of dual-flip-angle T1 mapping on DCE-MRI kinetic parameter estimation in head and neck. Quant Imaging Med Surg 2012;2(4):245-253.</w:t>
      </w:r>
    </w:p>
    <w:p w14:paraId="0251C3D0" w14:textId="77777777" w:rsidR="00704E40" w:rsidRPr="00704E40" w:rsidRDefault="00704E40" w:rsidP="00704E40">
      <w:pPr>
        <w:pStyle w:val="EndNoteBibliography"/>
        <w:ind w:left="720" w:hanging="720"/>
        <w:rPr>
          <w:noProof/>
        </w:rPr>
      </w:pPr>
      <w:r w:rsidRPr="00704E40">
        <w:rPr>
          <w:noProof/>
        </w:rPr>
        <w:t>50.</w:t>
      </w:r>
      <w:r w:rsidRPr="00704E40">
        <w:rPr>
          <w:noProof/>
        </w:rPr>
        <w:tab/>
        <w:t>Drain LE. A Direct Method of Measuring Nuclear Spin-Lattice Relaxation Times. Proceedings of the Physical Society of London Section A 1949;62(353):301-306.</w:t>
      </w:r>
    </w:p>
    <w:p w14:paraId="15D1B6CA" w14:textId="77777777" w:rsidR="00704E40" w:rsidRPr="00704E40" w:rsidRDefault="00704E40" w:rsidP="00704E40">
      <w:pPr>
        <w:pStyle w:val="EndNoteBibliography"/>
        <w:ind w:left="720" w:hanging="720"/>
        <w:rPr>
          <w:noProof/>
        </w:rPr>
      </w:pPr>
      <w:r w:rsidRPr="00704E40">
        <w:rPr>
          <w:noProof/>
        </w:rPr>
        <w:t>51.</w:t>
      </w:r>
      <w:r w:rsidRPr="00704E40">
        <w:rPr>
          <w:noProof/>
        </w:rPr>
        <w:tab/>
        <w:t>Hahn EL. An Accurate Nuclear Magnetic Resonance Method for Measuring Spin-Lattice Relaxation Times. Physical Review 1949;76(1):145-146.</w:t>
      </w:r>
    </w:p>
    <w:p w14:paraId="295E2E04" w14:textId="77777777" w:rsidR="00704E40" w:rsidRPr="00704E40" w:rsidRDefault="00704E40" w:rsidP="00704E40">
      <w:pPr>
        <w:pStyle w:val="EndNoteBibliography"/>
        <w:ind w:left="720" w:hanging="720"/>
        <w:rPr>
          <w:noProof/>
        </w:rPr>
      </w:pPr>
      <w:r w:rsidRPr="00704E40">
        <w:rPr>
          <w:noProof/>
        </w:rPr>
        <w:t>52.</w:t>
      </w:r>
      <w:r w:rsidRPr="00704E40">
        <w:rPr>
          <w:noProof/>
        </w:rPr>
        <w:tab/>
        <w:t>Barral JK, Gudmundson E, Stikov N, Etezadi-Amoli M, Stoica P, Nishimura DG. A robust methodology for in vivo T1 mapping. Magn Reson Med 2010;64(4):1057-1067.</w:t>
      </w:r>
    </w:p>
    <w:p w14:paraId="1D1816A3" w14:textId="77777777" w:rsidR="00704E40" w:rsidRPr="00704E40" w:rsidRDefault="00704E40" w:rsidP="00704E40">
      <w:pPr>
        <w:pStyle w:val="EndNoteBibliography"/>
        <w:ind w:left="720" w:hanging="720"/>
        <w:rPr>
          <w:noProof/>
        </w:rPr>
      </w:pPr>
      <w:r w:rsidRPr="00704E40">
        <w:rPr>
          <w:noProof/>
          <w:lang w:val="fr-FR"/>
        </w:rPr>
        <w:t>53.</w:t>
      </w:r>
      <w:r w:rsidRPr="00704E40">
        <w:rPr>
          <w:noProof/>
          <w:lang w:val="fr-FR"/>
        </w:rPr>
        <w:tab/>
        <w:t xml:space="preserve">Stikov N, Boudreau M, Levesque IR, Tardif CL, Barral JK, Pike GB. </w:t>
      </w:r>
      <w:r w:rsidRPr="00704E40">
        <w:rPr>
          <w:noProof/>
        </w:rPr>
        <w:t>On the accuracy of T1 mapping: searching for common ground. Magn Reson Med 2015;73(2):514-522.</w:t>
      </w:r>
    </w:p>
    <w:p w14:paraId="4029341F" w14:textId="77777777" w:rsidR="00704E40" w:rsidRPr="00704E40" w:rsidRDefault="00704E40" w:rsidP="00704E40">
      <w:pPr>
        <w:pStyle w:val="EndNoteBibliography"/>
        <w:ind w:left="720" w:hanging="720"/>
        <w:rPr>
          <w:noProof/>
        </w:rPr>
      </w:pPr>
      <w:r w:rsidRPr="00704E40">
        <w:rPr>
          <w:noProof/>
        </w:rPr>
        <w:t>54.</w:t>
      </w:r>
      <w:r w:rsidRPr="00704E40">
        <w:rPr>
          <w:noProof/>
        </w:rPr>
        <w:tab/>
        <w:t>Look DC, Locker DR. Time Saving in Measurement of NMR and EPR Relaxation Times. Review of Scientific Instruments 1970;41(2):250-251.</w:t>
      </w:r>
    </w:p>
    <w:p w14:paraId="07C158FD" w14:textId="77777777" w:rsidR="00704E40" w:rsidRPr="00704E40" w:rsidRDefault="00704E40" w:rsidP="00704E40">
      <w:pPr>
        <w:pStyle w:val="EndNoteBibliography"/>
        <w:ind w:left="720" w:hanging="720"/>
        <w:rPr>
          <w:noProof/>
        </w:rPr>
      </w:pPr>
      <w:r w:rsidRPr="00704E40">
        <w:rPr>
          <w:noProof/>
        </w:rPr>
        <w:t>55.</w:t>
      </w:r>
      <w:r w:rsidRPr="00704E40">
        <w:rPr>
          <w:noProof/>
        </w:rPr>
        <w:tab/>
        <w:t>Crawley AP, Henkelman RM. A comparison of one-shot and recovery methods in T1 imaging. Magn Reson Med 1988;7(1):23-34.</w:t>
      </w:r>
    </w:p>
    <w:p w14:paraId="1F7F9F94" w14:textId="77777777" w:rsidR="00704E40" w:rsidRPr="00704E40" w:rsidRDefault="00704E40" w:rsidP="00704E40">
      <w:pPr>
        <w:pStyle w:val="EndNoteBibliography"/>
        <w:ind w:left="720" w:hanging="720"/>
        <w:rPr>
          <w:noProof/>
        </w:rPr>
      </w:pPr>
      <w:r w:rsidRPr="00704E40">
        <w:rPr>
          <w:noProof/>
        </w:rPr>
        <w:t>56.</w:t>
      </w:r>
      <w:r w:rsidRPr="00704E40">
        <w:rPr>
          <w:noProof/>
        </w:rPr>
        <w:tab/>
        <w:t>Marques JP, Kober T, Krueger G, van der Zwaag W, Van de Moortele PF, Gruetter R. MP2RAGE, a self bias-field corrected sequence for improved segmentation and T1-mapping at high field. Neuroimage 2010;49(2):1271-1281.</w:t>
      </w:r>
    </w:p>
    <w:p w14:paraId="7E19B70B" w14:textId="77777777" w:rsidR="00704E40" w:rsidRPr="00704E40" w:rsidRDefault="00704E40" w:rsidP="00704E40">
      <w:pPr>
        <w:pStyle w:val="EndNoteBibliography"/>
        <w:ind w:left="720" w:hanging="720"/>
        <w:rPr>
          <w:noProof/>
        </w:rPr>
      </w:pPr>
      <w:r w:rsidRPr="00704E40">
        <w:rPr>
          <w:noProof/>
        </w:rPr>
        <w:t>57.</w:t>
      </w:r>
      <w:r w:rsidRPr="00704E40">
        <w:rPr>
          <w:noProof/>
        </w:rPr>
        <w:tab/>
        <w:t>Kober T, Granziera C, Ribes D, Browaeys P, Schluep M, Meuli R, Frackowiak R, Gruetter R, Krueger G. MP2RAGE Multiple Sclerosis Magnetic Resonance Imaging at 3 T. Investigative Radiology 2012;47(6):346-352.</w:t>
      </w:r>
    </w:p>
    <w:p w14:paraId="3B902FBC" w14:textId="77777777" w:rsidR="00704E40" w:rsidRPr="00704E40" w:rsidRDefault="00704E40" w:rsidP="00704E40">
      <w:pPr>
        <w:pStyle w:val="EndNoteBibliography"/>
        <w:ind w:left="720" w:hanging="720"/>
        <w:rPr>
          <w:noProof/>
        </w:rPr>
      </w:pPr>
      <w:r w:rsidRPr="00704E40">
        <w:rPr>
          <w:noProof/>
        </w:rPr>
        <w:t>58.</w:t>
      </w:r>
      <w:r w:rsidRPr="00704E40">
        <w:rPr>
          <w:noProof/>
        </w:rPr>
        <w:tab/>
        <w:t>Fram EK, Herfkens RJ, Johnson GA, Glover GH, Karis JP, Shimakawa A, Perkins TG, Pelc NJ. Rapid Calculation of T1 Using Variable Flip Angle Gradient Refocused Imaging. Magnetic Resonance Imaging 1987;5(3):201-208.</w:t>
      </w:r>
    </w:p>
    <w:p w14:paraId="25841A30" w14:textId="77777777" w:rsidR="00704E40" w:rsidRPr="00704E40" w:rsidRDefault="00704E40" w:rsidP="00704E40">
      <w:pPr>
        <w:pStyle w:val="EndNoteBibliography"/>
        <w:ind w:left="720" w:hanging="720"/>
        <w:rPr>
          <w:noProof/>
        </w:rPr>
      </w:pPr>
      <w:r w:rsidRPr="00704E40">
        <w:rPr>
          <w:noProof/>
        </w:rPr>
        <w:t>59.</w:t>
      </w:r>
      <w:r w:rsidRPr="00704E40">
        <w:rPr>
          <w:noProof/>
        </w:rPr>
        <w:tab/>
        <w:t>Cheng HL, Wright GA. Rapid high-resolution T(1) mapping by variable flip angles: accurate and precise measurements in the presence of radiofrequency field inhomogeneity. Magn Reson Med 2006;55(3):566-574.</w:t>
      </w:r>
    </w:p>
    <w:p w14:paraId="57ED6393" w14:textId="77777777" w:rsidR="00704E40" w:rsidRPr="00704E40" w:rsidRDefault="00704E40" w:rsidP="00704E40">
      <w:pPr>
        <w:pStyle w:val="EndNoteBibliography"/>
        <w:ind w:left="720" w:hanging="720"/>
        <w:rPr>
          <w:noProof/>
        </w:rPr>
      </w:pPr>
      <w:r w:rsidRPr="00704E40">
        <w:rPr>
          <w:noProof/>
        </w:rPr>
        <w:t>60.</w:t>
      </w:r>
      <w:r w:rsidRPr="00704E40">
        <w:rPr>
          <w:noProof/>
        </w:rPr>
        <w:tab/>
        <w:t>Deoni SC, Rutt BK, Peters TM. Rapid combined T1 and T2 mapping using gradient recalled acquisition in the steady state. Magn Reson Med 2003;49(3):515-526.</w:t>
      </w:r>
    </w:p>
    <w:p w14:paraId="4911EAD3" w14:textId="77777777" w:rsidR="00704E40" w:rsidRPr="00704E40" w:rsidRDefault="00704E40" w:rsidP="00704E40">
      <w:pPr>
        <w:pStyle w:val="EndNoteBibliography"/>
        <w:ind w:left="720" w:hanging="720"/>
        <w:rPr>
          <w:noProof/>
        </w:rPr>
      </w:pPr>
      <w:r w:rsidRPr="00704E40">
        <w:rPr>
          <w:noProof/>
        </w:rPr>
        <w:t>61.</w:t>
      </w:r>
      <w:r w:rsidRPr="00704E40">
        <w:rPr>
          <w:noProof/>
        </w:rPr>
        <w:tab/>
        <w:t>Liberman G, Louzoun Y, Ben Bashat D. T(1) mapping using variable flip angle SPGR data with flip angle correction. J Magn Reson Imaging 2014;40(1):171-180.</w:t>
      </w:r>
    </w:p>
    <w:p w14:paraId="4F6A741F" w14:textId="77777777" w:rsidR="00704E40" w:rsidRPr="00704E40" w:rsidRDefault="00704E40" w:rsidP="00704E40">
      <w:pPr>
        <w:pStyle w:val="EndNoteBibliography"/>
        <w:ind w:left="720" w:hanging="720"/>
        <w:rPr>
          <w:noProof/>
        </w:rPr>
      </w:pPr>
      <w:r w:rsidRPr="00704E40">
        <w:rPr>
          <w:noProof/>
        </w:rPr>
        <w:t>62.</w:t>
      </w:r>
      <w:r w:rsidRPr="00704E40">
        <w:rPr>
          <w:noProof/>
        </w:rPr>
        <w:tab/>
        <w:t>Leppert IR, Narayanan S, Araujo D, Giacomini PS, Lapierre Y, Arnold DL, Pike GB. Interpreting therapeutic effect in multiple sclerosis via MRI contrast enhancing lesions: now you see them, now you don't. J Neurol 2014;261(4):809-816.</w:t>
      </w:r>
    </w:p>
    <w:p w14:paraId="41F5B070" w14:textId="77777777" w:rsidR="00704E40" w:rsidRPr="00704E40" w:rsidRDefault="00704E40" w:rsidP="00704E40">
      <w:pPr>
        <w:pStyle w:val="EndNoteBibliography"/>
        <w:ind w:left="720" w:hanging="720"/>
        <w:rPr>
          <w:noProof/>
        </w:rPr>
      </w:pPr>
      <w:r w:rsidRPr="00704E40">
        <w:rPr>
          <w:noProof/>
        </w:rPr>
        <w:t>63.</w:t>
      </w:r>
      <w:r w:rsidRPr="00704E40">
        <w:rPr>
          <w:noProof/>
        </w:rPr>
        <w:tab/>
        <w:t>Sung K, Daniel BL, Hargreaves BA. Transmit B1+ field inhomogeneity and T1 estimation errors in breast DCE-MRI at 3 tesla. J Magn Reson Imaging 2013;38(2):454-459.</w:t>
      </w:r>
    </w:p>
    <w:p w14:paraId="097E971A" w14:textId="77777777" w:rsidR="00704E40" w:rsidRPr="00704E40" w:rsidRDefault="00704E40" w:rsidP="00704E40">
      <w:pPr>
        <w:pStyle w:val="EndNoteBibliography"/>
        <w:ind w:left="720" w:hanging="720"/>
        <w:rPr>
          <w:noProof/>
        </w:rPr>
      </w:pPr>
      <w:r w:rsidRPr="00704E40">
        <w:rPr>
          <w:noProof/>
        </w:rPr>
        <w:t>64.</w:t>
      </w:r>
      <w:r w:rsidRPr="00704E40">
        <w:rPr>
          <w:noProof/>
        </w:rPr>
        <w:tab/>
        <w:t>Traficante DD. Relaxation. Can T2, be longer than T1? Concepts in Magnetic Resonance 1991;3(3):171-177.</w:t>
      </w:r>
    </w:p>
    <w:p w14:paraId="58776ED3" w14:textId="77777777" w:rsidR="00704E40" w:rsidRPr="00704E40" w:rsidRDefault="00704E40" w:rsidP="00704E40">
      <w:pPr>
        <w:pStyle w:val="EndNoteBibliography"/>
        <w:ind w:left="720" w:hanging="720"/>
        <w:rPr>
          <w:noProof/>
        </w:rPr>
      </w:pPr>
      <w:r w:rsidRPr="00704E40">
        <w:rPr>
          <w:noProof/>
        </w:rPr>
        <w:t>65.</w:t>
      </w:r>
      <w:r w:rsidRPr="00704E40">
        <w:rPr>
          <w:noProof/>
        </w:rPr>
        <w:tab/>
        <w:t>Anet FAL, O'Leary DJ. The shielding tensor part II: Understanding its strange effects on relaxation. Concepts in Magnetic Resonance 1992;4(1):35-52.</w:t>
      </w:r>
    </w:p>
    <w:p w14:paraId="78E37F32" w14:textId="77777777" w:rsidR="00704E40" w:rsidRPr="00704E40" w:rsidRDefault="00704E40" w:rsidP="00704E40">
      <w:pPr>
        <w:pStyle w:val="EndNoteBibliography"/>
        <w:ind w:left="720" w:hanging="720"/>
        <w:rPr>
          <w:noProof/>
        </w:rPr>
      </w:pPr>
      <w:r w:rsidRPr="00704E40">
        <w:rPr>
          <w:noProof/>
        </w:rPr>
        <w:t>66.</w:t>
      </w:r>
      <w:r w:rsidRPr="00704E40">
        <w:rPr>
          <w:noProof/>
        </w:rPr>
        <w:tab/>
        <w:t>Budimir J, Skinner JL. On the relationship betweenT1 andT2 for stochastic relaxation models. Journal of Statistical Physics 1987;49(5):1029-1042.</w:t>
      </w:r>
    </w:p>
    <w:p w14:paraId="4A93AC9B" w14:textId="77777777" w:rsidR="00704E40" w:rsidRPr="00704E40" w:rsidRDefault="00704E40" w:rsidP="00704E40">
      <w:pPr>
        <w:pStyle w:val="EndNoteBibliography"/>
        <w:ind w:left="720" w:hanging="720"/>
        <w:rPr>
          <w:noProof/>
        </w:rPr>
      </w:pPr>
      <w:r w:rsidRPr="00704E40">
        <w:rPr>
          <w:noProof/>
        </w:rPr>
        <w:t>67.</w:t>
      </w:r>
      <w:r w:rsidRPr="00704E40">
        <w:rPr>
          <w:noProof/>
        </w:rPr>
        <w:tab/>
        <w:t>Sevian HM, Skinner JL. T2 can be greater than 2T1. The Journal of Chemical Physics 1989;91(3):1775-1782.</w:t>
      </w:r>
    </w:p>
    <w:p w14:paraId="1E519180" w14:textId="77777777" w:rsidR="00704E40" w:rsidRPr="00704E40" w:rsidRDefault="00704E40" w:rsidP="00704E40">
      <w:pPr>
        <w:pStyle w:val="EndNoteBibliography"/>
        <w:ind w:left="720" w:hanging="720"/>
        <w:rPr>
          <w:noProof/>
        </w:rPr>
      </w:pPr>
      <w:r w:rsidRPr="00704E40">
        <w:rPr>
          <w:noProof/>
        </w:rPr>
        <w:t>68.</w:t>
      </w:r>
      <w:r w:rsidRPr="00704E40">
        <w:rPr>
          <w:noProof/>
        </w:rPr>
        <w:tab/>
        <w:t>Bojorquez JZ, Bricq S, Acquitter C, Brunotte F, Walker PM, Lalande A. What are normal relaxation times of tissues at 3 T? Magnetic Resonance Imaging 2017;35(Supplement C):69-80.</w:t>
      </w:r>
    </w:p>
    <w:p w14:paraId="3A479126" w14:textId="77777777" w:rsidR="00704E40" w:rsidRPr="00704E40" w:rsidRDefault="00704E40" w:rsidP="00704E40">
      <w:pPr>
        <w:pStyle w:val="EndNoteBibliography"/>
        <w:ind w:left="720" w:hanging="720"/>
        <w:rPr>
          <w:noProof/>
        </w:rPr>
      </w:pPr>
      <w:r w:rsidRPr="00704E40">
        <w:rPr>
          <w:noProof/>
        </w:rPr>
        <w:t>69.</w:t>
      </w:r>
      <w:r w:rsidRPr="00704E40">
        <w:rPr>
          <w:noProof/>
        </w:rPr>
        <w:tab/>
        <w:t>Fullerton GD, Potter JL, Dornbluth NC. NMR relaxation of protons in tissues and other macromolecular water solutions. Magnetic Resonance Imaging 1982;1(4):209-226.</w:t>
      </w:r>
    </w:p>
    <w:p w14:paraId="66983ABD" w14:textId="77777777" w:rsidR="00704E40" w:rsidRPr="00704E40" w:rsidRDefault="00704E40" w:rsidP="00704E40">
      <w:pPr>
        <w:pStyle w:val="EndNoteBibliography"/>
        <w:ind w:left="720" w:hanging="720"/>
        <w:rPr>
          <w:noProof/>
        </w:rPr>
      </w:pPr>
      <w:r w:rsidRPr="00704E40">
        <w:rPr>
          <w:noProof/>
        </w:rPr>
        <w:t>70.</w:t>
      </w:r>
      <w:r w:rsidRPr="00704E40">
        <w:rPr>
          <w:noProof/>
        </w:rPr>
        <w:tab/>
        <w:t>Bloembergen N, Purcell EM, Pound RV. Relaxation Effects in Nuclear Magnetic Resonance Absorption. Physical Review 1948;73(7):679-712.</w:t>
      </w:r>
    </w:p>
    <w:p w14:paraId="79125FFD" w14:textId="77777777" w:rsidR="00704E40" w:rsidRPr="00704E40" w:rsidRDefault="00704E40" w:rsidP="00704E40">
      <w:pPr>
        <w:pStyle w:val="EndNoteBibliography"/>
        <w:ind w:left="720" w:hanging="720"/>
        <w:rPr>
          <w:noProof/>
        </w:rPr>
      </w:pPr>
      <w:r w:rsidRPr="00704E40">
        <w:rPr>
          <w:noProof/>
        </w:rPr>
        <w:t>71.</w:t>
      </w:r>
      <w:r w:rsidRPr="00704E40">
        <w:rPr>
          <w:noProof/>
        </w:rPr>
        <w:tab/>
        <w:t>Li TQ, Yao B, van Gelderen P, Merkle H, Dodd S, Talagala L, Koretsky AP, Duyn J. Characterization of T(2)* heterogeneity in human brain white matter. Magn Reson Med 2009;62(6):1652-1657.</w:t>
      </w:r>
    </w:p>
    <w:p w14:paraId="50F96C5D" w14:textId="77777777" w:rsidR="00704E40" w:rsidRPr="00704E40" w:rsidRDefault="00704E40" w:rsidP="00704E40">
      <w:pPr>
        <w:pStyle w:val="EndNoteBibliography"/>
        <w:ind w:left="720" w:hanging="720"/>
        <w:rPr>
          <w:noProof/>
        </w:rPr>
      </w:pPr>
      <w:r w:rsidRPr="00704E40">
        <w:rPr>
          <w:noProof/>
        </w:rPr>
        <w:t>72.</w:t>
      </w:r>
      <w:r w:rsidRPr="00704E40">
        <w:rPr>
          <w:noProof/>
        </w:rPr>
        <w:tab/>
        <w:t>Underhill HR, Rostomily RC, Mikheev AM, Yuan C, Yarnykh VL. Fast bound pool fraction imaging of the in vivo rat brain: association with myelin content and validation in the C6 glioma model. NeuroImage 2011;54(3):2052-2065.</w:t>
      </w:r>
    </w:p>
    <w:p w14:paraId="0BBF0494" w14:textId="77777777" w:rsidR="00704E40" w:rsidRPr="00704E40" w:rsidRDefault="00704E40" w:rsidP="00704E40">
      <w:pPr>
        <w:pStyle w:val="EndNoteBibliography"/>
        <w:ind w:left="720" w:hanging="720"/>
        <w:rPr>
          <w:noProof/>
        </w:rPr>
      </w:pPr>
      <w:r w:rsidRPr="00704E40">
        <w:rPr>
          <w:noProof/>
        </w:rPr>
        <w:t>73.</w:t>
      </w:r>
      <w:r w:rsidRPr="00704E40">
        <w:rPr>
          <w:noProof/>
        </w:rPr>
        <w:tab/>
        <w:t>Mackay A, Whittall K, Adler J, Li D, Paty D, Graeb D. In vivo visualization of myelin water in brain by magnetic resonance. Magnetic Resonance in Medicine 1994;31(6):673-677.</w:t>
      </w:r>
    </w:p>
    <w:p w14:paraId="3A1F5E9C" w14:textId="77777777" w:rsidR="00704E40" w:rsidRPr="00704E40" w:rsidRDefault="00704E40" w:rsidP="00704E40">
      <w:pPr>
        <w:pStyle w:val="EndNoteBibliography"/>
        <w:ind w:left="720" w:hanging="720"/>
        <w:rPr>
          <w:noProof/>
        </w:rPr>
      </w:pPr>
      <w:r w:rsidRPr="00704E40">
        <w:rPr>
          <w:noProof/>
        </w:rPr>
        <w:t>74.</w:t>
      </w:r>
      <w:r w:rsidRPr="00704E40">
        <w:rPr>
          <w:noProof/>
        </w:rPr>
        <w:tab/>
        <w:t>MacKay A, Laule C, Vavasour I, Bjarnason T, Kolind S, Madler B. Insights into brain microstructure from the T2 distribution. Magn Reson Imaging 2006;24(4):515-525.</w:t>
      </w:r>
    </w:p>
    <w:p w14:paraId="607D4D07" w14:textId="77777777" w:rsidR="00704E40" w:rsidRPr="00704E40" w:rsidRDefault="00704E40" w:rsidP="00704E40">
      <w:pPr>
        <w:pStyle w:val="EndNoteBibliography"/>
        <w:ind w:left="720" w:hanging="720"/>
        <w:rPr>
          <w:noProof/>
        </w:rPr>
      </w:pPr>
      <w:r w:rsidRPr="00704E40">
        <w:rPr>
          <w:noProof/>
        </w:rPr>
        <w:t>75.</w:t>
      </w:r>
      <w:r w:rsidRPr="00704E40">
        <w:rPr>
          <w:noProof/>
        </w:rPr>
        <w:tab/>
        <w:t>Moore GR, Leung E, MacKay AL, Vavasour IM, Whittall KP, Cover KS, Li DK, Hashimoto SA, Oger J, Sprinkle TJ, Paty DW. A pathology-MRI study of the short-T2 component in formalin-fixed multiple sclerosis brain. Neurology 2000;55(10):1506-1510.</w:t>
      </w:r>
    </w:p>
    <w:p w14:paraId="4200F4E3" w14:textId="77777777" w:rsidR="00704E40" w:rsidRPr="00704E40" w:rsidRDefault="00704E40" w:rsidP="00704E40">
      <w:pPr>
        <w:pStyle w:val="EndNoteBibliography"/>
        <w:ind w:left="720" w:hanging="720"/>
        <w:rPr>
          <w:noProof/>
        </w:rPr>
      </w:pPr>
      <w:r w:rsidRPr="00704E40">
        <w:rPr>
          <w:noProof/>
        </w:rPr>
        <w:t>76.</w:t>
      </w:r>
      <w:r w:rsidRPr="00704E40">
        <w:rPr>
          <w:noProof/>
        </w:rPr>
        <w:tab/>
        <w:t>Laule C, Yung A, Pavolva V, Bohnet B, Kozlowski P, Hashimoto SA, Yip S, Li DK, Moore GW. High-resolution myelin water imaging in post-mortem multiple sclerosis spinal cord: A case report. Mult Scler 2016;22(11):1485-1489.</w:t>
      </w:r>
    </w:p>
    <w:p w14:paraId="39BF7F28" w14:textId="77777777" w:rsidR="00704E40" w:rsidRPr="00704E40" w:rsidRDefault="00704E40" w:rsidP="00704E40">
      <w:pPr>
        <w:pStyle w:val="EndNoteBibliography"/>
        <w:ind w:left="720" w:hanging="720"/>
        <w:rPr>
          <w:noProof/>
        </w:rPr>
      </w:pPr>
      <w:r w:rsidRPr="00704E40">
        <w:rPr>
          <w:noProof/>
        </w:rPr>
        <w:t>77.</w:t>
      </w:r>
      <w:r w:rsidRPr="00704E40">
        <w:rPr>
          <w:noProof/>
        </w:rPr>
        <w:tab/>
        <w:t>Alonso-Ortiz E, Levesque IR, Pike GB. MRI-based myelin water imaging: A technical review. Magnetic Resonance in Medicine 2015;73(1):70-81.</w:t>
      </w:r>
    </w:p>
    <w:p w14:paraId="027E0172" w14:textId="77777777" w:rsidR="00704E40" w:rsidRPr="00704E40" w:rsidRDefault="00704E40" w:rsidP="00704E40">
      <w:pPr>
        <w:pStyle w:val="EndNoteBibliography"/>
        <w:ind w:left="720" w:hanging="720"/>
        <w:rPr>
          <w:noProof/>
        </w:rPr>
      </w:pPr>
      <w:r w:rsidRPr="00704E40">
        <w:rPr>
          <w:noProof/>
        </w:rPr>
        <w:t>78.</w:t>
      </w:r>
      <w:r w:rsidRPr="00704E40">
        <w:rPr>
          <w:noProof/>
        </w:rPr>
        <w:tab/>
        <w:t>Collins CM, Wang Z. Calculation of radiofrequency electromagnetic fields and their effects in MRI of human subjects. Magnetic Resonance in Medicine 2011;65(5):1470-1482.</w:t>
      </w:r>
    </w:p>
    <w:p w14:paraId="370A12B6" w14:textId="77777777" w:rsidR="00704E40" w:rsidRPr="00704E40" w:rsidRDefault="00704E40" w:rsidP="00704E40">
      <w:pPr>
        <w:pStyle w:val="EndNoteBibliography"/>
        <w:ind w:left="720" w:hanging="720"/>
        <w:rPr>
          <w:noProof/>
        </w:rPr>
      </w:pPr>
      <w:r w:rsidRPr="00704E40">
        <w:rPr>
          <w:noProof/>
        </w:rPr>
        <w:t>79.</w:t>
      </w:r>
      <w:r w:rsidRPr="00704E40">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187C8E9D" w14:textId="77777777" w:rsidR="00704E40" w:rsidRPr="00704E40" w:rsidRDefault="00704E40" w:rsidP="00704E40">
      <w:pPr>
        <w:pStyle w:val="EndNoteBibliography"/>
        <w:ind w:left="720" w:hanging="720"/>
        <w:rPr>
          <w:noProof/>
        </w:rPr>
      </w:pPr>
      <w:r w:rsidRPr="00704E40">
        <w:rPr>
          <w:noProof/>
        </w:rPr>
        <w:t>80.</w:t>
      </w:r>
      <w:r w:rsidRPr="00704E40">
        <w:rPr>
          <w:noProof/>
        </w:rPr>
        <w:tab/>
        <w:t>Katscher U, Voigt T, Findeklee C, Vernickel P, Nehrke K, Dossel O. Determination of electric conductivity and local SAR via B1 mapping. IEEE Trans Med Imaging 2009;28(9):1365-1374.</w:t>
      </w:r>
    </w:p>
    <w:p w14:paraId="7D77D3E1" w14:textId="77777777" w:rsidR="00704E40" w:rsidRPr="00704E40" w:rsidRDefault="00704E40" w:rsidP="00704E40">
      <w:pPr>
        <w:pStyle w:val="EndNoteBibliography"/>
        <w:ind w:left="720" w:hanging="720"/>
        <w:rPr>
          <w:noProof/>
        </w:rPr>
      </w:pPr>
      <w:r w:rsidRPr="00704E40">
        <w:rPr>
          <w:noProof/>
        </w:rPr>
        <w:t>81.</w:t>
      </w:r>
      <w:r w:rsidRPr="00704E40">
        <w:rPr>
          <w:noProof/>
        </w:rPr>
        <w:tab/>
        <w:t>Jin J, Chen J. On the SAR and field inhomogeneity of birdcage coils loaded with the human head. Magn Reson Med 1997;38(6):953-963.</w:t>
      </w:r>
    </w:p>
    <w:p w14:paraId="79085D70" w14:textId="77777777" w:rsidR="00704E40" w:rsidRPr="00704E40" w:rsidRDefault="00704E40" w:rsidP="00704E40">
      <w:pPr>
        <w:pStyle w:val="EndNoteBibliography"/>
        <w:ind w:left="720" w:hanging="720"/>
        <w:rPr>
          <w:noProof/>
        </w:rPr>
      </w:pPr>
      <w:r w:rsidRPr="00704E40">
        <w:rPr>
          <w:noProof/>
        </w:rPr>
        <w:t>82.</w:t>
      </w:r>
      <w:r w:rsidRPr="00704E40">
        <w:rPr>
          <w:noProof/>
        </w:rPr>
        <w:tab/>
        <w:t>Sled JG, Pike GB. Standing-wave and RF penetration artifacts caused by elliptic geometry: an electrodynamic analysis of MRI. IEEE Trans Med Imaging 1998;17(4):653-662.</w:t>
      </w:r>
    </w:p>
    <w:p w14:paraId="50F597E2" w14:textId="77777777" w:rsidR="00704E40" w:rsidRPr="00704E40" w:rsidRDefault="00704E40" w:rsidP="00704E40">
      <w:pPr>
        <w:pStyle w:val="EndNoteBibliography"/>
        <w:ind w:left="720" w:hanging="720"/>
        <w:rPr>
          <w:noProof/>
        </w:rPr>
      </w:pPr>
      <w:r w:rsidRPr="00704E40">
        <w:rPr>
          <w:noProof/>
        </w:rPr>
        <w:t>83.</w:t>
      </w:r>
      <w:r w:rsidRPr="00704E40">
        <w:rPr>
          <w:noProof/>
        </w:rPr>
        <w:tab/>
        <w:t>Van de Moortele P-F, Akgun C, Adriany G, Moeller S, Ritter J, Collins CM, Smith MB, Vaughan JT, Uğurbil K. B1 destructive interferences and spatial phase patterns at 7 T with a head transceiver array coil. Magnetic Resonance in Medicine 2005;54(6):1503-1518.</w:t>
      </w:r>
    </w:p>
    <w:p w14:paraId="78D09F3A" w14:textId="77777777" w:rsidR="00704E40" w:rsidRPr="00704E40" w:rsidRDefault="00704E40" w:rsidP="00704E40">
      <w:pPr>
        <w:pStyle w:val="EndNoteBibliography"/>
        <w:ind w:left="720" w:hanging="720"/>
        <w:rPr>
          <w:noProof/>
        </w:rPr>
      </w:pPr>
      <w:r w:rsidRPr="00704E40">
        <w:rPr>
          <w:noProof/>
        </w:rPr>
        <w:t>84.</w:t>
      </w:r>
      <w:r w:rsidRPr="00704E40">
        <w:rPr>
          <w:noProof/>
        </w:rPr>
        <w:tab/>
        <w:t>Insko EK, Bolinger L. Mapping of the Radiofrequency Field. Journal of Magnetic Resonance Series A 1993;103(1):82-85.</w:t>
      </w:r>
    </w:p>
    <w:p w14:paraId="76796403" w14:textId="77777777" w:rsidR="00704E40" w:rsidRPr="00704E40" w:rsidRDefault="00704E40" w:rsidP="00704E40">
      <w:pPr>
        <w:pStyle w:val="EndNoteBibliography"/>
        <w:ind w:left="720" w:hanging="720"/>
        <w:rPr>
          <w:noProof/>
        </w:rPr>
      </w:pPr>
      <w:r w:rsidRPr="00704E40">
        <w:rPr>
          <w:noProof/>
        </w:rPr>
        <w:t>85.</w:t>
      </w:r>
      <w:r w:rsidRPr="00704E40">
        <w:rPr>
          <w:noProof/>
        </w:rPr>
        <w:tab/>
        <w:t>Stollberger R, Wach P. Imaging of the active B1 field in vivo. Magnetic Resonance in Medicine 1996;35(2):246-251.</w:t>
      </w:r>
    </w:p>
    <w:p w14:paraId="29FEAF51" w14:textId="77777777" w:rsidR="00704E40" w:rsidRPr="00704E40" w:rsidRDefault="00704E40" w:rsidP="00704E40">
      <w:pPr>
        <w:pStyle w:val="EndNoteBibliography"/>
        <w:ind w:left="720" w:hanging="720"/>
        <w:rPr>
          <w:noProof/>
        </w:rPr>
      </w:pPr>
      <w:r w:rsidRPr="00704E40">
        <w:rPr>
          <w:noProof/>
        </w:rPr>
        <w:t>86.</w:t>
      </w:r>
      <w:r w:rsidRPr="00704E40">
        <w:rPr>
          <w:noProof/>
        </w:rPr>
        <w:tab/>
        <w:t>Wang J, Qiu M, Constable RT. In vivo method for correcting transmit/receive nonuniformities with phased array coils. Magn Reson Med 2005;53(3):666-674.</w:t>
      </w:r>
    </w:p>
    <w:p w14:paraId="2A988361" w14:textId="77777777" w:rsidR="00704E40" w:rsidRPr="00704E40" w:rsidRDefault="00704E40" w:rsidP="00704E40">
      <w:pPr>
        <w:pStyle w:val="EndNoteBibliography"/>
        <w:ind w:left="720" w:hanging="720"/>
        <w:rPr>
          <w:noProof/>
        </w:rPr>
      </w:pPr>
      <w:r w:rsidRPr="00704E40">
        <w:rPr>
          <w:noProof/>
        </w:rPr>
        <w:t>87.</w:t>
      </w:r>
      <w:r w:rsidRPr="00704E40">
        <w:rPr>
          <w:noProof/>
        </w:rPr>
        <w:tab/>
        <w:t>Samson RS, Wheeler-Kingshott CA, Symms MR, Tozer DJ, Tofts PS. A simple correction for B1 field errors in magnetization transfer ratio measurements. Magn Reson Imaging 2006;24(3):255-263.</w:t>
      </w:r>
    </w:p>
    <w:p w14:paraId="37F4E89F" w14:textId="77777777" w:rsidR="00704E40" w:rsidRPr="00704E40" w:rsidRDefault="00704E40" w:rsidP="00704E40">
      <w:pPr>
        <w:pStyle w:val="EndNoteBibliography"/>
        <w:ind w:left="720" w:hanging="720"/>
        <w:rPr>
          <w:noProof/>
        </w:rPr>
      </w:pPr>
      <w:r w:rsidRPr="00704E40">
        <w:rPr>
          <w:noProof/>
        </w:rPr>
        <w:t>88.</w:t>
      </w:r>
      <w:r w:rsidRPr="00704E40">
        <w:rPr>
          <w:noProof/>
        </w:rPr>
        <w:tab/>
        <w:t>Sled JG, Pike GB. Correction for B1 and B0 variations in quantitative T2 measurements using MRI. Magnetic Resonance in Medicine 2000;43(4):589-593.</w:t>
      </w:r>
    </w:p>
    <w:p w14:paraId="498CE112" w14:textId="77777777" w:rsidR="00704E40" w:rsidRPr="00704E40" w:rsidRDefault="00704E40" w:rsidP="00704E40">
      <w:pPr>
        <w:pStyle w:val="EndNoteBibliography"/>
        <w:ind w:left="720" w:hanging="720"/>
        <w:rPr>
          <w:noProof/>
        </w:rPr>
      </w:pPr>
      <w:r w:rsidRPr="00704E40">
        <w:rPr>
          <w:noProof/>
        </w:rPr>
        <w:t>89.</w:t>
      </w:r>
      <w:r w:rsidRPr="00704E40">
        <w:rPr>
          <w:noProof/>
        </w:rPr>
        <w:tab/>
        <w:t>Yarnykh VL. Actual flip-angle imaging in the pulsed steady state: a method for rapid three-dimensional mapping of the transmitted radiofrequency field. Magn Reson Med 2007;57(1):192-200.</w:t>
      </w:r>
    </w:p>
    <w:p w14:paraId="3CA34A0E" w14:textId="77777777" w:rsidR="00704E40" w:rsidRPr="00704E40" w:rsidRDefault="00704E40" w:rsidP="00704E40">
      <w:pPr>
        <w:pStyle w:val="EndNoteBibliography"/>
        <w:ind w:left="720" w:hanging="720"/>
        <w:rPr>
          <w:noProof/>
        </w:rPr>
      </w:pPr>
      <w:r w:rsidRPr="00704E40">
        <w:rPr>
          <w:noProof/>
        </w:rPr>
        <w:t>90.</w:t>
      </w:r>
      <w:r w:rsidRPr="00704E40">
        <w:rPr>
          <w:noProof/>
        </w:rPr>
        <w:tab/>
        <w:t>Sacolick LI, Wiesinger F, Hancu I, Vogel MW. B1 mapping by Bloch-Siegert shift. Magn Reson Med 2010;63(5):1315-1322.</w:t>
      </w:r>
    </w:p>
    <w:p w14:paraId="5F5CBEBF" w14:textId="77777777" w:rsidR="00704E40" w:rsidRPr="00704E40" w:rsidRDefault="00704E40" w:rsidP="00704E40">
      <w:pPr>
        <w:pStyle w:val="EndNoteBibliography"/>
        <w:ind w:left="720" w:hanging="720"/>
        <w:rPr>
          <w:noProof/>
        </w:rPr>
      </w:pPr>
      <w:r w:rsidRPr="00704E40">
        <w:rPr>
          <w:noProof/>
        </w:rPr>
        <w:t>91.</w:t>
      </w:r>
      <w:r w:rsidRPr="00704E40">
        <w:rPr>
          <w:noProof/>
        </w:rPr>
        <w:tab/>
        <w:t>Nehrke K. On the steady-state properties of actual flip angle imaging (AFI). Magn Reson Med 2009;61(1):84-92.</w:t>
      </w:r>
    </w:p>
    <w:p w14:paraId="040E800E" w14:textId="77777777" w:rsidR="00704E40" w:rsidRPr="00704E40" w:rsidRDefault="00704E40" w:rsidP="00704E40">
      <w:pPr>
        <w:pStyle w:val="EndNoteBibliography"/>
        <w:ind w:left="720" w:hanging="720"/>
        <w:rPr>
          <w:noProof/>
        </w:rPr>
      </w:pPr>
      <w:r w:rsidRPr="00704E40">
        <w:rPr>
          <w:noProof/>
        </w:rPr>
        <w:t>92.</w:t>
      </w:r>
      <w:r w:rsidRPr="00704E40">
        <w:rPr>
          <w:noProof/>
        </w:rPr>
        <w:tab/>
        <w:t>Yarnykh VL. Optimal radiofrequency and gradient spoiling for improved accuracy of T1 and B1 measurements using fast steady-state techniques. Magn Reson Med 2010;63(6):1610-1626.</w:t>
      </w:r>
    </w:p>
    <w:p w14:paraId="3B534452" w14:textId="77777777" w:rsidR="00704E40" w:rsidRPr="00704E40" w:rsidRDefault="00704E40" w:rsidP="00704E40">
      <w:pPr>
        <w:pStyle w:val="EndNoteBibliography"/>
        <w:ind w:left="720" w:hanging="720"/>
        <w:rPr>
          <w:noProof/>
        </w:rPr>
      </w:pPr>
      <w:r w:rsidRPr="00704E40">
        <w:rPr>
          <w:noProof/>
        </w:rPr>
        <w:t>93.</w:t>
      </w:r>
      <w:r w:rsidRPr="00704E40">
        <w:rPr>
          <w:noProof/>
        </w:rPr>
        <w:tab/>
        <w:t>Pohmann R, Scheffler K. A theoretical and experimental comparison of different techniques for B(1) mapping at very high fields. NMR Biomed 2013;26(3):265-275.</w:t>
      </w:r>
    </w:p>
    <w:p w14:paraId="0470D037" w14:textId="77777777" w:rsidR="00704E40" w:rsidRPr="00704E40" w:rsidRDefault="00704E40" w:rsidP="00704E40">
      <w:pPr>
        <w:pStyle w:val="EndNoteBibliography"/>
        <w:ind w:left="720" w:hanging="720"/>
        <w:rPr>
          <w:noProof/>
        </w:rPr>
      </w:pPr>
      <w:r w:rsidRPr="00704E40">
        <w:rPr>
          <w:noProof/>
        </w:rPr>
        <w:t>94.</w:t>
      </w:r>
      <w:r w:rsidRPr="00704E40">
        <w:rPr>
          <w:noProof/>
        </w:rPr>
        <w:tab/>
        <w:t>Versluis MJ, Tsekos N, Smith NB, Webb AG. Simple RF design for human functional and morphological cardiac imaging at 7tesla. Journal of Magnetic Resonance 2009;200(1):161-166.</w:t>
      </w:r>
    </w:p>
    <w:p w14:paraId="76F079F6" w14:textId="77777777" w:rsidR="00704E40" w:rsidRPr="00704E40" w:rsidRDefault="00704E40" w:rsidP="00704E40">
      <w:pPr>
        <w:pStyle w:val="EndNoteBibliography"/>
        <w:ind w:left="720" w:hanging="720"/>
        <w:rPr>
          <w:noProof/>
        </w:rPr>
      </w:pPr>
      <w:r w:rsidRPr="00704E40">
        <w:rPr>
          <w:noProof/>
        </w:rPr>
        <w:t>95.</w:t>
      </w:r>
      <w:r w:rsidRPr="00704E40">
        <w:rPr>
          <w:noProof/>
        </w:rPr>
        <w:tab/>
        <w:t>Zhang B, Seifert AC, Kim J-w, Borrello J, Xu J. 7 Tesla 22-channel wrap-around coil array for cervical spinal cord and brainstem imaging. Magnetic Resonance in Medicine 2017;78(4):1623-1634.</w:t>
      </w:r>
    </w:p>
    <w:p w14:paraId="0283C41D" w14:textId="77777777" w:rsidR="00704E40" w:rsidRPr="00704E40" w:rsidRDefault="00704E40" w:rsidP="00704E40">
      <w:pPr>
        <w:pStyle w:val="EndNoteBibliography"/>
        <w:ind w:left="720" w:hanging="720"/>
        <w:rPr>
          <w:noProof/>
        </w:rPr>
      </w:pPr>
      <w:r w:rsidRPr="00704E40">
        <w:rPr>
          <w:noProof/>
        </w:rPr>
        <w:t>96.</w:t>
      </w:r>
      <w:r w:rsidRPr="00704E40">
        <w:rPr>
          <w:noProof/>
        </w:rPr>
        <w:tab/>
        <w:t>Avdievich NI, Giapitzakis IA, Pfrommer A, Henning A. Decoupling of a tight-fit transceiver phased array for human brain imaging at 9.4T: Loop overlapping rediscovered. Magn Reson Med 2017:n/a-n/a.</w:t>
      </w:r>
    </w:p>
    <w:p w14:paraId="140735D3" w14:textId="77777777" w:rsidR="00704E40" w:rsidRPr="00704E40" w:rsidRDefault="00704E40" w:rsidP="00704E40">
      <w:pPr>
        <w:pStyle w:val="EndNoteBibliography"/>
        <w:ind w:left="720" w:hanging="720"/>
        <w:rPr>
          <w:noProof/>
        </w:rPr>
      </w:pPr>
      <w:r w:rsidRPr="00704E40">
        <w:rPr>
          <w:noProof/>
        </w:rPr>
        <w:t>97.</w:t>
      </w:r>
      <w:r w:rsidRPr="00704E40">
        <w:rPr>
          <w:noProof/>
        </w:rPr>
        <w:tab/>
        <w:t>Chavez S, Xiang QS, An L. Understanding phase maps in MRI: a new cutline phase unwrapping method. IEEE Trans Med Imaging 2002;21(8):966-977.</w:t>
      </w:r>
    </w:p>
    <w:p w14:paraId="73A89659" w14:textId="77777777" w:rsidR="00704E40" w:rsidRPr="00704E40" w:rsidRDefault="00704E40" w:rsidP="00704E40">
      <w:pPr>
        <w:pStyle w:val="EndNoteBibliography"/>
        <w:ind w:left="720" w:hanging="720"/>
        <w:rPr>
          <w:noProof/>
        </w:rPr>
      </w:pPr>
      <w:r w:rsidRPr="00704E40">
        <w:rPr>
          <w:noProof/>
        </w:rPr>
        <w:t>98.</w:t>
      </w:r>
      <w:r w:rsidRPr="00704E40">
        <w:rPr>
          <w:noProof/>
        </w:rPr>
        <w:tab/>
        <w:t>Clarke WT, Robson MD, Rodgers CT. Bloch-Siegert B1+-mapping for human cardiac 31P-MRS at 7 Tesla. Magnetic Resonance in Medicine 2016;76(4):1047-1058.</w:t>
      </w:r>
    </w:p>
    <w:p w14:paraId="259CDC1B" w14:textId="77777777" w:rsidR="00704E40" w:rsidRPr="00704E40" w:rsidRDefault="00704E40" w:rsidP="00704E40">
      <w:pPr>
        <w:pStyle w:val="EndNoteBibliography"/>
        <w:ind w:left="720" w:hanging="720"/>
        <w:rPr>
          <w:noProof/>
        </w:rPr>
      </w:pPr>
      <w:r w:rsidRPr="00704E40">
        <w:rPr>
          <w:noProof/>
        </w:rPr>
        <w:t>99.</w:t>
      </w:r>
      <w:r w:rsidRPr="00704E40">
        <w:rPr>
          <w:noProof/>
        </w:rPr>
        <w:tab/>
        <w:t>Schneider E, Glover G. Rapid in vivo proton shimming. Magnetic Resonance in Medicine 1991;18(2):335-347.</w:t>
      </w:r>
    </w:p>
    <w:p w14:paraId="0DB4B062" w14:textId="77777777" w:rsidR="00704E40" w:rsidRPr="00704E40" w:rsidRDefault="00704E40" w:rsidP="00704E40">
      <w:pPr>
        <w:pStyle w:val="EndNoteBibliography"/>
        <w:ind w:left="720" w:hanging="720"/>
        <w:rPr>
          <w:noProof/>
        </w:rPr>
      </w:pPr>
      <w:r w:rsidRPr="00704E40">
        <w:rPr>
          <w:noProof/>
        </w:rPr>
        <w:t>100.</w:t>
      </w:r>
      <w:r w:rsidRPr="00704E40">
        <w:rPr>
          <w:noProof/>
        </w:rPr>
        <w:tab/>
        <w:t>Edzes HT, Samulski ET. Cross relaxation and spin diffusion in the proton NMR or hydrated collagen. Nature 1977;265(5594):521-523.</w:t>
      </w:r>
    </w:p>
    <w:p w14:paraId="67DF5865" w14:textId="77777777" w:rsidR="00704E40" w:rsidRPr="00704E40" w:rsidRDefault="00704E40" w:rsidP="00704E40">
      <w:pPr>
        <w:pStyle w:val="EndNoteBibliography"/>
        <w:ind w:left="720" w:hanging="720"/>
        <w:rPr>
          <w:noProof/>
        </w:rPr>
      </w:pPr>
      <w:r w:rsidRPr="00704E40">
        <w:rPr>
          <w:noProof/>
        </w:rPr>
        <w:t>101.</w:t>
      </w:r>
      <w:r w:rsidRPr="00704E40">
        <w:rPr>
          <w:noProof/>
        </w:rPr>
        <w:tab/>
        <w:t>Edzes HT, Samulski ET. The measurement of cross-relaxation effects in the proton NMR spin-lattice relaxation of water in biological systems: Hydrated collagen and muscle. Journal of Magnetic Resonance (1969) 1978;31(2):207-229.</w:t>
      </w:r>
    </w:p>
    <w:p w14:paraId="7E4F0EC0" w14:textId="77777777" w:rsidR="00704E40" w:rsidRPr="00704E40" w:rsidRDefault="00704E40" w:rsidP="00704E40">
      <w:pPr>
        <w:pStyle w:val="EndNoteBibliography"/>
        <w:ind w:left="720" w:hanging="720"/>
        <w:rPr>
          <w:noProof/>
        </w:rPr>
      </w:pPr>
      <w:r w:rsidRPr="00704E40">
        <w:rPr>
          <w:noProof/>
        </w:rPr>
        <w:t>102.</w:t>
      </w:r>
      <w:r w:rsidRPr="00704E40">
        <w:rPr>
          <w:noProof/>
        </w:rPr>
        <w:tab/>
        <w:t>Wolff SD, Balaban RS. Magnetization transfer contrast (MTC) and tissue water proton relaxation in vivo. Magn Reson Med 1989;10(1):135-144.</w:t>
      </w:r>
    </w:p>
    <w:p w14:paraId="39F5E9D1" w14:textId="77777777" w:rsidR="00704E40" w:rsidRPr="00704E40" w:rsidRDefault="00704E40" w:rsidP="00704E40">
      <w:pPr>
        <w:pStyle w:val="EndNoteBibliography"/>
        <w:ind w:left="720" w:hanging="720"/>
        <w:rPr>
          <w:noProof/>
        </w:rPr>
      </w:pPr>
      <w:r w:rsidRPr="00704E40">
        <w:rPr>
          <w:noProof/>
        </w:rPr>
        <w:t>103.</w:t>
      </w:r>
      <w:r w:rsidRPr="00704E40">
        <w:rPr>
          <w:noProof/>
        </w:rPr>
        <w:tab/>
        <w:t>Levesque IR, Pike GB. Characterizing healthy and diseased white matter using quantitative magnetization transfer and multicomponent T(2) relaxometry: A unified view via a four-pool model. Magn Reson Med 2009;62(6):1487-1496.</w:t>
      </w:r>
    </w:p>
    <w:p w14:paraId="2A17B964" w14:textId="77777777" w:rsidR="00704E40" w:rsidRPr="00704E40" w:rsidRDefault="00704E40" w:rsidP="00704E40">
      <w:pPr>
        <w:pStyle w:val="EndNoteBibliography"/>
        <w:ind w:left="720" w:hanging="720"/>
        <w:rPr>
          <w:noProof/>
        </w:rPr>
      </w:pPr>
      <w:r w:rsidRPr="00704E40">
        <w:rPr>
          <w:noProof/>
        </w:rPr>
        <w:t>104.</w:t>
      </w:r>
      <w:r w:rsidRPr="00704E40">
        <w:rPr>
          <w:noProof/>
        </w:rPr>
        <w:tab/>
        <w:t>Dixon WT, Engels H, Castillo M, Sardashti M. Incidental magnetization transfer contrast in standard multislice imaging. Magn Reson Imaging 1990;8(4):417-422.</w:t>
      </w:r>
    </w:p>
    <w:p w14:paraId="6B2FE939" w14:textId="77777777" w:rsidR="00704E40" w:rsidRPr="00704E40" w:rsidRDefault="00704E40" w:rsidP="00704E40">
      <w:pPr>
        <w:pStyle w:val="EndNoteBibliography"/>
        <w:ind w:left="720" w:hanging="720"/>
        <w:rPr>
          <w:noProof/>
        </w:rPr>
      </w:pPr>
      <w:r w:rsidRPr="00704E40">
        <w:rPr>
          <w:noProof/>
        </w:rPr>
        <w:t>105.</w:t>
      </w:r>
      <w:r w:rsidRPr="00704E40">
        <w:rPr>
          <w:noProof/>
        </w:rPr>
        <w:tab/>
        <w:t>Santyr GE. Magnetization transfer effects in multislice MR imaging. Magn Reson Imaging 1993;11(4):521-532.</w:t>
      </w:r>
    </w:p>
    <w:p w14:paraId="28131CE1" w14:textId="77777777" w:rsidR="00704E40" w:rsidRPr="00704E40" w:rsidRDefault="00704E40" w:rsidP="00704E40">
      <w:pPr>
        <w:pStyle w:val="EndNoteBibliography"/>
        <w:ind w:left="720" w:hanging="720"/>
        <w:rPr>
          <w:noProof/>
        </w:rPr>
      </w:pPr>
      <w:r w:rsidRPr="00704E40">
        <w:rPr>
          <w:noProof/>
        </w:rPr>
        <w:t>106.</w:t>
      </w:r>
      <w:r w:rsidRPr="00704E40">
        <w:rPr>
          <w:noProof/>
        </w:rPr>
        <w:tab/>
        <w:t>Berry I, Barker GJ, Barkhof F, Campi A, Dousset V, Franconi J-M, Gass A, Schreiber W, Miller DH, Tofts PS. A multicenter measurement of magnetization transfer ratio in normal white matter. Journal of Magnetic Resonance Imaging 1999;9(3):441-446.</w:t>
      </w:r>
    </w:p>
    <w:p w14:paraId="0047B03F" w14:textId="77777777" w:rsidR="00704E40" w:rsidRPr="00704E40" w:rsidRDefault="00704E40" w:rsidP="00704E40">
      <w:pPr>
        <w:pStyle w:val="EndNoteBibliography"/>
        <w:ind w:left="720" w:hanging="720"/>
        <w:rPr>
          <w:noProof/>
        </w:rPr>
      </w:pPr>
      <w:r w:rsidRPr="00704E40">
        <w:rPr>
          <w:noProof/>
        </w:rPr>
        <w:t>107.</w:t>
      </w:r>
      <w:r w:rsidRPr="00704E40">
        <w:rPr>
          <w:noProof/>
        </w:rPr>
        <w:tab/>
        <w:t>Horsfield MA, Barker GJ, Barkhof F, Miller DH, Thompson AJ, Filippi M. Guidelines for using quantitative magnetization transfer magnetic resonance imaging for monitoring treatment of multiple sclerosis. Journal of Magnetic Resonance Imaging 2003;17(4):389-397.</w:t>
      </w:r>
    </w:p>
    <w:p w14:paraId="5940FF75" w14:textId="77777777" w:rsidR="00704E40" w:rsidRPr="00704E40" w:rsidRDefault="00704E40" w:rsidP="00704E40">
      <w:pPr>
        <w:pStyle w:val="EndNoteBibliography"/>
        <w:ind w:left="720" w:hanging="720"/>
        <w:rPr>
          <w:noProof/>
        </w:rPr>
      </w:pPr>
      <w:r w:rsidRPr="00704E40">
        <w:rPr>
          <w:noProof/>
        </w:rPr>
        <w:t>108.</w:t>
      </w:r>
      <w:r w:rsidRPr="00704E40">
        <w:rPr>
          <w:noProof/>
        </w:rPr>
        <w:tab/>
        <w:t>Barker GJ, Schreiber WG, Gass A, Ranjeva JP, Campi A, Waesberghe JHTMv, Franconi J-M, Watt HC, Tofts PS. A standardised method for measuring magnetisation transfer ratio on MR imagers from different manufacturers—the EuroMT sequence. Magnetic Resonance Materials in Physics, Biology and Medicine 2005;18(2):76-80.</w:t>
      </w:r>
    </w:p>
    <w:p w14:paraId="2D95098B" w14:textId="77777777" w:rsidR="00704E40" w:rsidRPr="00704E40" w:rsidRDefault="00704E40" w:rsidP="00704E40">
      <w:pPr>
        <w:pStyle w:val="EndNoteBibliography"/>
        <w:ind w:left="720" w:hanging="720"/>
        <w:rPr>
          <w:noProof/>
        </w:rPr>
      </w:pPr>
      <w:r w:rsidRPr="00704E40">
        <w:rPr>
          <w:noProof/>
        </w:rPr>
        <w:t>109.</w:t>
      </w:r>
      <w:r w:rsidRPr="00704E40">
        <w:rPr>
          <w:noProof/>
        </w:rPr>
        <w:tab/>
        <w:t>Ropele S, Filippi M, Valsasina P, Korteweg T, Barkhof F, Tofts PS, Samson R, Miller DH, Fazekas F. Assessment and correction of B1-induced errors in magnetization transfer ratio measurements. Magn Reson Med 2005;53(1):134-140.</w:t>
      </w:r>
    </w:p>
    <w:p w14:paraId="499BD9C9" w14:textId="77777777" w:rsidR="00704E40" w:rsidRPr="00704E40" w:rsidRDefault="00704E40" w:rsidP="00704E40">
      <w:pPr>
        <w:pStyle w:val="EndNoteBibliography"/>
        <w:ind w:left="720" w:hanging="720"/>
        <w:rPr>
          <w:noProof/>
        </w:rPr>
      </w:pPr>
      <w:r w:rsidRPr="00704E40">
        <w:rPr>
          <w:noProof/>
        </w:rPr>
        <w:t>110.</w:t>
      </w:r>
      <w:r w:rsidRPr="00704E40">
        <w:rPr>
          <w:noProof/>
        </w:rPr>
        <w:tab/>
        <w:t>Levesque I, Sled JG, Narayanan S, Santos AC, Brass SD, Francis SJ, Arnold DL, Pike GB. The role of edema and demyelination in chronic T1 black holes: a quantitative magnetization transfer study. J Magn Reson Imaging 2005;21(2):103-110.</w:t>
      </w:r>
    </w:p>
    <w:p w14:paraId="7AFEC803" w14:textId="77777777" w:rsidR="00704E40" w:rsidRPr="00704E40" w:rsidRDefault="00704E40" w:rsidP="00704E40">
      <w:pPr>
        <w:pStyle w:val="EndNoteBibliography"/>
        <w:ind w:left="720" w:hanging="720"/>
        <w:rPr>
          <w:noProof/>
        </w:rPr>
      </w:pPr>
      <w:r w:rsidRPr="00704E40">
        <w:rPr>
          <w:noProof/>
        </w:rPr>
        <w:t>111.</w:t>
      </w:r>
      <w:r w:rsidRPr="00704E40">
        <w:rPr>
          <w:noProof/>
        </w:rPr>
        <w:tab/>
        <w:t>Van Waesberghe JHTM, Kamphorst W, De Groot CJA, Van Walderveen MAA, Castelijns JA, Ravid R, Lycklama à Nijeholt GJ, Van Der Valk P, Polman CH, Thompson AJ, Barkhof F. Axonal loss in multiple sclerosis lesions: Magnetic resonance imaging insights into substrates of disability. Annals of Neurology 1999;46(5):747-754.</w:t>
      </w:r>
    </w:p>
    <w:p w14:paraId="1B4C0CAF" w14:textId="77777777" w:rsidR="00704E40" w:rsidRPr="00704E40" w:rsidRDefault="00704E40" w:rsidP="00704E40">
      <w:pPr>
        <w:pStyle w:val="EndNoteBibliography"/>
        <w:ind w:left="720" w:hanging="720"/>
        <w:rPr>
          <w:noProof/>
        </w:rPr>
      </w:pPr>
      <w:r w:rsidRPr="00704E40">
        <w:rPr>
          <w:noProof/>
        </w:rPr>
        <w:t>112.</w:t>
      </w:r>
      <w:r w:rsidRPr="00704E40">
        <w:rPr>
          <w:noProof/>
        </w:rPr>
        <w:tab/>
        <w:t>Dousset V, Gayou A, Brochet B, Caille J-M. Early structural changes in acute MS lesions assessed by serial magnetization transfer studies. Neurology 1998;51(4):1150-1155.</w:t>
      </w:r>
    </w:p>
    <w:p w14:paraId="4F8F5723" w14:textId="77777777" w:rsidR="00704E40" w:rsidRPr="00704E40" w:rsidRDefault="00704E40" w:rsidP="00704E40">
      <w:pPr>
        <w:pStyle w:val="EndNoteBibliography"/>
        <w:ind w:left="720" w:hanging="720"/>
        <w:rPr>
          <w:noProof/>
        </w:rPr>
      </w:pPr>
      <w:r w:rsidRPr="00704E40">
        <w:rPr>
          <w:noProof/>
        </w:rPr>
        <w:t>113.</w:t>
      </w:r>
      <w:r w:rsidRPr="00704E40">
        <w:rPr>
          <w:noProof/>
        </w:rPr>
        <w:tab/>
        <w:t>Chen JT, Collins DL, Atkins HL, Freedman MS, Arnold DL. Magnetization transfer ratio evolution with demyelination and remyelination in multiple sclerosis lesions. Annals of Neurology 2008;63(2):254-262.</w:t>
      </w:r>
    </w:p>
    <w:p w14:paraId="490EB115" w14:textId="77777777" w:rsidR="00704E40" w:rsidRPr="00704E40" w:rsidRDefault="00704E40" w:rsidP="00704E40">
      <w:pPr>
        <w:pStyle w:val="EndNoteBibliography"/>
        <w:ind w:left="720" w:hanging="720"/>
        <w:rPr>
          <w:noProof/>
        </w:rPr>
      </w:pPr>
      <w:r w:rsidRPr="00704E40">
        <w:rPr>
          <w:noProof/>
        </w:rPr>
        <w:t>114.</w:t>
      </w:r>
      <w:r w:rsidRPr="00704E40">
        <w:rPr>
          <w:noProof/>
        </w:rPr>
        <w:tab/>
        <w:t>Altmann DR, Button T, Schmierer K, Hunter K, Tozer DJ, Wheeler-Kingshott CA, Coles A, Miller DH. Sample sizes for lesion magnetisation transfer ratio outcomes in remyelination trials for multiple sclerosis. Multiple Sclerosis and Related Disorders 2014;3(2):237-243.</w:t>
      </w:r>
    </w:p>
    <w:p w14:paraId="53AC4486" w14:textId="77777777" w:rsidR="00704E40" w:rsidRPr="00704E40" w:rsidRDefault="00704E40" w:rsidP="00704E40">
      <w:pPr>
        <w:pStyle w:val="EndNoteBibliography"/>
        <w:ind w:left="720" w:hanging="720"/>
        <w:rPr>
          <w:noProof/>
        </w:rPr>
      </w:pPr>
      <w:r w:rsidRPr="00704E40">
        <w:rPr>
          <w:noProof/>
        </w:rPr>
        <w:t>115.</w:t>
      </w:r>
      <w:r w:rsidRPr="00704E40">
        <w:rPr>
          <w:noProof/>
        </w:rPr>
        <w:tab/>
        <w:t>Traboulsee A, Dehmeshki J, Peters KR, Griffin CM, Brex PA, Silver N, Ciccarrelli O, Chard DT, Barker GJ, Thompson AJ, Miller DH. Disability in multiple sclerosis is related to normal appearing brain tissue MTR histogram abnormalities. Multiple Sclerosis Journal 2003;9(6):566-573.</w:t>
      </w:r>
    </w:p>
    <w:p w14:paraId="12CDB6FA" w14:textId="77777777" w:rsidR="00704E40" w:rsidRPr="00704E40" w:rsidRDefault="00704E40" w:rsidP="00704E40">
      <w:pPr>
        <w:pStyle w:val="EndNoteBibliography"/>
        <w:ind w:left="720" w:hanging="720"/>
        <w:rPr>
          <w:noProof/>
        </w:rPr>
      </w:pPr>
      <w:r w:rsidRPr="00704E40">
        <w:rPr>
          <w:noProof/>
        </w:rPr>
        <w:t>116.</w:t>
      </w:r>
      <w:r w:rsidRPr="00704E40">
        <w:rPr>
          <w:noProof/>
        </w:rPr>
        <w:tab/>
        <w:t>Mangia S, Carpenter AF, Tyan AE, Eberly LE, Garwood M, Michaeli S. Magnetization transfer and adiabatic T1rho MRI reveal abnormalities in normal-appearing white matter of subjects with multiple sclerosis. Mult Scler 2014;20(8):1066-1073.</w:t>
      </w:r>
    </w:p>
    <w:p w14:paraId="78F156AE" w14:textId="77777777" w:rsidR="00704E40" w:rsidRPr="00704E40" w:rsidRDefault="00704E40" w:rsidP="00704E40">
      <w:pPr>
        <w:pStyle w:val="EndNoteBibliography"/>
        <w:ind w:left="720" w:hanging="720"/>
        <w:rPr>
          <w:noProof/>
        </w:rPr>
      </w:pPr>
      <w:r w:rsidRPr="00704E40">
        <w:rPr>
          <w:noProof/>
        </w:rPr>
        <w:t>117.</w:t>
      </w:r>
      <w:r w:rsidRPr="00704E40">
        <w:rPr>
          <w:noProof/>
        </w:rPr>
        <w:tab/>
        <w:t>Vrenken H, Pouwels PJ, Ropele S, Knol DL, Geurts JJ, Polman CH, Barkhof F, Castelijns JA. Magnetization transfer ratio measurement in multiple sclerosis normal-appearing brain tissue: limited differences with controls but relationships with clinical and MR measures of disease. Mult Scler 2007;13(6):708-716.</w:t>
      </w:r>
    </w:p>
    <w:p w14:paraId="5D974473" w14:textId="77777777" w:rsidR="00704E40" w:rsidRPr="00704E40" w:rsidRDefault="00704E40" w:rsidP="00704E40">
      <w:pPr>
        <w:pStyle w:val="EndNoteBibliography"/>
        <w:ind w:left="720" w:hanging="720"/>
        <w:rPr>
          <w:noProof/>
        </w:rPr>
      </w:pPr>
      <w:r w:rsidRPr="00704E40">
        <w:rPr>
          <w:noProof/>
        </w:rPr>
        <w:t>118.</w:t>
      </w:r>
      <w:r w:rsidRPr="00704E40">
        <w:rPr>
          <w:noProof/>
        </w:rPr>
        <w:tab/>
        <w:t>Fisniku LK, Altmann DR, Cercignani M, Tozer DJ, Chard DT, Jackson JS, Miszkiel KA, Schmierer K, Thompson AJ, Miller DH. Magnetization transfer ratio abnormalities reflect clinically relevant grey matter damage in multiple sclerosis. Mult Scler 2009;15(6):668-677.</w:t>
      </w:r>
    </w:p>
    <w:p w14:paraId="0F29D7B5" w14:textId="77777777" w:rsidR="00704E40" w:rsidRPr="00704E40" w:rsidRDefault="00704E40" w:rsidP="00704E40">
      <w:pPr>
        <w:pStyle w:val="EndNoteBibliography"/>
        <w:ind w:left="720" w:hanging="720"/>
        <w:rPr>
          <w:noProof/>
        </w:rPr>
      </w:pPr>
      <w:r w:rsidRPr="00704E40">
        <w:rPr>
          <w:noProof/>
        </w:rPr>
        <w:t>119.</w:t>
      </w:r>
      <w:r w:rsidRPr="00704E40">
        <w:rPr>
          <w:noProof/>
        </w:rPr>
        <w:tab/>
        <w:t>Chen JT, Collins DL, Freedman MS, Atkins HL, Arnold DL, Canadian MSBMTSG. Local magnetization transfer ratio signal inhomogeneity is related to subsequent change in MTR in lesions and normal-appearing white-matter of multiple sclerosis patients. Neuroimage 2005;25(4):1272-1278.</w:t>
      </w:r>
    </w:p>
    <w:p w14:paraId="5344EBC2" w14:textId="77777777" w:rsidR="00704E40" w:rsidRPr="00704E40" w:rsidRDefault="00704E40" w:rsidP="00704E40">
      <w:pPr>
        <w:pStyle w:val="EndNoteBibliography"/>
        <w:ind w:left="720" w:hanging="720"/>
        <w:rPr>
          <w:noProof/>
        </w:rPr>
      </w:pPr>
      <w:r w:rsidRPr="00704E40">
        <w:rPr>
          <w:noProof/>
        </w:rPr>
        <w:t>120.</w:t>
      </w:r>
      <w:r w:rsidRPr="00704E40">
        <w:rPr>
          <w:noProof/>
        </w:rPr>
        <w:tab/>
        <w:t>Crespy L, Zaaraoui W, Lemaire M, Rico A, Faivre A, Reuter F, Malikova I, Confort-Gouny S, Cozzone PJ, Pelletier J, Ranjeva JP, Audoin B. Prevalence of grey matter pathology in early multiple sclerosis assessed by magnetization transfer ratio imaging. PLoS One 2011;6(9):e24969.</w:t>
      </w:r>
    </w:p>
    <w:p w14:paraId="16154360" w14:textId="77777777" w:rsidR="00704E40" w:rsidRPr="00704E40" w:rsidRDefault="00704E40" w:rsidP="00704E40">
      <w:pPr>
        <w:pStyle w:val="EndNoteBibliography"/>
        <w:ind w:left="720" w:hanging="720"/>
        <w:rPr>
          <w:noProof/>
        </w:rPr>
      </w:pPr>
      <w:r w:rsidRPr="00704E40">
        <w:rPr>
          <w:noProof/>
        </w:rPr>
        <w:t>121.</w:t>
      </w:r>
      <w:r w:rsidRPr="00704E40">
        <w:rPr>
          <w:noProof/>
        </w:rPr>
        <w:tab/>
        <w:t>Audoin B, Ranjeva J-P, Duong MVA, Ibarrola D, Malikova I, Confort-Gouny S, Soulier E, Viout P, Ali-Chérif A, Pelletier J, Cozzone PJ. Voxel-based analysis of MTR images: A method to locate gray matter abnormalities in patients at the earliest stage of multiple sclerosis. Journal of Magnetic Resonance Imaging 2004;20(5):765-771.</w:t>
      </w:r>
    </w:p>
    <w:p w14:paraId="48C681CE" w14:textId="77777777" w:rsidR="00704E40" w:rsidRPr="00704E40" w:rsidRDefault="00704E40" w:rsidP="00704E40">
      <w:pPr>
        <w:pStyle w:val="EndNoteBibliography"/>
        <w:ind w:left="720" w:hanging="720"/>
        <w:rPr>
          <w:noProof/>
        </w:rPr>
      </w:pPr>
      <w:r w:rsidRPr="00704E40">
        <w:rPr>
          <w:noProof/>
        </w:rPr>
        <w:t>122.</w:t>
      </w:r>
      <w:r w:rsidRPr="00704E40">
        <w:rPr>
          <w:noProof/>
        </w:rPr>
        <w:tab/>
        <w:t>Richert ND, Ostuni JL, Bash CN, Leist TP, McFarland HF, Frank JA. Interferon beta-1b and intravenous methylprednisolone promote lesion recovery in multiple sclerosis. Multiple Sclerosis Journal 2001;7(1):49-58.</w:t>
      </w:r>
    </w:p>
    <w:p w14:paraId="026EA411" w14:textId="77777777" w:rsidR="00704E40" w:rsidRPr="00704E40" w:rsidRDefault="00704E40" w:rsidP="00704E40">
      <w:pPr>
        <w:pStyle w:val="EndNoteBibliography"/>
        <w:ind w:left="720" w:hanging="720"/>
        <w:rPr>
          <w:noProof/>
        </w:rPr>
      </w:pPr>
      <w:r w:rsidRPr="00704E40">
        <w:rPr>
          <w:noProof/>
        </w:rPr>
        <w:t>123.</w:t>
      </w:r>
      <w:r w:rsidRPr="00704E40">
        <w:rPr>
          <w:noProof/>
        </w:rPr>
        <w:tab/>
        <w:t>Kita M, Goodkin DE, Bacchetti P, Waubant E, Nelson SJ, Majumdar S. Magnetization transfer ratio in new MS lesions before and during therapy with IFNβ-1a. Neurology 2000;54(9):1741-1745.</w:t>
      </w:r>
    </w:p>
    <w:p w14:paraId="6998C6B0" w14:textId="77777777" w:rsidR="00704E40" w:rsidRPr="00704E40" w:rsidRDefault="00704E40" w:rsidP="00704E40">
      <w:pPr>
        <w:pStyle w:val="EndNoteBibliography"/>
        <w:ind w:left="720" w:hanging="720"/>
        <w:rPr>
          <w:noProof/>
        </w:rPr>
      </w:pPr>
      <w:r w:rsidRPr="00704E40">
        <w:rPr>
          <w:noProof/>
        </w:rPr>
        <w:t>124.</w:t>
      </w:r>
      <w:r w:rsidRPr="00704E40">
        <w:rPr>
          <w:noProof/>
        </w:rPr>
        <w:tab/>
        <w:t>Button T, Altmann D, Tozer D, Dalton C, Hunter K, Compston A, Coles A, Miller D. Magnetization transfer imaging in multiple sclerosis treated with alemtuzumab. Mult Scler 2013;19(2):241-244.</w:t>
      </w:r>
    </w:p>
    <w:p w14:paraId="250B35B8" w14:textId="77777777" w:rsidR="00704E40" w:rsidRPr="00704E40" w:rsidRDefault="00704E40" w:rsidP="00704E40">
      <w:pPr>
        <w:pStyle w:val="EndNoteBibliography"/>
        <w:ind w:left="720" w:hanging="720"/>
        <w:rPr>
          <w:noProof/>
        </w:rPr>
      </w:pPr>
      <w:r w:rsidRPr="00704E40">
        <w:rPr>
          <w:noProof/>
        </w:rPr>
        <w:t>125.</w:t>
      </w:r>
      <w:r w:rsidRPr="00704E40">
        <w:rPr>
          <w:noProof/>
        </w:rPr>
        <w:tab/>
        <w:t>Tao Y, Zhang X, Zivadinov R, Dwyer MG, Kennedy C, Bergsland N, Ramasamy D, Durfee J, Hojnacki D, Hayward B, Dangond F, Weinstock-Guttman B, Markovic-Plese S. Immunologic and MRI markers of the therapeutic effect of IFN-beta-1a in relapsing-remitting MS. Neurol Neuroimmunol Neuroinflamm 2015;2(6):e176.</w:t>
      </w:r>
    </w:p>
    <w:p w14:paraId="3A188DEA" w14:textId="77777777" w:rsidR="00704E40" w:rsidRPr="00704E40" w:rsidRDefault="00704E40" w:rsidP="00704E40">
      <w:pPr>
        <w:pStyle w:val="EndNoteBibliography"/>
        <w:ind w:left="720" w:hanging="720"/>
        <w:rPr>
          <w:noProof/>
        </w:rPr>
      </w:pPr>
      <w:r w:rsidRPr="00704E40">
        <w:rPr>
          <w:noProof/>
        </w:rPr>
        <w:t>126.</w:t>
      </w:r>
      <w:r w:rsidRPr="00704E40">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5B091B14" w14:textId="77777777" w:rsidR="00704E40" w:rsidRPr="00704E40" w:rsidRDefault="00704E40" w:rsidP="00704E40">
      <w:pPr>
        <w:pStyle w:val="EndNoteBibliography"/>
        <w:ind w:left="720" w:hanging="720"/>
        <w:rPr>
          <w:noProof/>
        </w:rPr>
      </w:pPr>
      <w:r w:rsidRPr="00704E40">
        <w:rPr>
          <w:noProof/>
        </w:rPr>
        <w:t>127.</w:t>
      </w:r>
      <w:r w:rsidRPr="00704E40">
        <w:rPr>
          <w:noProof/>
        </w:rPr>
        <w:tab/>
        <w:t>Antosik-Biernacka A, Peuskens H, De Hert M, Peuskens J, Sunaert S, Van Hecke P, Goraj B. Magnetization transfer imaging in chronic schizophrenia. Med Sci Monit 2006;12(4):MT17-21.</w:t>
      </w:r>
    </w:p>
    <w:p w14:paraId="0760BCA4" w14:textId="77777777" w:rsidR="00704E40" w:rsidRPr="00704E40" w:rsidRDefault="00704E40" w:rsidP="00704E40">
      <w:pPr>
        <w:pStyle w:val="EndNoteBibliography"/>
        <w:ind w:left="720" w:hanging="720"/>
        <w:rPr>
          <w:noProof/>
        </w:rPr>
      </w:pPr>
      <w:r w:rsidRPr="00704E40">
        <w:rPr>
          <w:noProof/>
        </w:rPr>
        <w:t>128.</w:t>
      </w:r>
      <w:r w:rsidRPr="00704E40">
        <w:rPr>
          <w:noProof/>
        </w:rPr>
        <w:tab/>
        <w:t>Ge Y, Kolson DL, Babb JS, Mannon LJ, Grossman RI. Whole brain imaging of HIV-infected patients: quantitative analysis of magnetization transfer ratio histogram and fractional brain volume. AJNR Am J Neuroradiol 2003;24(1):82-87.</w:t>
      </w:r>
    </w:p>
    <w:p w14:paraId="2531820C" w14:textId="77777777" w:rsidR="00704E40" w:rsidRPr="00704E40" w:rsidRDefault="00704E40" w:rsidP="00704E40">
      <w:pPr>
        <w:pStyle w:val="EndNoteBibliography"/>
        <w:ind w:left="720" w:hanging="720"/>
        <w:rPr>
          <w:noProof/>
        </w:rPr>
      </w:pPr>
      <w:r w:rsidRPr="00704E40">
        <w:rPr>
          <w:noProof/>
        </w:rPr>
        <w:t>129.</w:t>
      </w:r>
      <w:r w:rsidRPr="00704E40">
        <w:rPr>
          <w:noProof/>
        </w:rPr>
        <w:tab/>
        <w:t>Fornari E, Maeder P, Meuli R, Ghika J, Knyazeva MG. Demyelination of superficial white matter in early Alzheimer's disease: a magnetization transfer imaging study. Neurobiol Aging 2012;33(2):428 e427-419.</w:t>
      </w:r>
    </w:p>
    <w:p w14:paraId="7756CF1D" w14:textId="77777777" w:rsidR="00704E40" w:rsidRPr="00704E40" w:rsidRDefault="00704E40" w:rsidP="00704E40">
      <w:pPr>
        <w:pStyle w:val="EndNoteBibliography"/>
        <w:ind w:left="720" w:hanging="720"/>
        <w:rPr>
          <w:noProof/>
        </w:rPr>
      </w:pPr>
      <w:r w:rsidRPr="00704E40">
        <w:rPr>
          <w:noProof/>
        </w:rPr>
        <w:t>130.</w:t>
      </w:r>
      <w:r w:rsidRPr="00704E40">
        <w:rPr>
          <w:noProof/>
        </w:rPr>
        <w:tab/>
        <w:t>Chen Z, Zhang H, Jia Z, Zhong J, Huang X, Du M, Chen L, Kuang W, Sweeney JA, Gong Q. Magnetization transfer imaging of suicidal patients with major depressive disorder. Sci Rep 2015;5:9670.</w:t>
      </w:r>
    </w:p>
    <w:p w14:paraId="585473AF" w14:textId="77777777" w:rsidR="00704E40" w:rsidRPr="00704E40" w:rsidRDefault="00704E40" w:rsidP="00704E40">
      <w:pPr>
        <w:pStyle w:val="EndNoteBibliography"/>
        <w:ind w:left="720" w:hanging="720"/>
        <w:rPr>
          <w:noProof/>
        </w:rPr>
      </w:pPr>
      <w:r w:rsidRPr="00704E40">
        <w:rPr>
          <w:noProof/>
        </w:rPr>
        <w:t>131.</w:t>
      </w:r>
      <w:r w:rsidRPr="00704E40">
        <w:rPr>
          <w:noProof/>
        </w:rPr>
        <w:tab/>
        <w:t>Helms G, Dathe H, Kallenberg K, Dechent P. High-resolution maps of magnetization transfer with inherent correction for RF inhomogeneity and T1 relaxation obtained from 3D FLASH MRI. Magnetic Resonance in Medicine 2008;60(6):1396-1407.</w:t>
      </w:r>
    </w:p>
    <w:p w14:paraId="3AE6ECFF" w14:textId="77777777" w:rsidR="00704E40" w:rsidRPr="00704E40" w:rsidRDefault="00704E40" w:rsidP="00704E40">
      <w:pPr>
        <w:pStyle w:val="EndNoteBibliography"/>
        <w:ind w:left="720" w:hanging="720"/>
        <w:rPr>
          <w:noProof/>
        </w:rPr>
      </w:pPr>
      <w:r w:rsidRPr="00704E40">
        <w:rPr>
          <w:noProof/>
        </w:rPr>
        <w:t>132.</w:t>
      </w:r>
      <w:r w:rsidRPr="00704E40">
        <w:rPr>
          <w:noProof/>
        </w:rPr>
        <w:tab/>
        <w:t>Helms G, Dathe H, Kallenberg K, Dechent P. High-resolution maps of magnetization transfer with inherent correction for Rf inhomogeneity and T-1 relaxation obtained from 3D FLASH MRI (vol 60, pg 1396, 2008). Magnetic Resonance in Medicine 2010;64(6):1856-1856.</w:t>
      </w:r>
    </w:p>
    <w:p w14:paraId="481EC61B" w14:textId="77777777" w:rsidR="00704E40" w:rsidRPr="00704E40" w:rsidRDefault="00704E40" w:rsidP="00704E40">
      <w:pPr>
        <w:pStyle w:val="EndNoteBibliography"/>
        <w:ind w:left="720" w:hanging="720"/>
        <w:rPr>
          <w:noProof/>
        </w:rPr>
      </w:pPr>
      <w:r w:rsidRPr="00704E40">
        <w:rPr>
          <w:noProof/>
        </w:rPr>
        <w:t>133.</w:t>
      </w:r>
      <w:r w:rsidRPr="00704E40">
        <w:rPr>
          <w:noProof/>
        </w:rPr>
        <w:tab/>
        <w:t>Lema A, Bishop C, Malik O, Mattoscio M, Ali R, Nicholas R, Muraro PA, Matthews PM, Waldman AD, Newbould RD. A Comparison of Magnetization Transfer Methods to Assess Brain and Cervical Cord Microstructure in Multiple Sclerosis. Journal of Neuroimaging 2017;27(2):221-226.</w:t>
      </w:r>
    </w:p>
    <w:p w14:paraId="5FA2E0FC" w14:textId="77777777" w:rsidR="00704E40" w:rsidRPr="00704E40" w:rsidRDefault="00704E40" w:rsidP="00704E40">
      <w:pPr>
        <w:pStyle w:val="EndNoteBibliography"/>
        <w:ind w:left="720" w:hanging="720"/>
        <w:rPr>
          <w:noProof/>
        </w:rPr>
      </w:pPr>
      <w:r w:rsidRPr="00704E40">
        <w:rPr>
          <w:noProof/>
        </w:rPr>
        <w:t>134.</w:t>
      </w:r>
      <w:r w:rsidRPr="00704E40">
        <w:rPr>
          <w:noProof/>
        </w:rPr>
        <w:tab/>
        <w:t>Campbell JSW, Leppert IR, Narayanan S, Boudreau M, Duval T, Cohen-Adad J, Pike GB, Stikov N. Promise and pitfalls of g-ratio estimation with MRI. NeuroImage 2017.</w:t>
      </w:r>
    </w:p>
    <w:p w14:paraId="069E01F6" w14:textId="77777777" w:rsidR="00704E40" w:rsidRPr="00704E40" w:rsidRDefault="00704E40" w:rsidP="00704E40">
      <w:pPr>
        <w:pStyle w:val="EndNoteBibliography"/>
        <w:ind w:left="720" w:hanging="720"/>
        <w:rPr>
          <w:noProof/>
        </w:rPr>
      </w:pPr>
      <w:r w:rsidRPr="00704E40">
        <w:rPr>
          <w:noProof/>
        </w:rPr>
        <w:t>135.</w:t>
      </w:r>
      <w:r w:rsidRPr="00704E40">
        <w:rPr>
          <w:noProof/>
        </w:rPr>
        <w:tab/>
        <w:t>Mohammadi S, Carey D, Dick F, Diedrichsen J, Sereno MI, Reisert M, Callaghan MF, Weiskopf N. Whole-Brain In-vivo Measurements of the Axonal G-Ratio in a Group of 37 Healthy Volunteers. Frontiers in Neuroscience 2015;9(441).</w:t>
      </w:r>
    </w:p>
    <w:p w14:paraId="76BDE8BF" w14:textId="77777777" w:rsidR="00704E40" w:rsidRPr="00704E40" w:rsidRDefault="00704E40" w:rsidP="00704E40">
      <w:pPr>
        <w:pStyle w:val="EndNoteBibliography"/>
        <w:ind w:left="720" w:hanging="720"/>
        <w:rPr>
          <w:noProof/>
        </w:rPr>
      </w:pPr>
      <w:r w:rsidRPr="00704E40">
        <w:rPr>
          <w:noProof/>
        </w:rPr>
        <w:t>136.</w:t>
      </w:r>
      <w:r w:rsidRPr="00704E40">
        <w:rPr>
          <w:noProof/>
        </w:rPr>
        <w:tab/>
        <w:t>Helms G, Draganski B, Frackowiak R, Ashburner J, Weiskopf N. Improved segmentation of deep brain grey matter structures using magnetization transfer (MT) parameter maps. NeuroImage 2009;47(1):194-198.</w:t>
      </w:r>
    </w:p>
    <w:p w14:paraId="6E96D1EF" w14:textId="77777777" w:rsidR="00704E40" w:rsidRPr="00704E40" w:rsidRDefault="00704E40" w:rsidP="00704E40">
      <w:pPr>
        <w:pStyle w:val="EndNoteBibliography"/>
        <w:ind w:left="720" w:hanging="720"/>
        <w:rPr>
          <w:noProof/>
        </w:rPr>
      </w:pPr>
      <w:r w:rsidRPr="00704E40">
        <w:rPr>
          <w:noProof/>
        </w:rPr>
        <w:t>137.</w:t>
      </w:r>
      <w:r w:rsidRPr="00704E40">
        <w:rPr>
          <w:noProof/>
        </w:rPr>
        <w:tab/>
        <w:t>Helms G. Volume correction for edema in single-volume proton MR spectroscopy of contrast-enhancing multiple sclerosis lesions. Magn Reson Med 2001;46(2):256-263.</w:t>
      </w:r>
    </w:p>
    <w:p w14:paraId="2B00A30E" w14:textId="77777777" w:rsidR="00704E40" w:rsidRPr="00704E40" w:rsidRDefault="00704E40" w:rsidP="00704E40">
      <w:pPr>
        <w:pStyle w:val="EndNoteBibliography"/>
        <w:ind w:left="720" w:hanging="720"/>
        <w:rPr>
          <w:noProof/>
        </w:rPr>
      </w:pPr>
      <w:r w:rsidRPr="00704E40">
        <w:rPr>
          <w:noProof/>
        </w:rPr>
        <w:t>138.</w:t>
      </w:r>
      <w:r w:rsidRPr="00704E40">
        <w:rPr>
          <w:noProof/>
        </w:rPr>
        <w:tab/>
        <w:t>Solomon I. Relaxation Processes in a System of Two Spins. Physical Review 1955;99(2):559-565.</w:t>
      </w:r>
    </w:p>
    <w:p w14:paraId="527C12D9" w14:textId="77777777" w:rsidR="00704E40" w:rsidRPr="00704E40" w:rsidRDefault="00704E40" w:rsidP="00704E40">
      <w:pPr>
        <w:pStyle w:val="EndNoteBibliography"/>
        <w:ind w:left="720" w:hanging="720"/>
        <w:rPr>
          <w:noProof/>
        </w:rPr>
      </w:pPr>
      <w:r w:rsidRPr="00704E40">
        <w:rPr>
          <w:noProof/>
        </w:rPr>
        <w:t>139.</w:t>
      </w:r>
      <w:r w:rsidRPr="00704E40">
        <w:rPr>
          <w:noProof/>
        </w:rPr>
        <w:tab/>
        <w:t>Bloembergen N, Shapiro S, Pershan PS, Artman JO. Cross-Relaxation in Spin Systems. Physical Review 1959;114(2):445-459.</w:t>
      </w:r>
    </w:p>
    <w:p w14:paraId="7CEBE299" w14:textId="77777777" w:rsidR="00704E40" w:rsidRPr="00704E40" w:rsidRDefault="00704E40" w:rsidP="00704E40">
      <w:pPr>
        <w:pStyle w:val="EndNoteBibliography"/>
        <w:ind w:left="720" w:hanging="720"/>
        <w:rPr>
          <w:noProof/>
        </w:rPr>
      </w:pPr>
      <w:r w:rsidRPr="00704E40">
        <w:rPr>
          <w:noProof/>
        </w:rPr>
        <w:t>140.</w:t>
      </w:r>
      <w:r w:rsidRPr="00704E40">
        <w:rPr>
          <w:noProof/>
        </w:rPr>
        <w:tab/>
        <w:t>Henkelman RM, Huang X, Xiang QS, Stanisz GJ, Swanson SD, Bronskill MJ. Quantitative interpretation of magnetization transfer. Magn Reson Med 1993;29(6):759-766.</w:t>
      </w:r>
    </w:p>
    <w:p w14:paraId="00610AA3" w14:textId="77777777" w:rsidR="00704E40" w:rsidRPr="00704E40" w:rsidRDefault="00704E40" w:rsidP="00704E40">
      <w:pPr>
        <w:pStyle w:val="EndNoteBibliography"/>
        <w:ind w:left="720" w:hanging="720"/>
        <w:rPr>
          <w:noProof/>
        </w:rPr>
      </w:pPr>
      <w:r w:rsidRPr="00704E40">
        <w:rPr>
          <w:noProof/>
        </w:rPr>
        <w:t>141.</w:t>
      </w:r>
      <w:r w:rsidRPr="00704E40">
        <w:rPr>
          <w:noProof/>
        </w:rPr>
        <w:tab/>
        <w:t>Sled JG, Pike GB. Quantitative interpretation of magnetization transfer in spoiled gradient echo MRI sequences. Journal of Magnetic Resonance 2000;145(1):24-36.</w:t>
      </w:r>
    </w:p>
    <w:p w14:paraId="25E1B6DB" w14:textId="77777777" w:rsidR="00704E40" w:rsidRPr="00704E40" w:rsidRDefault="00704E40" w:rsidP="00704E40">
      <w:pPr>
        <w:pStyle w:val="EndNoteBibliography"/>
        <w:ind w:left="720" w:hanging="720"/>
        <w:rPr>
          <w:noProof/>
        </w:rPr>
      </w:pPr>
      <w:r w:rsidRPr="00704E40">
        <w:rPr>
          <w:noProof/>
        </w:rPr>
        <w:t>142.</w:t>
      </w:r>
      <w:r w:rsidRPr="00704E40">
        <w:rPr>
          <w:noProof/>
        </w:rPr>
        <w:tab/>
        <w:t>Sled JG, Pike GB. Quantitative imaging of magnetization transfer exchange and relaxation properties in vivo using MRI. Magn Reson Med 2001;46(5):923-931.</w:t>
      </w:r>
    </w:p>
    <w:p w14:paraId="5F30A668" w14:textId="77777777" w:rsidR="00704E40" w:rsidRPr="00704E40" w:rsidRDefault="00704E40" w:rsidP="00704E40">
      <w:pPr>
        <w:pStyle w:val="EndNoteBibliography"/>
        <w:ind w:left="720" w:hanging="720"/>
        <w:rPr>
          <w:noProof/>
        </w:rPr>
      </w:pPr>
      <w:r w:rsidRPr="00704E40">
        <w:rPr>
          <w:noProof/>
        </w:rPr>
        <w:t>143.</w:t>
      </w:r>
      <w:r w:rsidRPr="00704E40">
        <w:rPr>
          <w:noProof/>
        </w:rPr>
        <w:tab/>
        <w:t>Morrison C, Henkelman RM. A model for magnetization transfer in tissues. Magn Reson Med 1995;33(4):475-482.</w:t>
      </w:r>
    </w:p>
    <w:p w14:paraId="686CCA81" w14:textId="77777777" w:rsidR="00704E40" w:rsidRPr="00704E40" w:rsidRDefault="00704E40" w:rsidP="00704E40">
      <w:pPr>
        <w:pStyle w:val="EndNoteBibliography"/>
        <w:ind w:left="720" w:hanging="720"/>
        <w:rPr>
          <w:noProof/>
        </w:rPr>
      </w:pPr>
      <w:r w:rsidRPr="00704E40">
        <w:rPr>
          <w:noProof/>
        </w:rPr>
        <w:t>144.</w:t>
      </w:r>
      <w:r w:rsidRPr="00704E40">
        <w:rPr>
          <w:noProof/>
        </w:rPr>
        <w:tab/>
        <w:t>Hu BS, Conolly SM, Wright GA, Nishimura DG, Macovski A. Pulsed saturation transfer contrast. Magnetic Resonance in Medicine 1992;26(2):231-240.</w:t>
      </w:r>
    </w:p>
    <w:p w14:paraId="30A1B831" w14:textId="77777777" w:rsidR="00704E40" w:rsidRPr="00704E40" w:rsidRDefault="00704E40" w:rsidP="00704E40">
      <w:pPr>
        <w:pStyle w:val="EndNoteBibliography"/>
        <w:ind w:left="720" w:hanging="720"/>
        <w:rPr>
          <w:noProof/>
        </w:rPr>
      </w:pPr>
      <w:r w:rsidRPr="00704E40">
        <w:rPr>
          <w:noProof/>
        </w:rPr>
        <w:t>145.</w:t>
      </w:r>
      <w:r w:rsidRPr="00704E40">
        <w:rPr>
          <w:noProof/>
        </w:rPr>
        <w:tab/>
        <w:t>Pike GB, Glover GH, Hu BS, Enzmann DR. Pulsed magnetization transfer spin-echo MR imaging. Journal of Magnetic Resonance Imaging 1993;3(3):531-539.</w:t>
      </w:r>
    </w:p>
    <w:p w14:paraId="4723F6E8" w14:textId="77777777" w:rsidR="00704E40" w:rsidRPr="00704E40" w:rsidRDefault="00704E40" w:rsidP="00704E40">
      <w:pPr>
        <w:pStyle w:val="EndNoteBibliography"/>
        <w:ind w:left="720" w:hanging="720"/>
        <w:rPr>
          <w:noProof/>
        </w:rPr>
      </w:pPr>
      <w:r w:rsidRPr="00704E40">
        <w:rPr>
          <w:noProof/>
        </w:rPr>
        <w:t>146.</w:t>
      </w:r>
      <w:r w:rsidRPr="00704E40">
        <w:rPr>
          <w:noProof/>
        </w:rPr>
        <w:tab/>
        <w:t>Listerud J. Off-resonance pulsed magnetization transfer in clinical MR imaging: Optimization by an analysis of transients. Magnetic Resonance in Medicine 1997;37(5):693-705.</w:t>
      </w:r>
    </w:p>
    <w:p w14:paraId="49C40A95" w14:textId="77777777" w:rsidR="00704E40" w:rsidRPr="00704E40" w:rsidRDefault="00704E40" w:rsidP="00704E40">
      <w:pPr>
        <w:pStyle w:val="EndNoteBibliography"/>
        <w:ind w:left="720" w:hanging="720"/>
        <w:rPr>
          <w:noProof/>
        </w:rPr>
      </w:pPr>
      <w:r w:rsidRPr="00704E40">
        <w:rPr>
          <w:noProof/>
        </w:rPr>
        <w:t>147.</w:t>
      </w:r>
      <w:r w:rsidRPr="00704E40">
        <w:rPr>
          <w:noProof/>
        </w:rPr>
        <w:tab/>
        <w:t>Ramani A, Dalton C, Miller DH, Tofts PS, Barker GJ. Precise estimate of fundamental in-vivo MT parameters in human brain in clinically feasible times. Magn Reson Imaging 2002;20(10):721-731.</w:t>
      </w:r>
    </w:p>
    <w:p w14:paraId="00D6C9FA" w14:textId="77777777" w:rsidR="00704E40" w:rsidRPr="00704E40" w:rsidRDefault="00704E40" w:rsidP="00704E40">
      <w:pPr>
        <w:pStyle w:val="EndNoteBibliography"/>
        <w:ind w:left="720" w:hanging="720"/>
        <w:rPr>
          <w:noProof/>
        </w:rPr>
      </w:pPr>
      <w:r w:rsidRPr="00704E40">
        <w:rPr>
          <w:noProof/>
        </w:rPr>
        <w:t>148.</w:t>
      </w:r>
      <w:r w:rsidRPr="00704E40">
        <w:rPr>
          <w:noProof/>
        </w:rPr>
        <w:tab/>
        <w:t>Yarnykh VL. Pulsed Z-spectroscopic imaging of cross-relaxation parameters in tissues for human MRI: theory and clinical applications. Magn Reson Med 2002;47(5):929-939.</w:t>
      </w:r>
    </w:p>
    <w:p w14:paraId="4B0F391C" w14:textId="77777777" w:rsidR="00704E40" w:rsidRPr="00704E40" w:rsidRDefault="00704E40" w:rsidP="00704E40">
      <w:pPr>
        <w:pStyle w:val="EndNoteBibliography"/>
        <w:ind w:left="720" w:hanging="720"/>
        <w:rPr>
          <w:noProof/>
        </w:rPr>
      </w:pPr>
      <w:r w:rsidRPr="00704E40">
        <w:rPr>
          <w:noProof/>
        </w:rPr>
        <w:t>149.</w:t>
      </w:r>
      <w:r w:rsidRPr="00704E40">
        <w:rPr>
          <w:noProof/>
        </w:rPr>
        <w:tab/>
        <w:t>Portnoy S, Stanisz GJ. Modeling pulsed magnetization transfer. Magn Reson Med 2007;58(1):144-155.</w:t>
      </w:r>
    </w:p>
    <w:p w14:paraId="220ED758" w14:textId="77777777" w:rsidR="00704E40" w:rsidRPr="00704E40" w:rsidRDefault="00704E40" w:rsidP="00704E40">
      <w:pPr>
        <w:pStyle w:val="EndNoteBibliography"/>
        <w:ind w:left="720" w:hanging="720"/>
        <w:rPr>
          <w:noProof/>
        </w:rPr>
      </w:pPr>
      <w:r w:rsidRPr="00704E40">
        <w:rPr>
          <w:noProof/>
        </w:rPr>
        <w:t>150.</w:t>
      </w:r>
      <w:r w:rsidRPr="00704E40">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2015;44A(5):263-277.</w:t>
      </w:r>
    </w:p>
    <w:p w14:paraId="2E6806B0" w14:textId="77777777" w:rsidR="00704E40" w:rsidRPr="00704E40" w:rsidRDefault="00704E40" w:rsidP="00704E40">
      <w:pPr>
        <w:pStyle w:val="EndNoteBibliography"/>
        <w:ind w:left="720" w:hanging="720"/>
        <w:rPr>
          <w:noProof/>
        </w:rPr>
      </w:pPr>
      <w:r w:rsidRPr="00704E40">
        <w:rPr>
          <w:noProof/>
        </w:rPr>
        <w:t>151.</w:t>
      </w:r>
      <w:r w:rsidRPr="00704E40">
        <w:rPr>
          <w:noProof/>
        </w:rPr>
        <w:tab/>
        <w:t>Levesque IR, Giacomini PS, Narayanan S, Ribeiro LT, Sled JG, Arnold DL, Pike GB. Quantitative magnetization transfer and myelin water imaging of the evolution of acute multiple sclerosis lesions. Magn Reson Med 2010;63(3):633-640.</w:t>
      </w:r>
    </w:p>
    <w:p w14:paraId="67D55EDC" w14:textId="77777777" w:rsidR="00704E40" w:rsidRPr="00704E40" w:rsidRDefault="00704E40" w:rsidP="00704E40">
      <w:pPr>
        <w:pStyle w:val="EndNoteBibliography"/>
        <w:ind w:left="720" w:hanging="720"/>
        <w:rPr>
          <w:noProof/>
        </w:rPr>
      </w:pPr>
      <w:r w:rsidRPr="00704E40">
        <w:rPr>
          <w:noProof/>
        </w:rPr>
        <w:t>152.</w:t>
      </w:r>
      <w:r w:rsidRPr="00704E40">
        <w:rPr>
          <w:noProof/>
        </w:rPr>
        <w:tab/>
        <w:t>Sled JG, Levesque I, Santos AC, Francis SJ, Narayanan S, Brass SD, Arnold DL, Pike GB. Regional variations in normal brain shown by quantitative magnetization transfer imaging. Magnetic Resonance in Medicine 2004;51(2):299-303.</w:t>
      </w:r>
    </w:p>
    <w:p w14:paraId="7FA4FE5A" w14:textId="77777777" w:rsidR="00704E40" w:rsidRPr="00704E40" w:rsidRDefault="00704E40" w:rsidP="00704E40">
      <w:pPr>
        <w:pStyle w:val="EndNoteBibliography"/>
        <w:ind w:left="720" w:hanging="720"/>
        <w:rPr>
          <w:noProof/>
        </w:rPr>
      </w:pPr>
      <w:r w:rsidRPr="00704E40">
        <w:rPr>
          <w:noProof/>
        </w:rPr>
        <w:t>153.</w:t>
      </w:r>
      <w:r w:rsidRPr="00704E40">
        <w:rPr>
          <w:noProof/>
        </w:rPr>
        <w:tab/>
        <w:t>Levesque IR, Sled JG, Narayanan S, Giacomini PS, Ribeiro LT, Arnold DL, Pike GB. Reproducibility of quantitative magnetization-transfer imaging parameters from repeated measurements. Magn Reson Med 2010;64(2):391-400.</w:t>
      </w:r>
    </w:p>
    <w:p w14:paraId="77BEBA21" w14:textId="77777777" w:rsidR="00704E40" w:rsidRPr="00704E40" w:rsidRDefault="00704E40" w:rsidP="00704E40">
      <w:pPr>
        <w:pStyle w:val="EndNoteBibliography"/>
        <w:ind w:left="720" w:hanging="720"/>
        <w:rPr>
          <w:noProof/>
        </w:rPr>
      </w:pPr>
      <w:r w:rsidRPr="00704E40">
        <w:rPr>
          <w:noProof/>
        </w:rPr>
        <w:t>154.</w:t>
      </w:r>
      <w:r w:rsidRPr="00704E40">
        <w:rPr>
          <w:noProof/>
        </w:rPr>
        <w:tab/>
        <w:t>Rausch M, Tofts P, Lervik P, Walmsley A, Mir A, Schubart A, Seabrook T. Characterization of white matter damage in animal models of multiple sclerosis by magnetization transfer ratio and quantitative mapping of the apparent bound proton fraction f. Mult Scler 2009;15(1):16-27.</w:t>
      </w:r>
    </w:p>
    <w:p w14:paraId="6AF77281" w14:textId="77777777" w:rsidR="00704E40" w:rsidRPr="00704E40" w:rsidRDefault="00704E40" w:rsidP="00704E40">
      <w:pPr>
        <w:pStyle w:val="EndNoteBibliography"/>
        <w:ind w:left="720" w:hanging="720"/>
        <w:rPr>
          <w:noProof/>
        </w:rPr>
      </w:pPr>
      <w:r w:rsidRPr="00704E40">
        <w:rPr>
          <w:noProof/>
        </w:rPr>
        <w:t>155.</w:t>
      </w:r>
      <w:r w:rsidRPr="00704E40">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31F0BC12" w14:textId="77777777" w:rsidR="00704E40" w:rsidRPr="00704E40" w:rsidRDefault="00704E40" w:rsidP="00704E40">
      <w:pPr>
        <w:pStyle w:val="EndNoteBibliography"/>
        <w:ind w:left="720" w:hanging="720"/>
        <w:rPr>
          <w:noProof/>
        </w:rPr>
      </w:pPr>
      <w:r w:rsidRPr="00704E40">
        <w:rPr>
          <w:noProof/>
        </w:rPr>
        <w:t>156.</w:t>
      </w:r>
      <w:r w:rsidRPr="00704E40">
        <w:rPr>
          <w:noProof/>
        </w:rPr>
        <w:tab/>
        <w:t>Giulietti G, Bozzali M, Figura V, Spano B, Perri R, Marra C, Lacidogna G, Giubilei F, Caltagirone C, Cercignani M. Quantitative magnetization transfer provides information complementary to grey matter atrophy in Alzheimer's disease brains. Neuroimage 2012;59(2):1114-1122.</w:t>
      </w:r>
    </w:p>
    <w:p w14:paraId="7B6BC618" w14:textId="77777777" w:rsidR="00704E40" w:rsidRPr="00704E40" w:rsidRDefault="00704E40" w:rsidP="00704E40">
      <w:pPr>
        <w:pStyle w:val="EndNoteBibliography"/>
        <w:ind w:left="720" w:hanging="720"/>
        <w:rPr>
          <w:noProof/>
        </w:rPr>
      </w:pPr>
      <w:r w:rsidRPr="00704E40">
        <w:rPr>
          <w:noProof/>
        </w:rPr>
        <w:t>157.</w:t>
      </w:r>
      <w:r w:rsidRPr="00704E40">
        <w:rPr>
          <w:noProof/>
        </w:rPr>
        <w:tab/>
        <w:t>Arlinghaus LR, Dortch RD, Whisenant JG, Kang H, Abramson RG, Yankeelov TE. Quantitative Magnetization Transfer Imaging of the Breast at 3.0 T: Reproducibility in Healthy Volunteers. Tomography : a journal for imaging research 2016;2(4):260-266.</w:t>
      </w:r>
    </w:p>
    <w:p w14:paraId="709B7277" w14:textId="77777777" w:rsidR="00704E40" w:rsidRPr="00704E40" w:rsidRDefault="00704E40" w:rsidP="00704E40">
      <w:pPr>
        <w:pStyle w:val="EndNoteBibliography"/>
        <w:ind w:left="720" w:hanging="720"/>
        <w:rPr>
          <w:noProof/>
        </w:rPr>
      </w:pPr>
      <w:r w:rsidRPr="00704E40">
        <w:rPr>
          <w:noProof/>
        </w:rPr>
        <w:t>158.</w:t>
      </w:r>
      <w:r w:rsidRPr="00704E40">
        <w:rPr>
          <w:noProof/>
        </w:rPr>
        <w:tab/>
        <w:t>Stikov N, Keenan KE, Pauly JM, Smith RL, Dougherty RF, Gold GE. Cross-relaxation imaging of human articular cartilage. Magn Reson Med 2011;66(3):725-734.</w:t>
      </w:r>
    </w:p>
    <w:p w14:paraId="168320DD" w14:textId="77777777" w:rsidR="00704E40" w:rsidRPr="00704E40" w:rsidRDefault="00704E40" w:rsidP="00704E40">
      <w:pPr>
        <w:pStyle w:val="EndNoteBibliography"/>
        <w:ind w:left="720" w:hanging="720"/>
        <w:rPr>
          <w:noProof/>
        </w:rPr>
      </w:pPr>
      <w:r w:rsidRPr="00704E40">
        <w:rPr>
          <w:noProof/>
        </w:rPr>
        <w:t>159.</w:t>
      </w:r>
      <w:r w:rsidRPr="00704E40">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3F908BD6" w14:textId="77777777" w:rsidR="00704E40" w:rsidRPr="00704E40" w:rsidRDefault="00704E40" w:rsidP="00704E40">
      <w:pPr>
        <w:pStyle w:val="EndNoteBibliography"/>
        <w:ind w:left="720" w:hanging="720"/>
        <w:rPr>
          <w:noProof/>
        </w:rPr>
      </w:pPr>
      <w:r w:rsidRPr="00704E40">
        <w:rPr>
          <w:noProof/>
        </w:rPr>
        <w:t>160.</w:t>
      </w:r>
      <w:r w:rsidRPr="00704E40">
        <w:rPr>
          <w:noProof/>
        </w:rPr>
        <w:tab/>
        <w:t>Bajd F, Škrlep M, Čandek-Potokar M, Vidmar J, Serša I. Application of quantitative magnetization transfer magnetic resonance imaging for characterization of dry-cured hams. Meat Science 2016;122(Supplement C):109-118.</w:t>
      </w:r>
    </w:p>
    <w:p w14:paraId="27516A82" w14:textId="77777777" w:rsidR="00704E40" w:rsidRPr="00704E40" w:rsidRDefault="00704E40" w:rsidP="00704E40">
      <w:pPr>
        <w:pStyle w:val="EndNoteBibliography"/>
        <w:ind w:left="720" w:hanging="720"/>
        <w:rPr>
          <w:noProof/>
        </w:rPr>
      </w:pPr>
      <w:r w:rsidRPr="00704E40">
        <w:rPr>
          <w:noProof/>
        </w:rPr>
        <w:t>161.</w:t>
      </w:r>
      <w:r w:rsidRPr="00704E40">
        <w:rPr>
          <w:noProof/>
        </w:rPr>
        <w:tab/>
        <w:t>Cercignani M, Alexander DC. Optimal acquisition schemes for in vivo quantitative magnetization transfer MRI. Magn Reson Med 2006;56(4):803-810.</w:t>
      </w:r>
    </w:p>
    <w:p w14:paraId="796FC7ED" w14:textId="77777777" w:rsidR="00704E40" w:rsidRPr="00704E40" w:rsidRDefault="00704E40" w:rsidP="00704E40">
      <w:pPr>
        <w:pStyle w:val="EndNoteBibliography"/>
        <w:ind w:left="720" w:hanging="720"/>
        <w:rPr>
          <w:noProof/>
        </w:rPr>
      </w:pPr>
      <w:r w:rsidRPr="00704E40">
        <w:rPr>
          <w:noProof/>
        </w:rPr>
        <w:t>162.</w:t>
      </w:r>
      <w:r w:rsidRPr="00704E40">
        <w:rPr>
          <w:noProof/>
        </w:rPr>
        <w:tab/>
        <w:t>Levesque IR, Sled JG, Pike GB. Iterative optimization method for design of quantitative magnetization transfer imaging experiments. Magn Reson Med 2011;66(3):635-643.</w:t>
      </w:r>
    </w:p>
    <w:p w14:paraId="5055D2F9" w14:textId="77777777" w:rsidR="00704E40" w:rsidRPr="00704E40" w:rsidRDefault="00704E40" w:rsidP="00704E40">
      <w:pPr>
        <w:pStyle w:val="EndNoteBibliography"/>
        <w:ind w:left="720" w:hanging="720"/>
        <w:rPr>
          <w:noProof/>
        </w:rPr>
      </w:pPr>
      <w:r w:rsidRPr="00704E40">
        <w:rPr>
          <w:noProof/>
        </w:rPr>
        <w:t>163.</w:t>
      </w:r>
      <w:r w:rsidRPr="00704E40">
        <w:rPr>
          <w:noProof/>
        </w:rPr>
        <w:tab/>
        <w:t>Lustig M, Donoho D, Pauly JM. Sparse MRI: The application of compressed sensing for rapid MR imaging. Magn Reson Med 2007;58(6):1182-1195.</w:t>
      </w:r>
    </w:p>
    <w:p w14:paraId="078B6850" w14:textId="77777777" w:rsidR="00704E40" w:rsidRPr="00704E40" w:rsidRDefault="00704E40" w:rsidP="00704E40">
      <w:pPr>
        <w:pStyle w:val="EndNoteBibliography"/>
        <w:ind w:left="720" w:hanging="720"/>
        <w:rPr>
          <w:noProof/>
        </w:rPr>
      </w:pPr>
      <w:r w:rsidRPr="00704E40">
        <w:rPr>
          <w:noProof/>
        </w:rPr>
        <w:t>164.</w:t>
      </w:r>
      <w:r w:rsidRPr="00704E40">
        <w:rPr>
          <w:noProof/>
        </w:rPr>
        <w:tab/>
        <w:t>Lustig M, Pauly JM. SPIRiT: Iterative self-consistent parallel imaging reconstruction from arbitrary k-space. Magn Reson Med 2010;64(2):457-471.</w:t>
      </w:r>
    </w:p>
    <w:p w14:paraId="0A2D6DFA" w14:textId="77777777" w:rsidR="00704E40" w:rsidRPr="00704E40" w:rsidRDefault="00704E40" w:rsidP="00704E40">
      <w:pPr>
        <w:pStyle w:val="EndNoteBibliography"/>
        <w:ind w:left="720" w:hanging="720"/>
        <w:rPr>
          <w:noProof/>
        </w:rPr>
      </w:pPr>
      <w:r w:rsidRPr="00704E40">
        <w:rPr>
          <w:noProof/>
        </w:rPr>
        <w:t>165.</w:t>
      </w:r>
      <w:r w:rsidRPr="00704E40">
        <w:rPr>
          <w:noProof/>
        </w:rPr>
        <w:tab/>
        <w:t>Underhill HR, Yuan C, Yarnykh VL. Direct quantitative comparison between cross-relaxation imaging and diffusion tensor imaging of the human brain at 3.0 T. Neuroimage 2009;47(4):1568-1578.</w:t>
      </w:r>
    </w:p>
    <w:p w14:paraId="0BE0CA0B" w14:textId="77777777" w:rsidR="00704E40" w:rsidRPr="00704E40" w:rsidRDefault="00704E40" w:rsidP="00704E40">
      <w:pPr>
        <w:pStyle w:val="EndNoteBibliography"/>
        <w:ind w:left="720" w:hanging="720"/>
        <w:rPr>
          <w:noProof/>
        </w:rPr>
      </w:pPr>
      <w:r w:rsidRPr="00704E40">
        <w:rPr>
          <w:noProof/>
        </w:rPr>
        <w:t>166.</w:t>
      </w:r>
      <w:r w:rsidRPr="00704E40">
        <w:rPr>
          <w:noProof/>
        </w:rPr>
        <w:tab/>
        <w:t>Gupta RK. New Look at Method of Variable Nutation Angle for Measurement of Spin-Lattice Relaxation-Times Using Fourier-Transform Nmr. Journal of Magnetic Resonance 1977;25(1):231-235.</w:t>
      </w:r>
    </w:p>
    <w:p w14:paraId="49B3C0A4" w14:textId="77777777" w:rsidR="00704E40" w:rsidRPr="00704E40" w:rsidRDefault="00704E40" w:rsidP="00704E40">
      <w:pPr>
        <w:pStyle w:val="EndNoteBibliography"/>
        <w:ind w:left="720" w:hanging="720"/>
        <w:rPr>
          <w:noProof/>
        </w:rPr>
      </w:pPr>
      <w:r w:rsidRPr="00704E40">
        <w:rPr>
          <w:noProof/>
        </w:rPr>
        <w:t>167.</w:t>
      </w:r>
      <w:r w:rsidRPr="00704E40">
        <w:rPr>
          <w:noProof/>
        </w:rPr>
        <w:tab/>
        <w:t>Sled JG, Zijdenbos AP, Evans AC. A nonparametric method for automatic correction of intensity nonuniformity in MRI data. IEEE Trans Med Imaging 1998;17(1):87-97.</w:t>
      </w:r>
    </w:p>
    <w:p w14:paraId="0FF239B5" w14:textId="77777777" w:rsidR="00704E40" w:rsidRPr="00704E40" w:rsidRDefault="00704E40" w:rsidP="00704E40">
      <w:pPr>
        <w:pStyle w:val="EndNoteBibliography"/>
        <w:ind w:left="720" w:hanging="720"/>
        <w:rPr>
          <w:noProof/>
        </w:rPr>
      </w:pPr>
      <w:r w:rsidRPr="00704E40">
        <w:rPr>
          <w:noProof/>
        </w:rPr>
        <w:t>168.</w:t>
      </w:r>
      <w:r w:rsidRPr="00704E40">
        <w:rPr>
          <w:noProof/>
        </w:rPr>
        <w:tab/>
        <w:t>Wang J, Qiu M, Kim H, Constable RT. T1 measurements incorporating flip angle calibration and correction in vivo. J Magn Reson 2006;182(2):283-292.</w:t>
      </w:r>
    </w:p>
    <w:p w14:paraId="5A9C9E55" w14:textId="77777777" w:rsidR="00704E40" w:rsidRPr="00704E40" w:rsidRDefault="00704E40" w:rsidP="00704E40">
      <w:pPr>
        <w:pStyle w:val="EndNoteBibliography"/>
        <w:ind w:left="720" w:hanging="720"/>
        <w:rPr>
          <w:noProof/>
        </w:rPr>
      </w:pPr>
      <w:r w:rsidRPr="00704E40">
        <w:rPr>
          <w:noProof/>
        </w:rPr>
        <w:t>169.</w:t>
      </w:r>
      <w:r w:rsidRPr="00704E40">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45730AF4" w14:textId="77777777" w:rsidR="00704E40" w:rsidRPr="00704E40" w:rsidRDefault="00704E40" w:rsidP="00704E40">
      <w:pPr>
        <w:pStyle w:val="EndNoteBibliography"/>
        <w:ind w:left="720" w:hanging="720"/>
        <w:rPr>
          <w:noProof/>
        </w:rPr>
      </w:pPr>
      <w:r w:rsidRPr="00704E40">
        <w:rPr>
          <w:noProof/>
        </w:rPr>
        <w:t>170.</w:t>
      </w:r>
      <w:r w:rsidRPr="00704E40">
        <w:rPr>
          <w:noProof/>
        </w:rPr>
        <w:tab/>
        <w:t>Lutti A, Hutton C, Finsterbusch J, Helms G, Weiskopf N. Optimization and validation of methods for mapping of the radiofrequency transmit field at 3T. Magn Reson Med 2010;64(1):229-238.</w:t>
      </w:r>
    </w:p>
    <w:p w14:paraId="697817F1" w14:textId="77777777" w:rsidR="00704E40" w:rsidRPr="00704E40" w:rsidRDefault="00704E40" w:rsidP="00704E40">
      <w:pPr>
        <w:pStyle w:val="EndNoteBibliography"/>
        <w:ind w:left="720" w:hanging="720"/>
        <w:rPr>
          <w:noProof/>
        </w:rPr>
      </w:pPr>
      <w:r w:rsidRPr="00704E40">
        <w:rPr>
          <w:noProof/>
        </w:rPr>
        <w:t>171.</w:t>
      </w:r>
      <w:r w:rsidRPr="00704E40">
        <w:rPr>
          <w:noProof/>
        </w:rPr>
        <w:tab/>
        <w:t>Liu T, Wisnieff C, Lou M, Chen W, Spincemaille P, Wang Y. Nonlinear formulation of the magnetic field to source relationship for robust quantitative susceptibility mapping. Magn Reson Med 2013;69(2):467-476.</w:t>
      </w:r>
    </w:p>
    <w:p w14:paraId="3F3B6892" w14:textId="77777777" w:rsidR="00704E40" w:rsidRPr="00704E40" w:rsidRDefault="00704E40" w:rsidP="00704E40">
      <w:pPr>
        <w:pStyle w:val="EndNoteBibliography"/>
        <w:ind w:left="720" w:hanging="720"/>
        <w:rPr>
          <w:noProof/>
        </w:rPr>
      </w:pPr>
      <w:r w:rsidRPr="00704E40">
        <w:rPr>
          <w:noProof/>
        </w:rPr>
        <w:t>172.</w:t>
      </w:r>
      <w:r w:rsidRPr="00704E40">
        <w:rPr>
          <w:noProof/>
        </w:rPr>
        <w:tab/>
        <w:t>Morrell GR, Schabel MC. An analysis of the accuracy of magnetic resonance flip angle measurement methods. Physics in Medicine &amp; Biology 2010;55(20):6157-6174.</w:t>
      </w:r>
    </w:p>
    <w:p w14:paraId="652771B8" w14:textId="77777777" w:rsidR="00704E40" w:rsidRPr="00704E40" w:rsidRDefault="00704E40" w:rsidP="00704E40">
      <w:pPr>
        <w:pStyle w:val="EndNoteBibliography"/>
        <w:ind w:left="720" w:hanging="720"/>
        <w:rPr>
          <w:noProof/>
        </w:rPr>
      </w:pPr>
      <w:r w:rsidRPr="00704E40">
        <w:rPr>
          <w:noProof/>
        </w:rPr>
        <w:t>173.</w:t>
      </w:r>
      <w:r w:rsidRPr="00704E40">
        <w:rPr>
          <w:noProof/>
        </w:rPr>
        <w:tab/>
        <w:t>Park DJ, Bangerter NK, Javed A, Kaggie J, Khalighi MM, Morrell GR. A statistical analysis of the Bloch-Siegert B1 mapping technique. Physics in Medicine &amp; Biology 2013;58(16):5673-5691.</w:t>
      </w:r>
    </w:p>
    <w:p w14:paraId="35428107" w14:textId="77777777" w:rsidR="00704E40" w:rsidRPr="00704E40" w:rsidRDefault="00704E40" w:rsidP="00704E40">
      <w:pPr>
        <w:pStyle w:val="EndNoteBibliography"/>
        <w:ind w:left="720" w:hanging="720"/>
        <w:rPr>
          <w:noProof/>
        </w:rPr>
      </w:pPr>
      <w:r w:rsidRPr="00704E40">
        <w:rPr>
          <w:noProof/>
        </w:rPr>
        <w:t>174.</w:t>
      </w:r>
      <w:r w:rsidRPr="00704E40">
        <w:rPr>
          <w:noProof/>
        </w:rPr>
        <w:tab/>
        <w:t>Balezeau F, Eliat PA, Cayamo AB, Saint-Jalmes H. Mapping of low flip angles in magnetic resonance. Physics in Medicine &amp; Biology 2011;56(20):6635-6647.</w:t>
      </w:r>
    </w:p>
    <w:p w14:paraId="535CB392" w14:textId="77777777" w:rsidR="00704E40" w:rsidRPr="00704E40" w:rsidRDefault="00704E40" w:rsidP="00704E40">
      <w:pPr>
        <w:pStyle w:val="EndNoteBibliography"/>
        <w:ind w:left="720" w:hanging="720"/>
        <w:rPr>
          <w:noProof/>
        </w:rPr>
      </w:pPr>
      <w:r w:rsidRPr="00704E40">
        <w:rPr>
          <w:noProof/>
        </w:rPr>
        <w:t>175.</w:t>
      </w:r>
      <w:r w:rsidRPr="00704E40">
        <w:rPr>
          <w:noProof/>
        </w:rPr>
        <w:tab/>
        <w:t>Lutti A, Weiskopf N. Optimizing the accuracy of T1 mapping accounting for RF non-linearities and spoiling characteristics in FLASH imaging. abstract 2478; 2014; Milan. (abstract 2478).</w:t>
      </w:r>
    </w:p>
    <w:p w14:paraId="2661D390" w14:textId="77777777" w:rsidR="00704E40" w:rsidRPr="00704E40" w:rsidRDefault="00704E40" w:rsidP="00704E40">
      <w:pPr>
        <w:pStyle w:val="EndNoteBibliography"/>
        <w:ind w:left="720" w:hanging="720"/>
        <w:rPr>
          <w:noProof/>
        </w:rPr>
      </w:pPr>
      <w:r w:rsidRPr="00704E40">
        <w:rPr>
          <w:noProof/>
        </w:rPr>
        <w:t>176.</w:t>
      </w:r>
      <w:r w:rsidRPr="00704E40">
        <w:rPr>
          <w:noProof/>
        </w:rPr>
        <w:tab/>
        <w:t>Parker GJ, Barker GJ, Tofts PS. Accurate multislice gradient echo T(1) measurement in the presence of non-ideal RF pulse shape and RF field nonuniformity. Magn Reson Med 2001;45(5):838-845.</w:t>
      </w:r>
    </w:p>
    <w:p w14:paraId="11FE07E4" w14:textId="77777777" w:rsidR="00704E40" w:rsidRPr="00704E40" w:rsidRDefault="00704E40" w:rsidP="00704E40">
      <w:pPr>
        <w:pStyle w:val="EndNoteBibliography"/>
        <w:ind w:left="720" w:hanging="720"/>
        <w:rPr>
          <w:noProof/>
        </w:rPr>
      </w:pPr>
      <w:r w:rsidRPr="00704E40">
        <w:rPr>
          <w:noProof/>
        </w:rPr>
        <w:t>177.</w:t>
      </w:r>
      <w:r w:rsidRPr="00704E40">
        <w:rPr>
          <w:noProof/>
        </w:rPr>
        <w:tab/>
        <w:t>Mitsouras D, Mulkern RV, Rybicki FJ. Strategies for inner volume 3D fast spin echo magnetic resonance imaging using nonselective refocusing radio frequency pulses. Med Phys 2006;33(1):173-186.</w:t>
      </w:r>
    </w:p>
    <w:p w14:paraId="598181BB" w14:textId="77777777" w:rsidR="00704E40" w:rsidRPr="00704E40" w:rsidRDefault="00704E40" w:rsidP="00704E40">
      <w:pPr>
        <w:pStyle w:val="EndNoteBibliography"/>
        <w:ind w:left="720" w:hanging="720"/>
        <w:rPr>
          <w:noProof/>
        </w:rPr>
      </w:pPr>
      <w:r w:rsidRPr="00704E40">
        <w:rPr>
          <w:noProof/>
        </w:rPr>
        <w:t>178.</w:t>
      </w:r>
      <w:r w:rsidRPr="00704E40">
        <w:rPr>
          <w:noProof/>
        </w:rPr>
        <w:tab/>
        <w:t>Helms G, Finsterbusch J, Weiskopf N, Dechent P. Rapid radiofrequency field mapping in vivo using single-shot STEAM MRI. Magn Reson Med 2008;60(3):739-743.</w:t>
      </w:r>
    </w:p>
    <w:p w14:paraId="585ABCD9" w14:textId="77777777" w:rsidR="00704E40" w:rsidRPr="00704E40" w:rsidRDefault="00704E40" w:rsidP="00704E40">
      <w:pPr>
        <w:pStyle w:val="EndNoteBibliography"/>
        <w:ind w:left="720" w:hanging="720"/>
        <w:rPr>
          <w:noProof/>
        </w:rPr>
      </w:pPr>
      <w:r w:rsidRPr="00704E40">
        <w:rPr>
          <w:noProof/>
        </w:rPr>
        <w:t>179.</w:t>
      </w:r>
      <w:r w:rsidRPr="00704E40">
        <w:rPr>
          <w:noProof/>
        </w:rPr>
        <w:tab/>
        <w:t>Kellner E, Dhital B, Kiselev VG, Reisert M. Gibbs-ringing artifact removal based on local subvoxel-shifts. Magn Reson Med 2016;76(5):1574-1581.</w:t>
      </w:r>
    </w:p>
    <w:p w14:paraId="2C0BA979" w14:textId="77777777" w:rsidR="00704E40" w:rsidRPr="00704E40" w:rsidRDefault="00704E40" w:rsidP="00704E40">
      <w:pPr>
        <w:pStyle w:val="EndNoteBibliography"/>
        <w:ind w:left="720" w:hanging="720"/>
        <w:rPr>
          <w:noProof/>
        </w:rPr>
      </w:pPr>
      <w:r w:rsidRPr="00704E40">
        <w:rPr>
          <w:noProof/>
        </w:rPr>
        <w:t>180.</w:t>
      </w:r>
      <w:r w:rsidRPr="00704E40">
        <w:rPr>
          <w:noProof/>
        </w:rPr>
        <w:tab/>
        <w:t>Nehrke K, Bornert P. Eigenmode analysis of transmit coil array for tailored B1 mapping. Magn Reson Med 2010;63(3):754-764.</w:t>
      </w:r>
    </w:p>
    <w:p w14:paraId="56715C39" w14:textId="77777777" w:rsidR="00704E40" w:rsidRPr="00704E40" w:rsidRDefault="00704E40" w:rsidP="00704E40">
      <w:pPr>
        <w:pStyle w:val="EndNoteBibliography"/>
        <w:ind w:left="720" w:hanging="720"/>
        <w:rPr>
          <w:noProof/>
        </w:rPr>
      </w:pPr>
      <w:r w:rsidRPr="00704E40">
        <w:rPr>
          <w:noProof/>
        </w:rPr>
        <w:t>181.</w:t>
      </w:r>
      <w:r w:rsidRPr="00704E40">
        <w:rPr>
          <w:noProof/>
        </w:rPr>
        <w:tab/>
        <w:t>Saranathan M, Khalighi MM, Glover GH, Pandit P, Rutt BK. Efficient Bloch-Siegert B1 (+) mapping using spiral and echo-planar readouts. Magn Reson Med 2013;70(6):1669-1673.</w:t>
      </w:r>
    </w:p>
    <w:p w14:paraId="55EBEBAB" w14:textId="77777777" w:rsidR="00704E40" w:rsidRPr="00704E40" w:rsidRDefault="00704E40" w:rsidP="00704E40">
      <w:pPr>
        <w:pStyle w:val="EndNoteBibliography"/>
        <w:ind w:left="720" w:hanging="720"/>
        <w:rPr>
          <w:noProof/>
        </w:rPr>
      </w:pPr>
      <w:r w:rsidRPr="00704E40">
        <w:rPr>
          <w:noProof/>
        </w:rPr>
        <w:t>182.</w:t>
      </w:r>
      <w:r w:rsidRPr="00704E40">
        <w:rPr>
          <w:noProof/>
        </w:rPr>
        <w:tab/>
        <w:t>Lutti A, Stadler J, Josephs O, Windischberger C, Speck O, Bernarding J, Hutton C, Weiskopf N. Robust and fast whole brain mapping of the RF transmit field B1 at 7T. PLoS One 2012;7(3):e32379.</w:t>
      </w:r>
    </w:p>
    <w:p w14:paraId="56BCEDB7" w14:textId="77777777" w:rsidR="00704E40" w:rsidRPr="00704E40" w:rsidRDefault="00704E40" w:rsidP="00704E40">
      <w:pPr>
        <w:pStyle w:val="EndNoteBibliography"/>
        <w:ind w:left="720" w:hanging="720"/>
        <w:rPr>
          <w:noProof/>
        </w:rPr>
      </w:pPr>
      <w:r w:rsidRPr="00704E40">
        <w:rPr>
          <w:noProof/>
        </w:rPr>
        <w:t>183.</w:t>
      </w:r>
      <w:r w:rsidRPr="00704E40">
        <w:rPr>
          <w:noProof/>
        </w:rPr>
        <w:tab/>
        <w:t>Lutti A, Dick F, Sereno MI, Weiskopf N. Using high-resolution quantitative mapping of R1 as an index of cortical myelination. NeuroImage 2014;93, Part 2:176-188.</w:t>
      </w:r>
    </w:p>
    <w:p w14:paraId="28F86338" w14:textId="77777777" w:rsidR="00704E40" w:rsidRPr="00704E40" w:rsidRDefault="00704E40" w:rsidP="00704E40">
      <w:pPr>
        <w:pStyle w:val="EndNoteBibliography"/>
        <w:ind w:left="720" w:hanging="720"/>
        <w:rPr>
          <w:noProof/>
        </w:rPr>
      </w:pPr>
      <w:r w:rsidRPr="00704E40">
        <w:rPr>
          <w:noProof/>
        </w:rPr>
        <w:t>184.</w:t>
      </w:r>
      <w:r w:rsidRPr="00704E40">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5C0317BC" w14:textId="77777777" w:rsidR="00704E40" w:rsidRPr="00704E40" w:rsidRDefault="00704E40" w:rsidP="00704E40">
      <w:pPr>
        <w:pStyle w:val="EndNoteBibliography"/>
        <w:ind w:left="720" w:hanging="720"/>
        <w:rPr>
          <w:noProof/>
        </w:rPr>
      </w:pPr>
      <w:r w:rsidRPr="00704E40">
        <w:rPr>
          <w:noProof/>
        </w:rPr>
        <w:t>185.</w:t>
      </w:r>
      <w:r w:rsidRPr="00704E40">
        <w:rPr>
          <w:noProof/>
        </w:rPr>
        <w:tab/>
        <w:t>Tozer D, Ramani A, Barker GJ, Davies GR, Miller DH, Tofts PS. Quantitative magnetization transfer mapping of bound protons in multiple sclerosis. Magn Reson Med 2003;50(1):83-91.</w:t>
      </w:r>
    </w:p>
    <w:p w14:paraId="7DB27091" w14:textId="77777777" w:rsidR="00704E40" w:rsidRPr="00704E40" w:rsidRDefault="00704E40" w:rsidP="00704E40">
      <w:pPr>
        <w:pStyle w:val="EndNoteBibliography"/>
        <w:ind w:left="720" w:hanging="720"/>
        <w:rPr>
          <w:noProof/>
        </w:rPr>
      </w:pPr>
      <w:r w:rsidRPr="00704E40">
        <w:rPr>
          <w:noProof/>
        </w:rPr>
        <w:t>186.</w:t>
      </w:r>
      <w:r w:rsidRPr="00704E40">
        <w:rPr>
          <w:noProof/>
        </w:rPr>
        <w:tab/>
        <w:t>Davies GR, Tozer DJ, Cercignani M, Ramani A, Dalton CM, Thompson AJ, Barker GJ, Tofts PS, Miller DH. Estimation of the macromolecular proton fraction and bound pool T2 in multiple sclerosis. Mult Scler 2004;10(6):607-613.</w:t>
      </w:r>
    </w:p>
    <w:p w14:paraId="419572BF" w14:textId="77777777" w:rsidR="00704E40" w:rsidRPr="00704E40" w:rsidRDefault="00704E40" w:rsidP="00704E40">
      <w:pPr>
        <w:pStyle w:val="EndNoteBibliography"/>
        <w:ind w:left="720" w:hanging="720"/>
        <w:rPr>
          <w:noProof/>
        </w:rPr>
      </w:pPr>
      <w:r w:rsidRPr="00704E40">
        <w:rPr>
          <w:noProof/>
        </w:rPr>
        <w:t>187.</w:t>
      </w:r>
      <w:r w:rsidRPr="00704E40">
        <w:rPr>
          <w:noProof/>
        </w:rPr>
        <w:tab/>
        <w:t>Gloor M, Scheffler K, Bieri O. Quantitative magnetization transfer imaging using balanced SSFP. Magn Reson Med 2008;60(3):691-700.</w:t>
      </w:r>
    </w:p>
    <w:p w14:paraId="1D5FDDD5" w14:textId="77777777" w:rsidR="00704E40" w:rsidRPr="00704E40" w:rsidRDefault="00704E40" w:rsidP="00704E40">
      <w:pPr>
        <w:pStyle w:val="EndNoteBibliography"/>
        <w:ind w:left="720" w:hanging="720"/>
        <w:rPr>
          <w:noProof/>
        </w:rPr>
      </w:pPr>
      <w:r w:rsidRPr="00704E40">
        <w:rPr>
          <w:noProof/>
        </w:rPr>
        <w:t>188.</w:t>
      </w:r>
      <w:r w:rsidRPr="00704E40">
        <w:rPr>
          <w:noProof/>
        </w:rPr>
        <w:tab/>
        <w:t>Dortch RD, Li K, Gochberg DF, Welch EB, Dula AN, Tamhane AA, Gore JC, Smith SA. Quantitative magnetization transfer imaging in human brain at 3 T via selective inversion recovery. Magn Reson Med 2011;66(5):1346-1352.</w:t>
      </w:r>
    </w:p>
    <w:p w14:paraId="01CE030F" w14:textId="77777777" w:rsidR="00704E40" w:rsidRPr="00704E40" w:rsidRDefault="00704E40" w:rsidP="00704E40">
      <w:pPr>
        <w:pStyle w:val="EndNoteBibliography"/>
        <w:ind w:left="720" w:hanging="720"/>
        <w:rPr>
          <w:noProof/>
        </w:rPr>
      </w:pPr>
      <w:r w:rsidRPr="00704E40">
        <w:rPr>
          <w:noProof/>
        </w:rPr>
        <w:t>189.</w:t>
      </w:r>
      <w:r w:rsidRPr="00704E40">
        <w:rPr>
          <w:noProof/>
        </w:rPr>
        <w:tab/>
        <w:t>Pike GB. Pulsed magnetization transfer contrast in gradient echo imaging: a two-pool analytic description of signal response. Magn Reson Med 1996;36(1):95-103.</w:t>
      </w:r>
    </w:p>
    <w:p w14:paraId="5757FF49" w14:textId="77777777" w:rsidR="00704E40" w:rsidRPr="00704E40" w:rsidRDefault="00704E40" w:rsidP="00704E40">
      <w:pPr>
        <w:pStyle w:val="EndNoteBibliography"/>
        <w:ind w:left="720" w:hanging="720"/>
        <w:rPr>
          <w:noProof/>
        </w:rPr>
      </w:pPr>
      <w:r w:rsidRPr="00704E40">
        <w:rPr>
          <w:noProof/>
        </w:rPr>
        <w:t>190.</w:t>
      </w:r>
      <w:r w:rsidRPr="00704E40">
        <w:rPr>
          <w:noProof/>
        </w:rPr>
        <w:tab/>
        <w:t>Cercignani M, Symms MR, Schmierer K, Boulby PA, Tozer DJ, Ron M, Tofts PS, Barker GJ. Three-dimensional quantitative magnetisation transfer imaging of the human brain. NeuroImage 2005;27(2):436-441.</w:t>
      </w:r>
    </w:p>
    <w:p w14:paraId="65E96D22" w14:textId="77777777" w:rsidR="00704E40" w:rsidRPr="00704E40" w:rsidRDefault="00704E40" w:rsidP="00704E40">
      <w:pPr>
        <w:pStyle w:val="EndNoteBibliography"/>
        <w:ind w:left="720" w:hanging="720"/>
        <w:rPr>
          <w:noProof/>
        </w:rPr>
      </w:pPr>
      <w:r w:rsidRPr="00704E40">
        <w:rPr>
          <w:noProof/>
        </w:rPr>
        <w:t>191.</w:t>
      </w:r>
      <w:r w:rsidRPr="00704E40">
        <w:rPr>
          <w:noProof/>
        </w:rPr>
        <w:tab/>
        <w:t>Levesque IR, Chia CL, Pike GB. Reproducibility of in vivo magnetic resonance imaging-based measurement of myelin water. J Magn Reson Imaging 2010;32(1):60-68.</w:t>
      </w:r>
    </w:p>
    <w:p w14:paraId="470CAB7C" w14:textId="77777777" w:rsidR="00704E40" w:rsidRPr="00704E40" w:rsidRDefault="00704E40" w:rsidP="00704E40">
      <w:pPr>
        <w:pStyle w:val="EndNoteBibliography"/>
        <w:ind w:left="720" w:hanging="720"/>
        <w:rPr>
          <w:noProof/>
        </w:rPr>
      </w:pPr>
      <w:r w:rsidRPr="00704E40">
        <w:rPr>
          <w:noProof/>
        </w:rPr>
        <w:t>192.</w:t>
      </w:r>
      <w:r w:rsidRPr="00704E40">
        <w:rPr>
          <w:noProof/>
        </w:rPr>
        <w:tab/>
        <w:t>Cruz JB. System sensitivity analysis: Dowden, Hutchinson &amp; Ross; 1973.</w:t>
      </w:r>
    </w:p>
    <w:p w14:paraId="4C1B90BC" w14:textId="77777777" w:rsidR="00704E40" w:rsidRPr="00704E40" w:rsidRDefault="00704E40" w:rsidP="00704E40">
      <w:pPr>
        <w:pStyle w:val="EndNoteBibliography"/>
        <w:ind w:left="720" w:hanging="720"/>
        <w:rPr>
          <w:noProof/>
        </w:rPr>
      </w:pPr>
      <w:r w:rsidRPr="00704E40">
        <w:rPr>
          <w:noProof/>
        </w:rPr>
        <w:t>193.</w:t>
      </w:r>
      <w:r w:rsidRPr="00704E40">
        <w:rPr>
          <w:noProof/>
        </w:rPr>
        <w:tab/>
        <w:t>Grad J, Mendelson D, Hyder F, Bryant RG. Applications of nuclear magnetic cross-relaxation spectroscopy to tissues. Magn Reson Med 1991;17(2):452-459.</w:t>
      </w:r>
    </w:p>
    <w:p w14:paraId="588C4A39" w14:textId="77777777" w:rsidR="00704E40" w:rsidRPr="00704E40" w:rsidRDefault="00704E40" w:rsidP="00704E40">
      <w:pPr>
        <w:pStyle w:val="EndNoteBibliography"/>
        <w:ind w:left="720" w:hanging="720"/>
        <w:rPr>
          <w:noProof/>
        </w:rPr>
      </w:pPr>
      <w:r w:rsidRPr="00704E40">
        <w:rPr>
          <w:noProof/>
        </w:rPr>
        <w:t>194.</w:t>
      </w:r>
      <w:r w:rsidRPr="00704E40">
        <w:rPr>
          <w:noProof/>
        </w:rPr>
        <w:tab/>
        <w:t>Skinner TE, Glover GH. An extended two-point Dixon algorithm for calculating separate water, fat, and B0 images. Magn Reson Med 1997;37(4):628-630.</w:t>
      </w:r>
    </w:p>
    <w:p w14:paraId="190842F4" w14:textId="77777777" w:rsidR="00704E40" w:rsidRPr="00704E40" w:rsidRDefault="00704E40" w:rsidP="00704E40">
      <w:pPr>
        <w:pStyle w:val="EndNoteBibliography"/>
        <w:ind w:left="720" w:hanging="720"/>
        <w:rPr>
          <w:noProof/>
        </w:rPr>
      </w:pPr>
      <w:r w:rsidRPr="00704E40">
        <w:rPr>
          <w:noProof/>
        </w:rPr>
        <w:t>195.</w:t>
      </w:r>
      <w:r w:rsidRPr="00704E40">
        <w:rPr>
          <w:noProof/>
        </w:rPr>
        <w:tab/>
        <w:t>Yarnykh VL. Fast macromolecular proton fraction mapping from a single off-resonance magnetization transfer measurement. Magn Reson Med 2012;68(1):166-178.</w:t>
      </w:r>
    </w:p>
    <w:p w14:paraId="6CFD40BD" w14:textId="77777777" w:rsidR="00704E40" w:rsidRPr="00704E40" w:rsidRDefault="00704E40" w:rsidP="00704E40">
      <w:pPr>
        <w:pStyle w:val="EndNoteBibliography"/>
        <w:ind w:left="720" w:hanging="720"/>
        <w:rPr>
          <w:noProof/>
        </w:rPr>
      </w:pPr>
      <w:r w:rsidRPr="00704E40">
        <w:rPr>
          <w:noProof/>
        </w:rPr>
        <w:t>196.</w:t>
      </w:r>
      <w:r w:rsidRPr="00704E40">
        <w:rPr>
          <w:noProof/>
        </w:rPr>
        <w:tab/>
        <w:t>Wiggins GC, Triantafyllou C, Potthast A, Reykowski A, Nittka M, Wald LL. 32-channel 3 Tesla receive-only phased-array head coil with soccer-ball element geometry. Magn Reson Med 2006;56(1):216-223.</w:t>
      </w:r>
    </w:p>
    <w:p w14:paraId="4AA9720B" w14:textId="77777777" w:rsidR="00704E40" w:rsidRPr="00704E40" w:rsidRDefault="00704E40" w:rsidP="00704E40">
      <w:pPr>
        <w:pStyle w:val="EndNoteBibliography"/>
        <w:ind w:left="720" w:hanging="720"/>
        <w:rPr>
          <w:noProof/>
        </w:rPr>
      </w:pPr>
      <w:r w:rsidRPr="00704E40">
        <w:rPr>
          <w:noProof/>
        </w:rPr>
        <w:t>197.</w:t>
      </w:r>
      <w:r w:rsidRPr="00704E40">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6188F2AD" w14:textId="77777777" w:rsidR="00704E40" w:rsidRPr="00704E40" w:rsidRDefault="00704E40" w:rsidP="00704E40">
      <w:pPr>
        <w:pStyle w:val="EndNoteBibliography"/>
        <w:ind w:left="720" w:hanging="720"/>
        <w:rPr>
          <w:noProof/>
        </w:rPr>
      </w:pPr>
      <w:r w:rsidRPr="00704E40">
        <w:rPr>
          <w:noProof/>
        </w:rPr>
        <w:t>198.</w:t>
      </w:r>
      <w:r w:rsidRPr="00704E40">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5DD2B927" w14:textId="77777777" w:rsidR="00704E40" w:rsidRPr="00704E40" w:rsidRDefault="00704E40" w:rsidP="00704E40">
      <w:pPr>
        <w:pStyle w:val="EndNoteBibliography"/>
        <w:ind w:left="720" w:hanging="720"/>
        <w:rPr>
          <w:noProof/>
        </w:rPr>
      </w:pPr>
      <w:r w:rsidRPr="00704E40">
        <w:rPr>
          <w:noProof/>
        </w:rPr>
        <w:t>199.</w:t>
      </w:r>
      <w:r w:rsidRPr="00704E40">
        <w:rPr>
          <w:noProof/>
        </w:rPr>
        <w:tab/>
        <w:t>Boudreau M, Stikov N, Pike GB. B1 -sensitivity analysis of quantitative magnetization transfer imaging. Magn Reson Med 2017.</w:t>
      </w:r>
    </w:p>
    <w:p w14:paraId="7815F2FE" w14:textId="77777777" w:rsidR="00704E40" w:rsidRPr="00704E40" w:rsidRDefault="00704E40" w:rsidP="00704E40">
      <w:pPr>
        <w:pStyle w:val="EndNoteBibliography"/>
        <w:ind w:left="720" w:hanging="720"/>
        <w:rPr>
          <w:noProof/>
        </w:rPr>
      </w:pPr>
      <w:r w:rsidRPr="00704E40">
        <w:rPr>
          <w:noProof/>
        </w:rPr>
        <w:t>200.</w:t>
      </w:r>
      <w:r w:rsidRPr="00704E40">
        <w:rPr>
          <w:noProof/>
        </w:rPr>
        <w:tab/>
        <w:t>Boudreau M, Tardif CL, Stikov N, Sled JG, Lee W, Pike GB. B1 mapping for bias-correction in quantitative T1 imaging of the brain at 3T using standard pulse sequences. J Magn Reson Imaging 2017.</w:t>
      </w:r>
    </w:p>
    <w:p w14:paraId="7D17F4B4" w14:textId="77777777" w:rsidR="00704E40" w:rsidRPr="00704E40" w:rsidRDefault="00704E40" w:rsidP="00704E40">
      <w:pPr>
        <w:pStyle w:val="EndNoteBibliography"/>
        <w:ind w:left="720" w:hanging="720"/>
        <w:rPr>
          <w:noProof/>
        </w:rPr>
      </w:pPr>
      <w:r w:rsidRPr="00704E40">
        <w:rPr>
          <w:noProof/>
        </w:rPr>
        <w:t>201.</w:t>
      </w:r>
      <w:r w:rsidRPr="00704E40">
        <w:rPr>
          <w:noProof/>
        </w:rPr>
        <w:tab/>
        <w:t>Lankford CL, Does MD. Propagation of error from parameter constraints in quantitative MRI: Example application of multiple spin echo T2 mapping. Magn Reson Med 2017.</w:t>
      </w:r>
    </w:p>
    <w:p w14:paraId="1B13961A" w14:textId="77777777" w:rsidR="00704E40" w:rsidRPr="00704E40" w:rsidRDefault="00704E40" w:rsidP="00704E40">
      <w:pPr>
        <w:pStyle w:val="EndNoteBibliography"/>
        <w:ind w:left="720" w:hanging="720"/>
        <w:rPr>
          <w:noProof/>
        </w:rPr>
      </w:pPr>
      <w:r w:rsidRPr="00704E40">
        <w:rPr>
          <w:noProof/>
        </w:rPr>
        <w:t>202.</w:t>
      </w:r>
      <w:r w:rsidRPr="00704E40">
        <w:rPr>
          <w:noProof/>
        </w:rPr>
        <w:tab/>
        <w:t>Mclean M, MacDonald ME, Lebel RM, Boudreau M, Pike B. Accelerated z-Spectrum Imaging. In: Proceedings of the 25th Annual Meeting of ISMRM 2017;25.</w:t>
      </w:r>
    </w:p>
    <w:p w14:paraId="59722EE6" w14:textId="77777777" w:rsidR="00704E40" w:rsidRPr="00704E40" w:rsidRDefault="00704E40" w:rsidP="00704E40">
      <w:pPr>
        <w:pStyle w:val="EndNoteBibliography"/>
        <w:ind w:left="720" w:hanging="720"/>
        <w:rPr>
          <w:noProof/>
        </w:rPr>
      </w:pPr>
      <w:r w:rsidRPr="00704E40">
        <w:rPr>
          <w:noProof/>
        </w:rPr>
        <w:t>203.</w:t>
      </w:r>
      <w:r w:rsidRPr="00704E40">
        <w:rPr>
          <w:noProof/>
        </w:rPr>
        <w:tab/>
        <w:t>Baudrexel S, Noth U, Schure JR, Deichmann R. T1 mapping with the variable flip angle technique: A simple correction for insufficient spoiling of transverse magnetization. Magn Reson Med 2017.</w:t>
      </w:r>
    </w:p>
    <w:p w14:paraId="0C7E0407" w14:textId="77777777" w:rsidR="00704E40" w:rsidRPr="00704E40" w:rsidRDefault="00704E40" w:rsidP="00704E40">
      <w:pPr>
        <w:pStyle w:val="EndNoteBibliography"/>
        <w:ind w:left="720" w:hanging="720"/>
        <w:rPr>
          <w:noProof/>
        </w:rPr>
      </w:pPr>
      <w:r w:rsidRPr="00704E40">
        <w:rPr>
          <w:noProof/>
        </w:rPr>
        <w:t>204.</w:t>
      </w:r>
      <w:r w:rsidRPr="00704E40">
        <w:rPr>
          <w:noProof/>
        </w:rPr>
        <w:tab/>
        <w:t>Smith AK, Dortch RD, Dethrage LM, Smith SA. Rapid, high-resolution quantitative magnetization transfer MRI of the human spinal cord. Neuroimage 2014;95:106-116.</w:t>
      </w:r>
    </w:p>
    <w:p w14:paraId="596D252F" w14:textId="77777777" w:rsidR="00704E40" w:rsidRPr="00704E40" w:rsidRDefault="00704E40" w:rsidP="00704E40">
      <w:pPr>
        <w:pStyle w:val="EndNoteBibliography"/>
        <w:ind w:left="720" w:hanging="720"/>
        <w:rPr>
          <w:noProof/>
        </w:rPr>
      </w:pPr>
      <w:r w:rsidRPr="00704E40">
        <w:rPr>
          <w:noProof/>
        </w:rPr>
        <w:t>205.</w:t>
      </w:r>
      <w:r w:rsidRPr="00704E40">
        <w:rPr>
          <w:noProof/>
        </w:rPr>
        <w:tab/>
        <w:t>Menzel MI, Tan ET, Khare K, Sperl JI, King KF, Tao XD, Hardy CJ, Marinelli L. Accelerated Diffusion Spectrum Imaging in the Human Brain Using Compressed Sensing. Magnetic Resonance in Medicine 2011;66(5):1226-1233.</w:t>
      </w:r>
    </w:p>
    <w:p w14:paraId="4B384F18" w14:textId="77777777" w:rsidR="00704E40" w:rsidRPr="00704E40" w:rsidRDefault="00704E40" w:rsidP="00704E40">
      <w:pPr>
        <w:pStyle w:val="EndNoteBibliography"/>
        <w:ind w:left="720" w:hanging="720"/>
        <w:rPr>
          <w:noProof/>
        </w:rPr>
      </w:pPr>
      <w:r w:rsidRPr="00704E40">
        <w:rPr>
          <w:noProof/>
        </w:rPr>
        <w:t>206.</w:t>
      </w:r>
      <w:r w:rsidRPr="00704E40">
        <w:rPr>
          <w:noProof/>
        </w:rPr>
        <w:tab/>
        <w:t>Li W, Griswold M, Yu X. Fast cardiac T1 mapping in mice using a model-based compressed sensing method. Magn Reson Med 2012;68(4):1127-1134.</w:t>
      </w:r>
    </w:p>
    <w:p w14:paraId="4A3F2F73" w14:textId="77777777" w:rsidR="00704E40" w:rsidRPr="00704E40" w:rsidRDefault="00704E40" w:rsidP="00704E40">
      <w:pPr>
        <w:pStyle w:val="EndNoteBibliography"/>
        <w:ind w:left="720" w:hanging="720"/>
        <w:rPr>
          <w:noProof/>
        </w:rPr>
      </w:pPr>
      <w:r w:rsidRPr="00704E40">
        <w:rPr>
          <w:noProof/>
        </w:rPr>
        <w:t>207.</w:t>
      </w:r>
      <w:r w:rsidRPr="00704E40">
        <w:rPr>
          <w:noProof/>
        </w:rPr>
        <w:tab/>
        <w:t>Huang C, Graff CG, Clarkson EW, Bilgin A, Altbach MI. T2 mapping from highly undersampled data by reconstruction of principal component coefficient maps using compressed sensing. Magn Reson Med 2012;67(5):1355-1366.</w:t>
      </w:r>
    </w:p>
    <w:p w14:paraId="750C1F8C" w14:textId="77777777" w:rsidR="00704E40" w:rsidRPr="00704E40" w:rsidRDefault="00704E40" w:rsidP="00704E40">
      <w:pPr>
        <w:pStyle w:val="EndNoteBibliography"/>
        <w:ind w:left="720" w:hanging="720"/>
        <w:rPr>
          <w:noProof/>
        </w:rPr>
      </w:pPr>
      <w:r w:rsidRPr="00704E40">
        <w:rPr>
          <w:noProof/>
        </w:rPr>
        <w:t>208.</w:t>
      </w:r>
      <w:r w:rsidRPr="00704E40">
        <w:rPr>
          <w:noProof/>
        </w:rPr>
        <w:tab/>
        <w:t>Zhao B, Lu W, Hitchens TK, Lam F, Ho C, Liang ZP. Accelerated MR parameter mapping with low-rank and sparsity constraints. Magn Reson Med 2015;74(2):489-498.</w:t>
      </w:r>
    </w:p>
    <w:p w14:paraId="6D2336B7" w14:textId="77777777" w:rsidR="00704E40" w:rsidRPr="00704E40" w:rsidRDefault="00704E40" w:rsidP="00704E40">
      <w:pPr>
        <w:pStyle w:val="EndNoteBibliography"/>
        <w:ind w:left="720" w:hanging="720"/>
        <w:rPr>
          <w:noProof/>
        </w:rPr>
      </w:pPr>
      <w:r w:rsidRPr="00704E40">
        <w:rPr>
          <w:noProof/>
        </w:rPr>
        <w:t>209.</w:t>
      </w:r>
      <w:r w:rsidRPr="00704E40">
        <w:rPr>
          <w:noProof/>
        </w:rPr>
        <w:tab/>
        <w:t>Dopfert J, Witte C, Kunth M, Schroder L. Sensitivity enhancement of (Hyper-)CEST image series by exploiting redundancies in the spectral domain. Contrast Media &amp; Molecular Imaging 2014;9(1):100-107.</w:t>
      </w:r>
    </w:p>
    <w:p w14:paraId="7AF70A3B" w14:textId="77777777" w:rsidR="00704E40" w:rsidRPr="00704E40" w:rsidRDefault="00704E40" w:rsidP="00704E40">
      <w:pPr>
        <w:pStyle w:val="EndNoteBibliography"/>
        <w:ind w:left="720" w:hanging="720"/>
        <w:rPr>
          <w:noProof/>
        </w:rPr>
      </w:pPr>
      <w:r w:rsidRPr="00704E40">
        <w:rPr>
          <w:noProof/>
        </w:rPr>
        <w:t>210.</w:t>
      </w:r>
      <w:r w:rsidRPr="00704E40">
        <w:rPr>
          <w:noProof/>
        </w:rPr>
        <w:tab/>
        <w:t>Ashburner J, Friston KJ. Nonlinear spatial normalization using basis functions. Hum Brain Mapp 1999;7(4):254-266.</w:t>
      </w:r>
    </w:p>
    <w:p w14:paraId="72506E18" w14:textId="77777777" w:rsidR="00704E40" w:rsidRPr="00704E40" w:rsidRDefault="00704E40" w:rsidP="00704E40">
      <w:pPr>
        <w:pStyle w:val="EndNoteBibliography"/>
        <w:ind w:left="720" w:hanging="720"/>
        <w:rPr>
          <w:noProof/>
        </w:rPr>
      </w:pPr>
      <w:r w:rsidRPr="00704E40">
        <w:rPr>
          <w:noProof/>
        </w:rPr>
        <w:t>211.</w:t>
      </w:r>
      <w:r w:rsidRPr="00704E40">
        <w:rPr>
          <w:noProof/>
        </w:rPr>
        <w:tab/>
        <w:t>Ma D, Gulani V, Seiberlich N, Liu K, Sunshine JL, Duerk JL, Griswold MA. Magnetic resonance fingerprinting. Nature 2013;495(7440):187-192.</w:t>
      </w:r>
    </w:p>
    <w:p w14:paraId="129C87E2" w14:textId="77777777" w:rsidR="00704E40" w:rsidRPr="00704E40" w:rsidRDefault="00704E40" w:rsidP="00704E40">
      <w:pPr>
        <w:pStyle w:val="EndNoteBibliography"/>
        <w:ind w:left="720" w:hanging="720"/>
        <w:rPr>
          <w:noProof/>
        </w:rPr>
      </w:pPr>
      <w:r w:rsidRPr="00704E40">
        <w:rPr>
          <w:noProof/>
        </w:rPr>
        <w:t>212.</w:t>
      </w:r>
      <w:r w:rsidRPr="00704E40">
        <w:rPr>
          <w:noProof/>
        </w:rPr>
        <w:tab/>
        <w:t>Cohen O, Huang S, McMahon MT, Rosen MS, Farrar CT. Rapid and Quantitative Chemical Exchange Saturation Transfer (CEST) Imaging with Magnetic Resonance Fingerprinting (MRF). ArXiv e-prints. Volume 1710; 2017.</w:t>
      </w:r>
    </w:p>
    <w:p w14:paraId="1A1591A4" w14:textId="77777777" w:rsidR="000033F2" w:rsidRPr="000033F2" w:rsidRDefault="00302A88" w:rsidP="00E256BD">
      <w:pPr>
        <w:tabs>
          <w:tab w:val="left" w:pos="541"/>
        </w:tabs>
      </w:pPr>
      <w:r>
        <w:fldChar w:fldCharType="end"/>
      </w:r>
    </w:p>
    <w:sectPr w:rsidR="000033F2" w:rsidRPr="000033F2" w:rsidSect="0015286B">
      <w:footerReference w:type="even" r:id="rId35"/>
      <w:footerReference w:type="default" r:id="rId36"/>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0" w:author="G. Bruce Pike" w:date="2017-12-05T16:21:00Z" w:initials="GBP">
    <w:p w14:paraId="2AC55DDA" w14:textId="77777777" w:rsidR="00330B44" w:rsidRDefault="00330B44">
      <w:pPr>
        <w:pStyle w:val="Commentaire"/>
      </w:pPr>
      <w:r>
        <w:rPr>
          <w:rStyle w:val="Marquedecommentaire"/>
        </w:rPr>
        <w:annotationRef/>
      </w:r>
      <w:r>
        <w:t>I guess we could drop these two words??</w:t>
      </w:r>
    </w:p>
  </w:comment>
  <w:comment w:id="9" w:author="G. Bruce Pike" w:date="2017-12-05T16:52:00Z" w:initials="GBP">
    <w:p w14:paraId="70AE37DA" w14:textId="77777777" w:rsidR="00330B44" w:rsidRDefault="00330B44">
      <w:pPr>
        <w:pStyle w:val="Commentaire"/>
      </w:pPr>
      <w:r>
        <w:rPr>
          <w:rStyle w:val="Marquedecommentaire"/>
        </w:rPr>
        <w:annotationRef/>
      </w:r>
      <w:r>
        <w:t>‘Minimize’?</w:t>
      </w:r>
    </w:p>
  </w:comment>
  <w:comment w:id="16" w:author="G. Bruce Pike" w:date="2017-12-05T17:04:00Z" w:initials="GBP">
    <w:p w14:paraId="66A1A738" w14:textId="77777777" w:rsidR="00330B44" w:rsidRDefault="00330B44">
      <w:pPr>
        <w:pStyle w:val="Commentaire"/>
      </w:pPr>
      <w:r>
        <w:rPr>
          <w:rStyle w:val="Marquedecommentaire"/>
        </w:rPr>
        <w:annotationRef/>
      </w:r>
      <w:r>
        <w:t>I prefer these latin terms to be in italics but as long as you are consistent throughout you should be fine.</w:t>
      </w:r>
    </w:p>
  </w:comment>
  <w:comment w:id="20" w:author="G. Bruce Pike" w:date="2017-12-07T11:09:00Z" w:initials="GBP">
    <w:p w14:paraId="62990774" w14:textId="77777777" w:rsidR="00330B44" w:rsidRDefault="00330B44">
      <w:pPr>
        <w:pStyle w:val="Commentaire"/>
      </w:pPr>
      <w:r>
        <w:rPr>
          <w:rStyle w:val="Marquedecommentaire"/>
        </w:rPr>
        <w:annotationRef/>
      </w:r>
      <w:r>
        <w:t>Perhaps add a parenthetical sentence here saying something like. “(For a more introductory presentation of MRI physics the reader is directed to [ref, ref, ref].)”</w:t>
      </w:r>
    </w:p>
  </w:comment>
  <w:comment w:id="28" w:author="G. Bruce Pike" w:date="2017-12-07T11:28:00Z" w:initials="GBP">
    <w:p w14:paraId="23BFCD80" w14:textId="77777777" w:rsidR="00330B44" w:rsidRDefault="00330B44">
      <w:pPr>
        <w:pStyle w:val="Commentaire"/>
      </w:pPr>
      <w:r>
        <w:rPr>
          <w:rStyle w:val="Marquedecommentaire"/>
        </w:rPr>
        <w:annotationRef/>
      </w:r>
      <w:r>
        <w:t>I think this is where the R comes in??</w:t>
      </w:r>
    </w:p>
  </w:comment>
  <w:comment w:id="31" w:author="G. Bruce Pike" w:date="2017-12-07T11:34:00Z" w:initials="GBP">
    <w:p w14:paraId="103B719B" w14:textId="77777777" w:rsidR="00330B44" w:rsidRDefault="00330B44">
      <w:pPr>
        <w:pStyle w:val="Commentaire"/>
      </w:pPr>
      <w:r>
        <w:rPr>
          <w:rStyle w:val="Marquedecommentaire"/>
        </w:rPr>
        <w:annotationRef/>
      </w:r>
      <w:r>
        <w:t>Make sure I have not broken this sentence.</w:t>
      </w:r>
    </w:p>
  </w:comment>
  <w:comment w:id="32" w:author="G. Bruce Pike" w:date="2017-12-07T11:58:00Z" w:initials="GBP">
    <w:p w14:paraId="5382136F" w14:textId="77777777" w:rsidR="00330B44" w:rsidRDefault="00330B44">
      <w:pPr>
        <w:pStyle w:val="Commentaire"/>
      </w:pPr>
      <w:r>
        <w:rPr>
          <w:rStyle w:val="Marquedecommentaire"/>
        </w:rPr>
        <w:annotationRef/>
      </w:r>
      <w:r>
        <w:t>Huh – I did not know there were any cases where T2&gt;T1 – thought that was physically impossible???</w:t>
      </w:r>
    </w:p>
  </w:comment>
  <w:comment w:id="38" w:author="G. Bruce Pike" w:date="2017-12-07T12:13:00Z" w:initials="GBP">
    <w:p w14:paraId="40307825" w14:textId="77777777" w:rsidR="00330B44" w:rsidRDefault="00330B44">
      <w:pPr>
        <w:pStyle w:val="Commentaire"/>
      </w:pPr>
      <w:r>
        <w:rPr>
          <w:rStyle w:val="Marquedecommentaire"/>
        </w:rPr>
        <w:annotationRef/>
      </w:r>
    </w:p>
  </w:comment>
  <w:comment w:id="49" w:author="G. Bruce Pike" w:date="2017-12-07T13:15:00Z" w:initials="GBP">
    <w:p w14:paraId="60623C3C" w14:textId="77777777" w:rsidR="00330B44" w:rsidRDefault="00330B44">
      <w:pPr>
        <w:pStyle w:val="Commentaire"/>
      </w:pPr>
      <w:r>
        <w:rPr>
          <w:rStyle w:val="Marquedecommentaire"/>
        </w:rPr>
        <w:annotationRef/>
      </w:r>
      <w:r>
        <w:t>Is this sentence effectively repeated or are they meant to say something different? A bit unclear.</w:t>
      </w:r>
    </w:p>
  </w:comment>
  <w:comment w:id="54" w:author="G. Bruce Pike" w:date="2017-12-07T13:21:00Z" w:initials="GBP">
    <w:p w14:paraId="33ADB432" w14:textId="77777777" w:rsidR="00330B44" w:rsidRDefault="00330B44">
      <w:pPr>
        <w:pStyle w:val="Commentaire"/>
      </w:pPr>
      <w:r>
        <w:rPr>
          <w:rStyle w:val="Marquedecommentaire"/>
        </w:rPr>
        <w:annotationRef/>
      </w:r>
      <w:r>
        <w:t>Yum!</w:t>
      </w:r>
    </w:p>
  </w:comment>
  <w:comment w:id="121" w:author="Mathieu Boudreau" w:date="2017-10-29T16:54:00Z" w:initials="MB">
    <w:p w14:paraId="29E6B94F" w14:textId="77777777" w:rsidR="00330B44" w:rsidRDefault="00330B44">
      <w:pPr>
        <w:pStyle w:val="Commentaire"/>
      </w:pPr>
      <w:r>
        <w:rPr>
          <w:rStyle w:val="Marquedecommentaire"/>
        </w:rPr>
        <w:annotationRef/>
      </w:r>
      <w:r>
        <w:t>Did you mention the super-Lorentzian lineshape?</w:t>
      </w:r>
    </w:p>
  </w:comment>
  <w:comment w:id="124" w:author="G. Bruce Pike" w:date="2017-12-07T14:15:00Z" w:initials="GBP">
    <w:p w14:paraId="135FC8B2" w14:textId="77777777" w:rsidR="00330B44" w:rsidRDefault="00330B44">
      <w:pPr>
        <w:pStyle w:val="Commentaire"/>
      </w:pPr>
      <w:r>
        <w:rPr>
          <w:rStyle w:val="Marquedecommentaire"/>
        </w:rPr>
        <w:annotationRef/>
      </w:r>
      <w:r>
        <w:t>Maybe specify url?</w:t>
      </w:r>
    </w:p>
  </w:comment>
  <w:comment w:id="157" w:author="G. Bruce Pike" w:date="2017-12-07T14:26:00Z" w:initials="GBP">
    <w:p w14:paraId="5CA30298" w14:textId="77777777" w:rsidR="00330B44" w:rsidRDefault="00330B44">
      <w:pPr>
        <w:pStyle w:val="Commentaire"/>
      </w:pPr>
      <w:r>
        <w:rPr>
          <w:rStyle w:val="Marquedecommentaire"/>
        </w:rPr>
        <w:annotationRef/>
      </w:r>
      <w:r>
        <w:t>I want to be clear to differentiate between the idea of “sources of B1 variation” and “sources of B1-measurement inaccuracies” – I think it is the later you are referring to – right?</w:t>
      </w:r>
    </w:p>
  </w:comment>
  <w:comment w:id="161" w:author="G. Bruce Pike" w:date="2017-12-07T15:01:00Z" w:initials="GBP">
    <w:p w14:paraId="74A76851" w14:textId="77777777" w:rsidR="00330B44" w:rsidRDefault="00330B44">
      <w:pPr>
        <w:pStyle w:val="Commentaire"/>
      </w:pPr>
      <w:r>
        <w:rPr>
          <w:rStyle w:val="Marquedecommentaire"/>
        </w:rPr>
        <w:annotationRef/>
      </w:r>
      <w:r>
        <w:t>This sentence does not seem right – seems like you say ‘it would be redundant’ and then say ‘it might be interesting’.??</w:t>
      </w:r>
    </w:p>
  </w:comment>
  <w:comment w:id="163" w:author="G. Bruce Pike" w:date="2017-12-07T15:15:00Z" w:initials="GBP">
    <w:p w14:paraId="5559E93B" w14:textId="77777777" w:rsidR="00330B44" w:rsidRDefault="00330B44">
      <w:pPr>
        <w:pStyle w:val="Commentaire"/>
      </w:pPr>
      <w:r>
        <w:rPr>
          <w:rStyle w:val="Marquedecommentaire"/>
        </w:rPr>
        <w:annotationRef/>
      </w:r>
      <w:r>
        <w:t xml:space="preserve">I would mention that we have already done preliminary work on compressed sensing and reference the ISMRM abstract – which you were on – right? </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2AC55DDA" w15:done="0"/>
  <w15:commentEx w15:paraId="70AE37DA" w15:done="0"/>
  <w15:commentEx w15:paraId="66A1A738" w15:done="0"/>
  <w15:commentEx w15:paraId="62990774" w15:done="0"/>
  <w15:commentEx w15:paraId="23BFCD80" w15:done="0"/>
  <w15:commentEx w15:paraId="103B719B" w15:done="0"/>
  <w15:commentEx w15:paraId="5382136F" w15:done="0"/>
  <w15:commentEx w15:paraId="40307825" w15:done="0"/>
  <w15:commentEx w15:paraId="60623C3C" w15:done="0"/>
  <w15:commentEx w15:paraId="33ADB432" w15:done="0"/>
  <w15:commentEx w15:paraId="29E6B94F" w15:done="0"/>
  <w15:commentEx w15:paraId="135FC8B2" w15:done="0"/>
  <w15:commentEx w15:paraId="5CA30298" w15:done="0"/>
  <w15:commentEx w15:paraId="74A76851" w15:done="0"/>
  <w15:commentEx w15:paraId="5559E93B"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0B8BC19F" w14:textId="77777777" w:rsidR="000A47D5" w:rsidRDefault="000A47D5" w:rsidP="0015286B">
      <w:r>
        <w:separator/>
      </w:r>
    </w:p>
  </w:endnote>
  <w:endnote w:type="continuationSeparator" w:id="0">
    <w:p w14:paraId="213D8298" w14:textId="77777777" w:rsidR="000A47D5" w:rsidRDefault="000A47D5"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56C900" w14:textId="77777777" w:rsidR="00330B44" w:rsidRDefault="00330B44"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1B69BF12" w14:textId="77777777" w:rsidR="00330B44" w:rsidRDefault="00330B44"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42DD0A" w14:textId="77777777" w:rsidR="00330B44" w:rsidRDefault="00330B44"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4C747B">
      <w:rPr>
        <w:rStyle w:val="Numrodepage"/>
        <w:noProof/>
      </w:rPr>
      <w:t>31</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33E80B" w14:textId="77777777" w:rsidR="000A47D5" w:rsidRDefault="000A47D5" w:rsidP="0015286B">
      <w:r>
        <w:separator/>
      </w:r>
    </w:p>
  </w:footnote>
  <w:footnote w:type="continuationSeparator" w:id="0">
    <w:p w14:paraId="572D20CB" w14:textId="77777777" w:rsidR="000A47D5" w:rsidRDefault="000A47D5"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G. Bruce Pike">
    <w15:presenceInfo w15:providerId="None" w15:userId="G. Bruce Pike"/>
  </w15:person>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3"/>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comment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6&lt;/item&gt;&lt;item&gt;17&lt;/item&gt;&lt;item&gt;19&lt;/item&gt;&lt;item&gt;30&lt;/item&gt;&lt;item&gt;70&lt;/item&gt;&lt;item&gt;168&lt;/item&gt;&lt;item&gt;190&lt;/item&gt;&lt;item&gt;195&lt;/item&gt;&lt;item&gt;256&lt;/item&gt;&lt;item&gt;446&lt;/item&gt;&lt;item&gt;496&lt;/item&gt;&lt;item&gt;2713&lt;/item&gt;&lt;item&gt;2717&lt;/item&gt;&lt;item&gt;2767&lt;/item&gt;&lt;item&gt;2773&lt;/item&gt;&lt;item&gt;2775&lt;/item&gt;&lt;item&gt;2785&lt;/item&gt;&lt;item&gt;2795&lt;/item&gt;&lt;item&gt;2797&lt;/item&gt;&lt;item&gt;2799&lt;/item&gt;&lt;item&gt;2817&lt;/item&gt;&lt;item&gt;2822&lt;/item&gt;&lt;item&gt;2832&lt;/item&gt;&lt;item&gt;2844&lt;/item&gt;&lt;item&gt;3229&lt;/item&gt;&lt;item&gt;3251&lt;/item&gt;&lt;item&gt;3253&lt;/item&gt;&lt;item&gt;3286&lt;/item&gt;&lt;item&gt;3320&lt;/item&gt;&lt;item&gt;3537&lt;/item&gt;&lt;item&gt;3546&lt;/item&gt;&lt;item&gt;3568&lt;/item&gt;&lt;item&gt;3570&lt;/item&gt;&lt;item&gt;3582&lt;/item&gt;&lt;item&gt;3650&lt;/item&gt;&lt;item&gt;3661&lt;/item&gt;&lt;item&gt;3662&lt;/item&gt;&lt;item&gt;3665&lt;/item&gt;&lt;item&gt;3672&lt;/item&gt;&lt;item&gt;3675&lt;/item&gt;&lt;item&gt;3683&lt;/item&gt;&lt;item&gt;3688&lt;/item&gt;&lt;item&gt;3719&lt;/item&gt;&lt;item&gt;3732&lt;/item&gt;&lt;item&gt;3770&lt;/item&gt;&lt;item&gt;3772&lt;/item&gt;&lt;item&gt;3775&lt;/item&gt;&lt;item&gt;3789&lt;/item&gt;&lt;item&gt;3864&lt;/item&gt;&lt;item&gt;3915&lt;/item&gt;&lt;item&gt;3969&lt;/item&gt;&lt;item&gt;8034&lt;/item&gt;&lt;item&gt;8040&lt;/item&gt;&lt;item&gt;8041&lt;/item&gt;&lt;item&gt;8042&lt;/item&gt;&lt;item&gt;8048&lt;/item&gt;&lt;item&gt;8050&lt;/item&gt;&lt;item&gt;8082&lt;/item&gt;&lt;item&gt;8088&lt;/item&gt;&lt;item&gt;8103&lt;/item&gt;&lt;item&gt;8104&lt;/item&gt;&lt;item&gt;8129&lt;/item&gt;&lt;item&gt;8131&lt;/item&gt;&lt;item&gt;8135&lt;/item&gt;&lt;item&gt;8154&lt;/item&gt;&lt;item&gt;8156&lt;/item&gt;&lt;item&gt;8158&lt;/item&gt;&lt;item&gt;8160&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6&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item&gt;8321&lt;/item&gt;&lt;item&gt;8322&lt;/item&gt;&lt;item&gt;8324&lt;/item&gt;&lt;item&gt;8326&lt;/item&gt;&lt;item&gt;8328&lt;/item&gt;&lt;item&gt;8330&lt;/item&gt;&lt;item&gt;8332&lt;/item&gt;&lt;item&gt;8333&lt;/item&gt;&lt;item&gt;8334&lt;/item&gt;&lt;item&gt;8336&lt;/item&gt;&lt;item&gt;8337&lt;/item&gt;&lt;item&gt;8339&lt;/item&gt;&lt;item&gt;8342&lt;/item&gt;&lt;item&gt;8344&lt;/item&gt;&lt;item&gt;8346&lt;/item&gt;&lt;item&gt;8348&lt;/item&gt;&lt;item&gt;8350&lt;/item&gt;&lt;item&gt;8352&lt;/item&gt;&lt;item&gt;8354&lt;/item&gt;&lt;item&gt;8356&lt;/item&gt;&lt;item&gt;8357&lt;/item&gt;&lt;item&gt;8358&lt;/item&gt;&lt;item&gt;8360&lt;/item&gt;&lt;item&gt;8362&lt;/item&gt;&lt;item&gt;8364&lt;/item&gt;&lt;item&gt;8366&lt;/item&gt;&lt;item&gt;8374&lt;/item&gt;&lt;item&gt;8378&lt;/item&gt;&lt;item&gt;8380&lt;/item&gt;&lt;item&gt;8382&lt;/item&gt;&lt;item&gt;8384&lt;/item&gt;&lt;item&gt;8386&lt;/item&gt;&lt;item&gt;8388&lt;/item&gt;&lt;item&gt;8390&lt;/item&gt;&lt;item&gt;8392&lt;/item&gt;&lt;item&gt;8393&lt;/item&gt;&lt;item&gt;8399&lt;/item&gt;&lt;item&gt;8404&lt;/item&gt;&lt;item&gt;8406&lt;/item&gt;&lt;item&gt;8408&lt;/item&gt;&lt;item&gt;8409&lt;/item&gt;&lt;item&gt;8411&lt;/item&gt;&lt;item&gt;8412&lt;/item&gt;&lt;item&gt;8414&lt;/item&gt;&lt;item&gt;8416&lt;/item&gt;&lt;item&gt;8418&lt;/item&gt;&lt;item&gt;8420&lt;/item&gt;&lt;item&gt;8422&lt;/item&gt;&lt;item&gt;8424&lt;/item&gt;&lt;item&gt;8426&lt;/item&gt;&lt;item&gt;8428&lt;/item&gt;&lt;item&gt;8430&lt;/item&gt;&lt;item&gt;8432&lt;/item&gt;&lt;item&gt;8434&lt;/item&gt;&lt;item&gt;8438&lt;/item&gt;&lt;item&gt;8440&lt;/item&gt;&lt;item&gt;8442&lt;/item&gt;&lt;item&gt;8444&lt;/item&gt;&lt;item&gt;8448&lt;/item&gt;&lt;item&gt;8450&lt;/item&gt;&lt;item&gt;8452&lt;/item&gt;&lt;item&gt;8454&lt;/item&gt;&lt;item&gt;8456&lt;/item&gt;&lt;/record-ids&gt;&lt;/item&gt;&lt;/Libraries&gt;"/>
  </w:docVars>
  <w:rsids>
    <w:rsidRoot w:val="00317D7A"/>
    <w:rsid w:val="000005D7"/>
    <w:rsid w:val="00000FB0"/>
    <w:rsid w:val="00002857"/>
    <w:rsid w:val="000033F2"/>
    <w:rsid w:val="000036A1"/>
    <w:rsid w:val="00004770"/>
    <w:rsid w:val="00006437"/>
    <w:rsid w:val="0000683B"/>
    <w:rsid w:val="000078D3"/>
    <w:rsid w:val="00007D11"/>
    <w:rsid w:val="00011B62"/>
    <w:rsid w:val="000144A8"/>
    <w:rsid w:val="00014BD7"/>
    <w:rsid w:val="000153B5"/>
    <w:rsid w:val="0001745B"/>
    <w:rsid w:val="000210E8"/>
    <w:rsid w:val="000214E9"/>
    <w:rsid w:val="00022747"/>
    <w:rsid w:val="00022F7B"/>
    <w:rsid w:val="0002375D"/>
    <w:rsid w:val="00024D4D"/>
    <w:rsid w:val="00033589"/>
    <w:rsid w:val="00035996"/>
    <w:rsid w:val="000403D8"/>
    <w:rsid w:val="0004105D"/>
    <w:rsid w:val="00043B53"/>
    <w:rsid w:val="00043D18"/>
    <w:rsid w:val="00045A89"/>
    <w:rsid w:val="00046F9E"/>
    <w:rsid w:val="00047699"/>
    <w:rsid w:val="00047DD6"/>
    <w:rsid w:val="0005019C"/>
    <w:rsid w:val="00051193"/>
    <w:rsid w:val="00051860"/>
    <w:rsid w:val="00053533"/>
    <w:rsid w:val="0005365B"/>
    <w:rsid w:val="00055104"/>
    <w:rsid w:val="00057CF1"/>
    <w:rsid w:val="00061015"/>
    <w:rsid w:val="00061D49"/>
    <w:rsid w:val="00062159"/>
    <w:rsid w:val="000637A5"/>
    <w:rsid w:val="00063EE6"/>
    <w:rsid w:val="00065135"/>
    <w:rsid w:val="0006678B"/>
    <w:rsid w:val="00072270"/>
    <w:rsid w:val="0007295A"/>
    <w:rsid w:val="00072FB0"/>
    <w:rsid w:val="00073C7E"/>
    <w:rsid w:val="00076304"/>
    <w:rsid w:val="00080037"/>
    <w:rsid w:val="00080198"/>
    <w:rsid w:val="0008266A"/>
    <w:rsid w:val="000841CB"/>
    <w:rsid w:val="000845CD"/>
    <w:rsid w:val="00085BD3"/>
    <w:rsid w:val="00085F8F"/>
    <w:rsid w:val="00086E37"/>
    <w:rsid w:val="00087496"/>
    <w:rsid w:val="00087676"/>
    <w:rsid w:val="00091191"/>
    <w:rsid w:val="00092CB0"/>
    <w:rsid w:val="000940B5"/>
    <w:rsid w:val="0009479C"/>
    <w:rsid w:val="00096FC8"/>
    <w:rsid w:val="000A250E"/>
    <w:rsid w:val="000A28A1"/>
    <w:rsid w:val="000A346B"/>
    <w:rsid w:val="000A34F5"/>
    <w:rsid w:val="000A47D5"/>
    <w:rsid w:val="000A59AB"/>
    <w:rsid w:val="000A7337"/>
    <w:rsid w:val="000B3430"/>
    <w:rsid w:val="000B3934"/>
    <w:rsid w:val="000B56D6"/>
    <w:rsid w:val="000B70EB"/>
    <w:rsid w:val="000C0832"/>
    <w:rsid w:val="000C31A5"/>
    <w:rsid w:val="000C3C04"/>
    <w:rsid w:val="000C4122"/>
    <w:rsid w:val="000C45A3"/>
    <w:rsid w:val="000C795D"/>
    <w:rsid w:val="000D0F1F"/>
    <w:rsid w:val="000D1B22"/>
    <w:rsid w:val="000D756D"/>
    <w:rsid w:val="000E0991"/>
    <w:rsid w:val="000E0AC8"/>
    <w:rsid w:val="000E1F8D"/>
    <w:rsid w:val="000E3176"/>
    <w:rsid w:val="000E38E9"/>
    <w:rsid w:val="000E4CBF"/>
    <w:rsid w:val="000E4ECB"/>
    <w:rsid w:val="000E6BA4"/>
    <w:rsid w:val="000F0FF0"/>
    <w:rsid w:val="000F22A2"/>
    <w:rsid w:val="000F4666"/>
    <w:rsid w:val="000F511A"/>
    <w:rsid w:val="000F66A8"/>
    <w:rsid w:val="0010025F"/>
    <w:rsid w:val="0010061C"/>
    <w:rsid w:val="00100999"/>
    <w:rsid w:val="00101F9A"/>
    <w:rsid w:val="0010371C"/>
    <w:rsid w:val="00104790"/>
    <w:rsid w:val="00104806"/>
    <w:rsid w:val="00105B7F"/>
    <w:rsid w:val="0010690F"/>
    <w:rsid w:val="001115F5"/>
    <w:rsid w:val="0011208F"/>
    <w:rsid w:val="0011333D"/>
    <w:rsid w:val="00114D8D"/>
    <w:rsid w:val="00114E91"/>
    <w:rsid w:val="001159E3"/>
    <w:rsid w:val="00122524"/>
    <w:rsid w:val="00122575"/>
    <w:rsid w:val="001226F1"/>
    <w:rsid w:val="00123444"/>
    <w:rsid w:val="001234DA"/>
    <w:rsid w:val="00124DD3"/>
    <w:rsid w:val="00125179"/>
    <w:rsid w:val="001259C1"/>
    <w:rsid w:val="00125ED4"/>
    <w:rsid w:val="001268AE"/>
    <w:rsid w:val="0012742C"/>
    <w:rsid w:val="001318BC"/>
    <w:rsid w:val="00132183"/>
    <w:rsid w:val="00132CBA"/>
    <w:rsid w:val="00134911"/>
    <w:rsid w:val="00134981"/>
    <w:rsid w:val="00134C4E"/>
    <w:rsid w:val="00135515"/>
    <w:rsid w:val="001357B0"/>
    <w:rsid w:val="00135901"/>
    <w:rsid w:val="00143C5B"/>
    <w:rsid w:val="00144FAA"/>
    <w:rsid w:val="001468C8"/>
    <w:rsid w:val="00146B06"/>
    <w:rsid w:val="00146F8A"/>
    <w:rsid w:val="001472D0"/>
    <w:rsid w:val="00150CF1"/>
    <w:rsid w:val="00150DB9"/>
    <w:rsid w:val="0015286B"/>
    <w:rsid w:val="00153C32"/>
    <w:rsid w:val="0015531D"/>
    <w:rsid w:val="001556CD"/>
    <w:rsid w:val="00155854"/>
    <w:rsid w:val="00160956"/>
    <w:rsid w:val="0016138E"/>
    <w:rsid w:val="00161E43"/>
    <w:rsid w:val="0016262D"/>
    <w:rsid w:val="00165CD7"/>
    <w:rsid w:val="001662DF"/>
    <w:rsid w:val="00170CC4"/>
    <w:rsid w:val="00171EDD"/>
    <w:rsid w:val="00176B70"/>
    <w:rsid w:val="00176F44"/>
    <w:rsid w:val="0018057B"/>
    <w:rsid w:val="001820B2"/>
    <w:rsid w:val="001836E6"/>
    <w:rsid w:val="00185CF2"/>
    <w:rsid w:val="00191D64"/>
    <w:rsid w:val="001929DC"/>
    <w:rsid w:val="0019380A"/>
    <w:rsid w:val="00194393"/>
    <w:rsid w:val="00194CE9"/>
    <w:rsid w:val="00194E11"/>
    <w:rsid w:val="0019598C"/>
    <w:rsid w:val="001959FF"/>
    <w:rsid w:val="001A0F66"/>
    <w:rsid w:val="001A362E"/>
    <w:rsid w:val="001A4C4F"/>
    <w:rsid w:val="001A725D"/>
    <w:rsid w:val="001B0DD9"/>
    <w:rsid w:val="001B318E"/>
    <w:rsid w:val="001B3EE1"/>
    <w:rsid w:val="001B597E"/>
    <w:rsid w:val="001B6549"/>
    <w:rsid w:val="001B69B8"/>
    <w:rsid w:val="001B7245"/>
    <w:rsid w:val="001C1186"/>
    <w:rsid w:val="001C1805"/>
    <w:rsid w:val="001C6409"/>
    <w:rsid w:val="001D1E2C"/>
    <w:rsid w:val="001D3187"/>
    <w:rsid w:val="001D500E"/>
    <w:rsid w:val="001D5F08"/>
    <w:rsid w:val="001D6AA1"/>
    <w:rsid w:val="001D7250"/>
    <w:rsid w:val="001E04B8"/>
    <w:rsid w:val="001E10B6"/>
    <w:rsid w:val="001E2658"/>
    <w:rsid w:val="001E2CC1"/>
    <w:rsid w:val="001E5B2C"/>
    <w:rsid w:val="001E7165"/>
    <w:rsid w:val="001E720A"/>
    <w:rsid w:val="001F1AD3"/>
    <w:rsid w:val="001F2E56"/>
    <w:rsid w:val="001F2F29"/>
    <w:rsid w:val="001F46DF"/>
    <w:rsid w:val="001F5A34"/>
    <w:rsid w:val="001F64C9"/>
    <w:rsid w:val="001F6A34"/>
    <w:rsid w:val="00200A27"/>
    <w:rsid w:val="00200DE0"/>
    <w:rsid w:val="00202B02"/>
    <w:rsid w:val="00204790"/>
    <w:rsid w:val="00205EB3"/>
    <w:rsid w:val="002061B9"/>
    <w:rsid w:val="00206DE0"/>
    <w:rsid w:val="00210953"/>
    <w:rsid w:val="00214C33"/>
    <w:rsid w:val="00214C80"/>
    <w:rsid w:val="00215D11"/>
    <w:rsid w:val="00216591"/>
    <w:rsid w:val="002172E9"/>
    <w:rsid w:val="00220B0A"/>
    <w:rsid w:val="0022196C"/>
    <w:rsid w:val="00222597"/>
    <w:rsid w:val="00224645"/>
    <w:rsid w:val="00224E23"/>
    <w:rsid w:val="00225070"/>
    <w:rsid w:val="002274FE"/>
    <w:rsid w:val="00230183"/>
    <w:rsid w:val="002318A3"/>
    <w:rsid w:val="00233097"/>
    <w:rsid w:val="00233736"/>
    <w:rsid w:val="002339AB"/>
    <w:rsid w:val="00233AA1"/>
    <w:rsid w:val="00233C88"/>
    <w:rsid w:val="00233EC6"/>
    <w:rsid w:val="002347D2"/>
    <w:rsid w:val="002444E7"/>
    <w:rsid w:val="00244F2E"/>
    <w:rsid w:val="0025359E"/>
    <w:rsid w:val="0025442E"/>
    <w:rsid w:val="00254854"/>
    <w:rsid w:val="00254E3F"/>
    <w:rsid w:val="00255E80"/>
    <w:rsid w:val="00256707"/>
    <w:rsid w:val="00260169"/>
    <w:rsid w:val="00261ADE"/>
    <w:rsid w:val="00261BAF"/>
    <w:rsid w:val="00262632"/>
    <w:rsid w:val="0026425B"/>
    <w:rsid w:val="002646A0"/>
    <w:rsid w:val="0026567D"/>
    <w:rsid w:val="00265AE0"/>
    <w:rsid w:val="00266069"/>
    <w:rsid w:val="0026674D"/>
    <w:rsid w:val="00270FA6"/>
    <w:rsid w:val="002712AF"/>
    <w:rsid w:val="0027134D"/>
    <w:rsid w:val="00271F1D"/>
    <w:rsid w:val="00276885"/>
    <w:rsid w:val="00277471"/>
    <w:rsid w:val="00280D4A"/>
    <w:rsid w:val="00280EC4"/>
    <w:rsid w:val="002810E4"/>
    <w:rsid w:val="00281D4F"/>
    <w:rsid w:val="00281D6B"/>
    <w:rsid w:val="0028503E"/>
    <w:rsid w:val="00285710"/>
    <w:rsid w:val="002908AB"/>
    <w:rsid w:val="0029104D"/>
    <w:rsid w:val="00295167"/>
    <w:rsid w:val="0029593A"/>
    <w:rsid w:val="00297A8A"/>
    <w:rsid w:val="002A00BF"/>
    <w:rsid w:val="002A1663"/>
    <w:rsid w:val="002A1F5D"/>
    <w:rsid w:val="002A26D2"/>
    <w:rsid w:val="002A6708"/>
    <w:rsid w:val="002A6BE9"/>
    <w:rsid w:val="002B06E3"/>
    <w:rsid w:val="002B0A03"/>
    <w:rsid w:val="002B1296"/>
    <w:rsid w:val="002B198C"/>
    <w:rsid w:val="002B19FB"/>
    <w:rsid w:val="002B2290"/>
    <w:rsid w:val="002B3136"/>
    <w:rsid w:val="002B3FEB"/>
    <w:rsid w:val="002B56CC"/>
    <w:rsid w:val="002B6B03"/>
    <w:rsid w:val="002B6E9E"/>
    <w:rsid w:val="002B7411"/>
    <w:rsid w:val="002B75D0"/>
    <w:rsid w:val="002B7A8A"/>
    <w:rsid w:val="002C0202"/>
    <w:rsid w:val="002C04C8"/>
    <w:rsid w:val="002C0AE9"/>
    <w:rsid w:val="002C51D1"/>
    <w:rsid w:val="002C67B9"/>
    <w:rsid w:val="002C7AAE"/>
    <w:rsid w:val="002D346C"/>
    <w:rsid w:val="002D39D9"/>
    <w:rsid w:val="002D3F37"/>
    <w:rsid w:val="002D4E67"/>
    <w:rsid w:val="002D6592"/>
    <w:rsid w:val="002D799C"/>
    <w:rsid w:val="002E21C3"/>
    <w:rsid w:val="002E30A0"/>
    <w:rsid w:val="002E38BF"/>
    <w:rsid w:val="002E3DD0"/>
    <w:rsid w:val="002E7217"/>
    <w:rsid w:val="002F1BF1"/>
    <w:rsid w:val="002F1E69"/>
    <w:rsid w:val="002F51A1"/>
    <w:rsid w:val="002F7DD1"/>
    <w:rsid w:val="003017ED"/>
    <w:rsid w:val="0030198F"/>
    <w:rsid w:val="00302A84"/>
    <w:rsid w:val="00302A88"/>
    <w:rsid w:val="00303788"/>
    <w:rsid w:val="00304ED8"/>
    <w:rsid w:val="00307164"/>
    <w:rsid w:val="003075F7"/>
    <w:rsid w:val="00307A19"/>
    <w:rsid w:val="003110DB"/>
    <w:rsid w:val="00312482"/>
    <w:rsid w:val="00313854"/>
    <w:rsid w:val="00317A5C"/>
    <w:rsid w:val="00317D7A"/>
    <w:rsid w:val="00320CEC"/>
    <w:rsid w:val="00320D14"/>
    <w:rsid w:val="00321157"/>
    <w:rsid w:val="003211FC"/>
    <w:rsid w:val="00322074"/>
    <w:rsid w:val="00323CB4"/>
    <w:rsid w:val="00330A57"/>
    <w:rsid w:val="00330B44"/>
    <w:rsid w:val="0033139F"/>
    <w:rsid w:val="00331AEC"/>
    <w:rsid w:val="00334BE3"/>
    <w:rsid w:val="0033762E"/>
    <w:rsid w:val="0033769F"/>
    <w:rsid w:val="003377E3"/>
    <w:rsid w:val="003406E8"/>
    <w:rsid w:val="00340EF3"/>
    <w:rsid w:val="00343290"/>
    <w:rsid w:val="00343E96"/>
    <w:rsid w:val="00344A92"/>
    <w:rsid w:val="00346175"/>
    <w:rsid w:val="003479A4"/>
    <w:rsid w:val="00350BDE"/>
    <w:rsid w:val="00351B51"/>
    <w:rsid w:val="00352552"/>
    <w:rsid w:val="00353F3C"/>
    <w:rsid w:val="00357FD9"/>
    <w:rsid w:val="00361BD9"/>
    <w:rsid w:val="00363BD6"/>
    <w:rsid w:val="00365EF0"/>
    <w:rsid w:val="00370C39"/>
    <w:rsid w:val="00371474"/>
    <w:rsid w:val="003724A6"/>
    <w:rsid w:val="00373AB7"/>
    <w:rsid w:val="00376699"/>
    <w:rsid w:val="00377731"/>
    <w:rsid w:val="00382D58"/>
    <w:rsid w:val="00383D61"/>
    <w:rsid w:val="00384A23"/>
    <w:rsid w:val="00384F05"/>
    <w:rsid w:val="00385E8A"/>
    <w:rsid w:val="0038682A"/>
    <w:rsid w:val="0038751A"/>
    <w:rsid w:val="00387930"/>
    <w:rsid w:val="00394144"/>
    <w:rsid w:val="00394839"/>
    <w:rsid w:val="003A13C3"/>
    <w:rsid w:val="003A1996"/>
    <w:rsid w:val="003A1D72"/>
    <w:rsid w:val="003A3341"/>
    <w:rsid w:val="003A39F9"/>
    <w:rsid w:val="003A3E87"/>
    <w:rsid w:val="003A3F05"/>
    <w:rsid w:val="003A4A87"/>
    <w:rsid w:val="003A4B29"/>
    <w:rsid w:val="003A5E87"/>
    <w:rsid w:val="003A6952"/>
    <w:rsid w:val="003B1DD0"/>
    <w:rsid w:val="003B2054"/>
    <w:rsid w:val="003B4BCE"/>
    <w:rsid w:val="003B5D77"/>
    <w:rsid w:val="003B650C"/>
    <w:rsid w:val="003B7991"/>
    <w:rsid w:val="003B79EF"/>
    <w:rsid w:val="003C1627"/>
    <w:rsid w:val="003C1A36"/>
    <w:rsid w:val="003C31DF"/>
    <w:rsid w:val="003C52F9"/>
    <w:rsid w:val="003C5C10"/>
    <w:rsid w:val="003C6875"/>
    <w:rsid w:val="003D0308"/>
    <w:rsid w:val="003D09DC"/>
    <w:rsid w:val="003D1B91"/>
    <w:rsid w:val="003D3E00"/>
    <w:rsid w:val="003D78CE"/>
    <w:rsid w:val="003E04B0"/>
    <w:rsid w:val="003E2390"/>
    <w:rsid w:val="003E2C40"/>
    <w:rsid w:val="003E3F47"/>
    <w:rsid w:val="003E4CF8"/>
    <w:rsid w:val="003E7EEE"/>
    <w:rsid w:val="003F11A3"/>
    <w:rsid w:val="003F1224"/>
    <w:rsid w:val="003F1438"/>
    <w:rsid w:val="003F1DCE"/>
    <w:rsid w:val="003F2C39"/>
    <w:rsid w:val="003F3D7A"/>
    <w:rsid w:val="003F4AFD"/>
    <w:rsid w:val="003F5F2D"/>
    <w:rsid w:val="003F6277"/>
    <w:rsid w:val="004005C8"/>
    <w:rsid w:val="00401780"/>
    <w:rsid w:val="00403A11"/>
    <w:rsid w:val="00403CA5"/>
    <w:rsid w:val="00405F84"/>
    <w:rsid w:val="00407B26"/>
    <w:rsid w:val="00410314"/>
    <w:rsid w:val="0041178F"/>
    <w:rsid w:val="00411AF1"/>
    <w:rsid w:val="0041612B"/>
    <w:rsid w:val="00417485"/>
    <w:rsid w:val="004174AC"/>
    <w:rsid w:val="00420D0D"/>
    <w:rsid w:val="0042112B"/>
    <w:rsid w:val="0042432B"/>
    <w:rsid w:val="00424FF1"/>
    <w:rsid w:val="00425536"/>
    <w:rsid w:val="00427B7D"/>
    <w:rsid w:val="00427EEF"/>
    <w:rsid w:val="00430991"/>
    <w:rsid w:val="00432B40"/>
    <w:rsid w:val="004364D3"/>
    <w:rsid w:val="00436B75"/>
    <w:rsid w:val="004435ED"/>
    <w:rsid w:val="004438A5"/>
    <w:rsid w:val="00444BBE"/>
    <w:rsid w:val="004455AB"/>
    <w:rsid w:val="00446048"/>
    <w:rsid w:val="004464A9"/>
    <w:rsid w:val="00446AF9"/>
    <w:rsid w:val="00451A66"/>
    <w:rsid w:val="00451D8D"/>
    <w:rsid w:val="00453DA9"/>
    <w:rsid w:val="00455342"/>
    <w:rsid w:val="00456586"/>
    <w:rsid w:val="00457F76"/>
    <w:rsid w:val="0046262A"/>
    <w:rsid w:val="004651E5"/>
    <w:rsid w:val="00465B35"/>
    <w:rsid w:val="004661FB"/>
    <w:rsid w:val="0046685B"/>
    <w:rsid w:val="0046695E"/>
    <w:rsid w:val="004703A1"/>
    <w:rsid w:val="0047063E"/>
    <w:rsid w:val="0047541C"/>
    <w:rsid w:val="004802B4"/>
    <w:rsid w:val="0048266A"/>
    <w:rsid w:val="00482E34"/>
    <w:rsid w:val="00483A4D"/>
    <w:rsid w:val="004853CE"/>
    <w:rsid w:val="00486FF8"/>
    <w:rsid w:val="00493B5F"/>
    <w:rsid w:val="004A0030"/>
    <w:rsid w:val="004A25A1"/>
    <w:rsid w:val="004A3D8E"/>
    <w:rsid w:val="004A4BFA"/>
    <w:rsid w:val="004A5893"/>
    <w:rsid w:val="004A6346"/>
    <w:rsid w:val="004A63B9"/>
    <w:rsid w:val="004B0CC0"/>
    <w:rsid w:val="004B0E1B"/>
    <w:rsid w:val="004B0F99"/>
    <w:rsid w:val="004B2B33"/>
    <w:rsid w:val="004B3797"/>
    <w:rsid w:val="004B46DE"/>
    <w:rsid w:val="004B7318"/>
    <w:rsid w:val="004B7E3C"/>
    <w:rsid w:val="004C0B28"/>
    <w:rsid w:val="004C1EC1"/>
    <w:rsid w:val="004C2F78"/>
    <w:rsid w:val="004C60BC"/>
    <w:rsid w:val="004C6E10"/>
    <w:rsid w:val="004C747B"/>
    <w:rsid w:val="004D1B45"/>
    <w:rsid w:val="004D43CC"/>
    <w:rsid w:val="004D4D2C"/>
    <w:rsid w:val="004D507D"/>
    <w:rsid w:val="004D58E8"/>
    <w:rsid w:val="004D5C25"/>
    <w:rsid w:val="004E0E7C"/>
    <w:rsid w:val="004E110C"/>
    <w:rsid w:val="004E1E67"/>
    <w:rsid w:val="004E3965"/>
    <w:rsid w:val="004E419B"/>
    <w:rsid w:val="004E59BF"/>
    <w:rsid w:val="004E650B"/>
    <w:rsid w:val="004E7232"/>
    <w:rsid w:val="004F0741"/>
    <w:rsid w:val="004F162E"/>
    <w:rsid w:val="004F1E50"/>
    <w:rsid w:val="004F29A1"/>
    <w:rsid w:val="004F44FE"/>
    <w:rsid w:val="004F51A5"/>
    <w:rsid w:val="004F6433"/>
    <w:rsid w:val="005000E6"/>
    <w:rsid w:val="00500595"/>
    <w:rsid w:val="00501BCB"/>
    <w:rsid w:val="0050242A"/>
    <w:rsid w:val="00503BF8"/>
    <w:rsid w:val="005053FF"/>
    <w:rsid w:val="005058B1"/>
    <w:rsid w:val="005058F0"/>
    <w:rsid w:val="00506AD9"/>
    <w:rsid w:val="00510131"/>
    <w:rsid w:val="00510187"/>
    <w:rsid w:val="00510EDA"/>
    <w:rsid w:val="005117D7"/>
    <w:rsid w:val="00511C25"/>
    <w:rsid w:val="00511C56"/>
    <w:rsid w:val="00511CA5"/>
    <w:rsid w:val="00512B0B"/>
    <w:rsid w:val="00513E70"/>
    <w:rsid w:val="00514946"/>
    <w:rsid w:val="00516635"/>
    <w:rsid w:val="00520261"/>
    <w:rsid w:val="00521F5C"/>
    <w:rsid w:val="00523969"/>
    <w:rsid w:val="0052421C"/>
    <w:rsid w:val="00525535"/>
    <w:rsid w:val="00526374"/>
    <w:rsid w:val="0053167A"/>
    <w:rsid w:val="00531F70"/>
    <w:rsid w:val="0053587B"/>
    <w:rsid w:val="00535E62"/>
    <w:rsid w:val="00540BBC"/>
    <w:rsid w:val="00542837"/>
    <w:rsid w:val="005513EF"/>
    <w:rsid w:val="00551BED"/>
    <w:rsid w:val="005522E9"/>
    <w:rsid w:val="00552FB4"/>
    <w:rsid w:val="005546F0"/>
    <w:rsid w:val="00554BB1"/>
    <w:rsid w:val="005563B4"/>
    <w:rsid w:val="005564D5"/>
    <w:rsid w:val="00557271"/>
    <w:rsid w:val="005577C7"/>
    <w:rsid w:val="0056131C"/>
    <w:rsid w:val="005617C5"/>
    <w:rsid w:val="00561C91"/>
    <w:rsid w:val="00563DF2"/>
    <w:rsid w:val="005655B4"/>
    <w:rsid w:val="00570961"/>
    <w:rsid w:val="00571D7D"/>
    <w:rsid w:val="0057250B"/>
    <w:rsid w:val="005728B1"/>
    <w:rsid w:val="0057435F"/>
    <w:rsid w:val="005745DF"/>
    <w:rsid w:val="00575319"/>
    <w:rsid w:val="00575780"/>
    <w:rsid w:val="00575CBF"/>
    <w:rsid w:val="00575EB4"/>
    <w:rsid w:val="00576E78"/>
    <w:rsid w:val="00580C11"/>
    <w:rsid w:val="005810A7"/>
    <w:rsid w:val="00581985"/>
    <w:rsid w:val="00582538"/>
    <w:rsid w:val="00582FDC"/>
    <w:rsid w:val="00583359"/>
    <w:rsid w:val="00583898"/>
    <w:rsid w:val="00583B3C"/>
    <w:rsid w:val="0059048B"/>
    <w:rsid w:val="00590947"/>
    <w:rsid w:val="005939A1"/>
    <w:rsid w:val="00594840"/>
    <w:rsid w:val="005960D9"/>
    <w:rsid w:val="00597BA9"/>
    <w:rsid w:val="005A313B"/>
    <w:rsid w:val="005A61A6"/>
    <w:rsid w:val="005B1B1E"/>
    <w:rsid w:val="005B329D"/>
    <w:rsid w:val="005B46CD"/>
    <w:rsid w:val="005B5068"/>
    <w:rsid w:val="005B5523"/>
    <w:rsid w:val="005B6108"/>
    <w:rsid w:val="005B6694"/>
    <w:rsid w:val="005C01C9"/>
    <w:rsid w:val="005C1805"/>
    <w:rsid w:val="005C395A"/>
    <w:rsid w:val="005C4238"/>
    <w:rsid w:val="005C620B"/>
    <w:rsid w:val="005C782C"/>
    <w:rsid w:val="005D021E"/>
    <w:rsid w:val="005D1DB2"/>
    <w:rsid w:val="005D1FC7"/>
    <w:rsid w:val="005D2CFC"/>
    <w:rsid w:val="005D3164"/>
    <w:rsid w:val="005D52A6"/>
    <w:rsid w:val="005D7060"/>
    <w:rsid w:val="005D7379"/>
    <w:rsid w:val="005E083C"/>
    <w:rsid w:val="005E0F68"/>
    <w:rsid w:val="005E1B1C"/>
    <w:rsid w:val="005E4F44"/>
    <w:rsid w:val="005E5FCA"/>
    <w:rsid w:val="005F027A"/>
    <w:rsid w:val="005F064A"/>
    <w:rsid w:val="005F222A"/>
    <w:rsid w:val="005F271E"/>
    <w:rsid w:val="005F3942"/>
    <w:rsid w:val="005F4FE3"/>
    <w:rsid w:val="005F50ED"/>
    <w:rsid w:val="005F5357"/>
    <w:rsid w:val="005F6496"/>
    <w:rsid w:val="005F6CE3"/>
    <w:rsid w:val="005F7DA3"/>
    <w:rsid w:val="005F7E2E"/>
    <w:rsid w:val="0060048F"/>
    <w:rsid w:val="00600CA9"/>
    <w:rsid w:val="00601659"/>
    <w:rsid w:val="00601860"/>
    <w:rsid w:val="00601AEB"/>
    <w:rsid w:val="00602203"/>
    <w:rsid w:val="00602818"/>
    <w:rsid w:val="00603209"/>
    <w:rsid w:val="0060541C"/>
    <w:rsid w:val="00605FA1"/>
    <w:rsid w:val="0060713F"/>
    <w:rsid w:val="006102D2"/>
    <w:rsid w:val="00612132"/>
    <w:rsid w:val="00612B72"/>
    <w:rsid w:val="00614602"/>
    <w:rsid w:val="00616D4D"/>
    <w:rsid w:val="00617323"/>
    <w:rsid w:val="0061791F"/>
    <w:rsid w:val="00617E16"/>
    <w:rsid w:val="00621E8B"/>
    <w:rsid w:val="00623D98"/>
    <w:rsid w:val="00623FEA"/>
    <w:rsid w:val="00624382"/>
    <w:rsid w:val="0062536C"/>
    <w:rsid w:val="006260F4"/>
    <w:rsid w:val="006270E7"/>
    <w:rsid w:val="00632024"/>
    <w:rsid w:val="00633FD7"/>
    <w:rsid w:val="006359C0"/>
    <w:rsid w:val="00635FB9"/>
    <w:rsid w:val="00636CAD"/>
    <w:rsid w:val="00636FAB"/>
    <w:rsid w:val="006373AC"/>
    <w:rsid w:val="00637648"/>
    <w:rsid w:val="00637A88"/>
    <w:rsid w:val="0064080D"/>
    <w:rsid w:val="006416E1"/>
    <w:rsid w:val="00642297"/>
    <w:rsid w:val="00642AC6"/>
    <w:rsid w:val="00645062"/>
    <w:rsid w:val="00645E88"/>
    <w:rsid w:val="00647747"/>
    <w:rsid w:val="00647A5E"/>
    <w:rsid w:val="00650785"/>
    <w:rsid w:val="00651E2B"/>
    <w:rsid w:val="0065269A"/>
    <w:rsid w:val="00653915"/>
    <w:rsid w:val="006544FE"/>
    <w:rsid w:val="00655273"/>
    <w:rsid w:val="00655DB6"/>
    <w:rsid w:val="00657929"/>
    <w:rsid w:val="00662231"/>
    <w:rsid w:val="00666003"/>
    <w:rsid w:val="00666F52"/>
    <w:rsid w:val="00667069"/>
    <w:rsid w:val="00670D77"/>
    <w:rsid w:val="00671007"/>
    <w:rsid w:val="006710CD"/>
    <w:rsid w:val="0067274D"/>
    <w:rsid w:val="00673388"/>
    <w:rsid w:val="006744F8"/>
    <w:rsid w:val="00675EC6"/>
    <w:rsid w:val="00677A35"/>
    <w:rsid w:val="006812EB"/>
    <w:rsid w:val="0068156C"/>
    <w:rsid w:val="00683126"/>
    <w:rsid w:val="00684794"/>
    <w:rsid w:val="00685F55"/>
    <w:rsid w:val="00686156"/>
    <w:rsid w:val="00690101"/>
    <w:rsid w:val="0069014B"/>
    <w:rsid w:val="00692731"/>
    <w:rsid w:val="00693F91"/>
    <w:rsid w:val="00697958"/>
    <w:rsid w:val="00697F87"/>
    <w:rsid w:val="006A0184"/>
    <w:rsid w:val="006A05A2"/>
    <w:rsid w:val="006A42F7"/>
    <w:rsid w:val="006A559A"/>
    <w:rsid w:val="006A5DEE"/>
    <w:rsid w:val="006A68DC"/>
    <w:rsid w:val="006A6DCB"/>
    <w:rsid w:val="006A72A9"/>
    <w:rsid w:val="006B27C5"/>
    <w:rsid w:val="006B3903"/>
    <w:rsid w:val="006B4187"/>
    <w:rsid w:val="006B485E"/>
    <w:rsid w:val="006B7B1B"/>
    <w:rsid w:val="006C0457"/>
    <w:rsid w:val="006C28DE"/>
    <w:rsid w:val="006C351D"/>
    <w:rsid w:val="006D0F54"/>
    <w:rsid w:val="006D19D3"/>
    <w:rsid w:val="006D2C38"/>
    <w:rsid w:val="006D519B"/>
    <w:rsid w:val="006D6BEB"/>
    <w:rsid w:val="006D723B"/>
    <w:rsid w:val="006D7780"/>
    <w:rsid w:val="006E0E3A"/>
    <w:rsid w:val="006E25E5"/>
    <w:rsid w:val="006E47D3"/>
    <w:rsid w:val="006E4CF4"/>
    <w:rsid w:val="006E4D7B"/>
    <w:rsid w:val="006E51B5"/>
    <w:rsid w:val="006F022B"/>
    <w:rsid w:val="006F0F53"/>
    <w:rsid w:val="006F472E"/>
    <w:rsid w:val="006F5D73"/>
    <w:rsid w:val="006F61A4"/>
    <w:rsid w:val="00700487"/>
    <w:rsid w:val="00700F27"/>
    <w:rsid w:val="00701F29"/>
    <w:rsid w:val="00702A91"/>
    <w:rsid w:val="00703861"/>
    <w:rsid w:val="00703D0B"/>
    <w:rsid w:val="00703D0E"/>
    <w:rsid w:val="00704E40"/>
    <w:rsid w:val="00705C93"/>
    <w:rsid w:val="007075A8"/>
    <w:rsid w:val="007102F0"/>
    <w:rsid w:val="00710974"/>
    <w:rsid w:val="00712FC6"/>
    <w:rsid w:val="00713A59"/>
    <w:rsid w:val="0071466B"/>
    <w:rsid w:val="007148A8"/>
    <w:rsid w:val="00715841"/>
    <w:rsid w:val="007164FC"/>
    <w:rsid w:val="00720F0A"/>
    <w:rsid w:val="007212CF"/>
    <w:rsid w:val="00721831"/>
    <w:rsid w:val="0072348D"/>
    <w:rsid w:val="00726A24"/>
    <w:rsid w:val="00726EDD"/>
    <w:rsid w:val="00727BB3"/>
    <w:rsid w:val="00735DB9"/>
    <w:rsid w:val="00736B84"/>
    <w:rsid w:val="00737441"/>
    <w:rsid w:val="00740496"/>
    <w:rsid w:val="00744F0B"/>
    <w:rsid w:val="007466D9"/>
    <w:rsid w:val="00752A50"/>
    <w:rsid w:val="007537C0"/>
    <w:rsid w:val="00753AA2"/>
    <w:rsid w:val="0075596F"/>
    <w:rsid w:val="0075752E"/>
    <w:rsid w:val="00760887"/>
    <w:rsid w:val="00760FF6"/>
    <w:rsid w:val="00761BFC"/>
    <w:rsid w:val="00762BC6"/>
    <w:rsid w:val="00764915"/>
    <w:rsid w:val="00766899"/>
    <w:rsid w:val="00766EE4"/>
    <w:rsid w:val="00767360"/>
    <w:rsid w:val="007701A2"/>
    <w:rsid w:val="007711CD"/>
    <w:rsid w:val="00772ADB"/>
    <w:rsid w:val="00776C1D"/>
    <w:rsid w:val="0077739F"/>
    <w:rsid w:val="0078246D"/>
    <w:rsid w:val="00782D60"/>
    <w:rsid w:val="007870F1"/>
    <w:rsid w:val="00787DCF"/>
    <w:rsid w:val="00790305"/>
    <w:rsid w:val="00791065"/>
    <w:rsid w:val="007917A4"/>
    <w:rsid w:val="00793C39"/>
    <w:rsid w:val="007948E3"/>
    <w:rsid w:val="00797813"/>
    <w:rsid w:val="007A071C"/>
    <w:rsid w:val="007A2561"/>
    <w:rsid w:val="007A571F"/>
    <w:rsid w:val="007B1111"/>
    <w:rsid w:val="007B171D"/>
    <w:rsid w:val="007B200D"/>
    <w:rsid w:val="007B3188"/>
    <w:rsid w:val="007B410C"/>
    <w:rsid w:val="007B7FB7"/>
    <w:rsid w:val="007C39FE"/>
    <w:rsid w:val="007C48FD"/>
    <w:rsid w:val="007C4D86"/>
    <w:rsid w:val="007C51B3"/>
    <w:rsid w:val="007C7683"/>
    <w:rsid w:val="007D02CA"/>
    <w:rsid w:val="007D0FAA"/>
    <w:rsid w:val="007D3475"/>
    <w:rsid w:val="007D6ABE"/>
    <w:rsid w:val="007D6DB2"/>
    <w:rsid w:val="007E2FEA"/>
    <w:rsid w:val="007E42CB"/>
    <w:rsid w:val="007E482C"/>
    <w:rsid w:val="007E4E80"/>
    <w:rsid w:val="007F59B9"/>
    <w:rsid w:val="007F5F11"/>
    <w:rsid w:val="007F6007"/>
    <w:rsid w:val="007F64F2"/>
    <w:rsid w:val="007F6724"/>
    <w:rsid w:val="0080110E"/>
    <w:rsid w:val="008014D4"/>
    <w:rsid w:val="00802801"/>
    <w:rsid w:val="00804276"/>
    <w:rsid w:val="00813BAC"/>
    <w:rsid w:val="008150A9"/>
    <w:rsid w:val="008150B7"/>
    <w:rsid w:val="008159B1"/>
    <w:rsid w:val="00816BED"/>
    <w:rsid w:val="0081757C"/>
    <w:rsid w:val="00817704"/>
    <w:rsid w:val="008224C0"/>
    <w:rsid w:val="008226DE"/>
    <w:rsid w:val="00823149"/>
    <w:rsid w:val="00823753"/>
    <w:rsid w:val="00825BAA"/>
    <w:rsid w:val="00826894"/>
    <w:rsid w:val="00826B0C"/>
    <w:rsid w:val="00827ACC"/>
    <w:rsid w:val="00830F14"/>
    <w:rsid w:val="00831D63"/>
    <w:rsid w:val="00832C00"/>
    <w:rsid w:val="008333EE"/>
    <w:rsid w:val="00833C30"/>
    <w:rsid w:val="00834E1E"/>
    <w:rsid w:val="0083542E"/>
    <w:rsid w:val="00836010"/>
    <w:rsid w:val="00841333"/>
    <w:rsid w:val="00841943"/>
    <w:rsid w:val="008435EB"/>
    <w:rsid w:val="0084445E"/>
    <w:rsid w:val="008446BD"/>
    <w:rsid w:val="00845B93"/>
    <w:rsid w:val="00846165"/>
    <w:rsid w:val="00846598"/>
    <w:rsid w:val="00847E9C"/>
    <w:rsid w:val="00847EF7"/>
    <w:rsid w:val="00850EAF"/>
    <w:rsid w:val="00852699"/>
    <w:rsid w:val="00852D12"/>
    <w:rsid w:val="00853C61"/>
    <w:rsid w:val="00854E78"/>
    <w:rsid w:val="00855290"/>
    <w:rsid w:val="00855811"/>
    <w:rsid w:val="00857393"/>
    <w:rsid w:val="008619A0"/>
    <w:rsid w:val="00861BE4"/>
    <w:rsid w:val="0086249C"/>
    <w:rsid w:val="00864146"/>
    <w:rsid w:val="0086567C"/>
    <w:rsid w:val="008664FB"/>
    <w:rsid w:val="008670EC"/>
    <w:rsid w:val="00867AE9"/>
    <w:rsid w:val="00870260"/>
    <w:rsid w:val="00871403"/>
    <w:rsid w:val="00871586"/>
    <w:rsid w:val="008725E5"/>
    <w:rsid w:val="008747E6"/>
    <w:rsid w:val="00874D6D"/>
    <w:rsid w:val="0087528D"/>
    <w:rsid w:val="00875504"/>
    <w:rsid w:val="00875FC1"/>
    <w:rsid w:val="00881C32"/>
    <w:rsid w:val="00881C9F"/>
    <w:rsid w:val="00882369"/>
    <w:rsid w:val="00883639"/>
    <w:rsid w:val="008842AA"/>
    <w:rsid w:val="008850A6"/>
    <w:rsid w:val="00894762"/>
    <w:rsid w:val="00894BBC"/>
    <w:rsid w:val="00897BF3"/>
    <w:rsid w:val="008A2E0C"/>
    <w:rsid w:val="008A3E23"/>
    <w:rsid w:val="008A4449"/>
    <w:rsid w:val="008A5684"/>
    <w:rsid w:val="008A747C"/>
    <w:rsid w:val="008B0DF9"/>
    <w:rsid w:val="008B253B"/>
    <w:rsid w:val="008B2764"/>
    <w:rsid w:val="008B29A8"/>
    <w:rsid w:val="008B355E"/>
    <w:rsid w:val="008B3819"/>
    <w:rsid w:val="008B50F2"/>
    <w:rsid w:val="008B51A9"/>
    <w:rsid w:val="008B662F"/>
    <w:rsid w:val="008B6B65"/>
    <w:rsid w:val="008B6E80"/>
    <w:rsid w:val="008B7781"/>
    <w:rsid w:val="008B7EBA"/>
    <w:rsid w:val="008C1CC3"/>
    <w:rsid w:val="008C26AD"/>
    <w:rsid w:val="008C3107"/>
    <w:rsid w:val="008C44F3"/>
    <w:rsid w:val="008C478F"/>
    <w:rsid w:val="008C5802"/>
    <w:rsid w:val="008C6EAC"/>
    <w:rsid w:val="008D01E2"/>
    <w:rsid w:val="008D154B"/>
    <w:rsid w:val="008D1D23"/>
    <w:rsid w:val="008D20EF"/>
    <w:rsid w:val="008D256E"/>
    <w:rsid w:val="008D2897"/>
    <w:rsid w:val="008D586D"/>
    <w:rsid w:val="008D6A0A"/>
    <w:rsid w:val="008E04C3"/>
    <w:rsid w:val="008E16E6"/>
    <w:rsid w:val="008E2C36"/>
    <w:rsid w:val="008E675D"/>
    <w:rsid w:val="008E6E58"/>
    <w:rsid w:val="008E7241"/>
    <w:rsid w:val="008F086D"/>
    <w:rsid w:val="008F2EC3"/>
    <w:rsid w:val="008F2ECE"/>
    <w:rsid w:val="008F3F28"/>
    <w:rsid w:val="008F6124"/>
    <w:rsid w:val="008F649F"/>
    <w:rsid w:val="008F64F0"/>
    <w:rsid w:val="008F6B42"/>
    <w:rsid w:val="008F72A4"/>
    <w:rsid w:val="008F7C8A"/>
    <w:rsid w:val="00902C35"/>
    <w:rsid w:val="009055A6"/>
    <w:rsid w:val="00906546"/>
    <w:rsid w:val="00910797"/>
    <w:rsid w:val="00910975"/>
    <w:rsid w:val="00911675"/>
    <w:rsid w:val="009117EC"/>
    <w:rsid w:val="009123FB"/>
    <w:rsid w:val="00913E2F"/>
    <w:rsid w:val="00913FD4"/>
    <w:rsid w:val="00915B10"/>
    <w:rsid w:val="00915EC7"/>
    <w:rsid w:val="00917325"/>
    <w:rsid w:val="009200FD"/>
    <w:rsid w:val="009221F7"/>
    <w:rsid w:val="00922AA0"/>
    <w:rsid w:val="00923E28"/>
    <w:rsid w:val="00925AD8"/>
    <w:rsid w:val="00926C2B"/>
    <w:rsid w:val="00930035"/>
    <w:rsid w:val="00931060"/>
    <w:rsid w:val="0093107F"/>
    <w:rsid w:val="00931240"/>
    <w:rsid w:val="0093305B"/>
    <w:rsid w:val="00933BBA"/>
    <w:rsid w:val="009340CE"/>
    <w:rsid w:val="0093524A"/>
    <w:rsid w:val="009360DA"/>
    <w:rsid w:val="0093669E"/>
    <w:rsid w:val="00937977"/>
    <w:rsid w:val="00937D36"/>
    <w:rsid w:val="00940A28"/>
    <w:rsid w:val="00943527"/>
    <w:rsid w:val="0094558F"/>
    <w:rsid w:val="00945D88"/>
    <w:rsid w:val="00945F00"/>
    <w:rsid w:val="00947783"/>
    <w:rsid w:val="00947987"/>
    <w:rsid w:val="00950B06"/>
    <w:rsid w:val="009514EF"/>
    <w:rsid w:val="00953D0F"/>
    <w:rsid w:val="00954B25"/>
    <w:rsid w:val="009550AF"/>
    <w:rsid w:val="00956D1D"/>
    <w:rsid w:val="00961AF7"/>
    <w:rsid w:val="00962A7C"/>
    <w:rsid w:val="00966A6F"/>
    <w:rsid w:val="00967AE9"/>
    <w:rsid w:val="00967EEA"/>
    <w:rsid w:val="00970C8B"/>
    <w:rsid w:val="009713C6"/>
    <w:rsid w:val="009717C2"/>
    <w:rsid w:val="009724A8"/>
    <w:rsid w:val="00975F77"/>
    <w:rsid w:val="00977148"/>
    <w:rsid w:val="00977855"/>
    <w:rsid w:val="00981D74"/>
    <w:rsid w:val="00982B3A"/>
    <w:rsid w:val="00983161"/>
    <w:rsid w:val="009833A8"/>
    <w:rsid w:val="00984090"/>
    <w:rsid w:val="0098560B"/>
    <w:rsid w:val="009865E7"/>
    <w:rsid w:val="0098712C"/>
    <w:rsid w:val="00991CC2"/>
    <w:rsid w:val="009951EC"/>
    <w:rsid w:val="00995A58"/>
    <w:rsid w:val="00995F18"/>
    <w:rsid w:val="00996106"/>
    <w:rsid w:val="00996559"/>
    <w:rsid w:val="009A194C"/>
    <w:rsid w:val="009A21D2"/>
    <w:rsid w:val="009A2A66"/>
    <w:rsid w:val="009A3638"/>
    <w:rsid w:val="009A4BBD"/>
    <w:rsid w:val="009A59A3"/>
    <w:rsid w:val="009A5C90"/>
    <w:rsid w:val="009B07F0"/>
    <w:rsid w:val="009B3BD5"/>
    <w:rsid w:val="009B3D3F"/>
    <w:rsid w:val="009B6468"/>
    <w:rsid w:val="009B7491"/>
    <w:rsid w:val="009C2542"/>
    <w:rsid w:val="009C4C9F"/>
    <w:rsid w:val="009C6712"/>
    <w:rsid w:val="009C7BCB"/>
    <w:rsid w:val="009D0342"/>
    <w:rsid w:val="009D0553"/>
    <w:rsid w:val="009D3961"/>
    <w:rsid w:val="009D4BCD"/>
    <w:rsid w:val="009D5552"/>
    <w:rsid w:val="009D65E2"/>
    <w:rsid w:val="009E0351"/>
    <w:rsid w:val="009E49A8"/>
    <w:rsid w:val="009E54F7"/>
    <w:rsid w:val="009E69CC"/>
    <w:rsid w:val="009E75BF"/>
    <w:rsid w:val="009F05F3"/>
    <w:rsid w:val="009F0A7F"/>
    <w:rsid w:val="009F1235"/>
    <w:rsid w:val="009F1BA7"/>
    <w:rsid w:val="009F1CB9"/>
    <w:rsid w:val="009F20AF"/>
    <w:rsid w:val="009F3987"/>
    <w:rsid w:val="009F51A6"/>
    <w:rsid w:val="009F6517"/>
    <w:rsid w:val="00A00E8C"/>
    <w:rsid w:val="00A01257"/>
    <w:rsid w:val="00A01278"/>
    <w:rsid w:val="00A04852"/>
    <w:rsid w:val="00A04B6F"/>
    <w:rsid w:val="00A05C0F"/>
    <w:rsid w:val="00A060EE"/>
    <w:rsid w:val="00A065D5"/>
    <w:rsid w:val="00A0670F"/>
    <w:rsid w:val="00A07CB5"/>
    <w:rsid w:val="00A07DDC"/>
    <w:rsid w:val="00A135DA"/>
    <w:rsid w:val="00A14990"/>
    <w:rsid w:val="00A160F3"/>
    <w:rsid w:val="00A20DBB"/>
    <w:rsid w:val="00A21F31"/>
    <w:rsid w:val="00A22ECE"/>
    <w:rsid w:val="00A23693"/>
    <w:rsid w:val="00A24961"/>
    <w:rsid w:val="00A26E38"/>
    <w:rsid w:val="00A275DE"/>
    <w:rsid w:val="00A27985"/>
    <w:rsid w:val="00A30E82"/>
    <w:rsid w:val="00A315E4"/>
    <w:rsid w:val="00A3359A"/>
    <w:rsid w:val="00A33A0B"/>
    <w:rsid w:val="00A35090"/>
    <w:rsid w:val="00A35316"/>
    <w:rsid w:val="00A41A9C"/>
    <w:rsid w:val="00A41D08"/>
    <w:rsid w:val="00A421AE"/>
    <w:rsid w:val="00A42FAB"/>
    <w:rsid w:val="00A43D19"/>
    <w:rsid w:val="00A43E42"/>
    <w:rsid w:val="00A44BA8"/>
    <w:rsid w:val="00A45EBE"/>
    <w:rsid w:val="00A53569"/>
    <w:rsid w:val="00A542AC"/>
    <w:rsid w:val="00A55872"/>
    <w:rsid w:val="00A56811"/>
    <w:rsid w:val="00A568B4"/>
    <w:rsid w:val="00A57981"/>
    <w:rsid w:val="00A6002D"/>
    <w:rsid w:val="00A60938"/>
    <w:rsid w:val="00A61B31"/>
    <w:rsid w:val="00A62542"/>
    <w:rsid w:val="00A661B0"/>
    <w:rsid w:val="00A66480"/>
    <w:rsid w:val="00A672CD"/>
    <w:rsid w:val="00A6743D"/>
    <w:rsid w:val="00A700DA"/>
    <w:rsid w:val="00A70733"/>
    <w:rsid w:val="00A7099D"/>
    <w:rsid w:val="00A732B7"/>
    <w:rsid w:val="00A738F7"/>
    <w:rsid w:val="00A755A7"/>
    <w:rsid w:val="00A75E39"/>
    <w:rsid w:val="00A7783A"/>
    <w:rsid w:val="00A80DD8"/>
    <w:rsid w:val="00A8207D"/>
    <w:rsid w:val="00A82DB3"/>
    <w:rsid w:val="00A83177"/>
    <w:rsid w:val="00A84000"/>
    <w:rsid w:val="00A85439"/>
    <w:rsid w:val="00A872A4"/>
    <w:rsid w:val="00A87577"/>
    <w:rsid w:val="00A90702"/>
    <w:rsid w:val="00A90943"/>
    <w:rsid w:val="00A926E2"/>
    <w:rsid w:val="00A94491"/>
    <w:rsid w:val="00AA025A"/>
    <w:rsid w:val="00AA1B19"/>
    <w:rsid w:val="00AA41F6"/>
    <w:rsid w:val="00AA4B6C"/>
    <w:rsid w:val="00AA6847"/>
    <w:rsid w:val="00AB00AC"/>
    <w:rsid w:val="00AB1612"/>
    <w:rsid w:val="00AB61A6"/>
    <w:rsid w:val="00AB6662"/>
    <w:rsid w:val="00AB7574"/>
    <w:rsid w:val="00AC09D4"/>
    <w:rsid w:val="00AC1341"/>
    <w:rsid w:val="00AC29EC"/>
    <w:rsid w:val="00AC6F3E"/>
    <w:rsid w:val="00AC7132"/>
    <w:rsid w:val="00AD0C45"/>
    <w:rsid w:val="00AD17E7"/>
    <w:rsid w:val="00AD30D7"/>
    <w:rsid w:val="00AD3328"/>
    <w:rsid w:val="00AD4D0B"/>
    <w:rsid w:val="00AD7F9C"/>
    <w:rsid w:val="00AE0101"/>
    <w:rsid w:val="00AE085E"/>
    <w:rsid w:val="00AE47D5"/>
    <w:rsid w:val="00AE4905"/>
    <w:rsid w:val="00AE5993"/>
    <w:rsid w:val="00AE6941"/>
    <w:rsid w:val="00AF068C"/>
    <w:rsid w:val="00AF2322"/>
    <w:rsid w:val="00AF3012"/>
    <w:rsid w:val="00AF39F2"/>
    <w:rsid w:val="00AF46C6"/>
    <w:rsid w:val="00AF5433"/>
    <w:rsid w:val="00AF7CC6"/>
    <w:rsid w:val="00B00916"/>
    <w:rsid w:val="00B01133"/>
    <w:rsid w:val="00B0558D"/>
    <w:rsid w:val="00B05699"/>
    <w:rsid w:val="00B05DB3"/>
    <w:rsid w:val="00B061B8"/>
    <w:rsid w:val="00B0628F"/>
    <w:rsid w:val="00B1269D"/>
    <w:rsid w:val="00B14F95"/>
    <w:rsid w:val="00B21ECA"/>
    <w:rsid w:val="00B24087"/>
    <w:rsid w:val="00B24C72"/>
    <w:rsid w:val="00B2707B"/>
    <w:rsid w:val="00B274D9"/>
    <w:rsid w:val="00B27501"/>
    <w:rsid w:val="00B30120"/>
    <w:rsid w:val="00B308A9"/>
    <w:rsid w:val="00B31AA5"/>
    <w:rsid w:val="00B31FC2"/>
    <w:rsid w:val="00B33503"/>
    <w:rsid w:val="00B33D02"/>
    <w:rsid w:val="00B345CE"/>
    <w:rsid w:val="00B359E7"/>
    <w:rsid w:val="00B368E0"/>
    <w:rsid w:val="00B378F7"/>
    <w:rsid w:val="00B400B9"/>
    <w:rsid w:val="00B410A6"/>
    <w:rsid w:val="00B41327"/>
    <w:rsid w:val="00B41507"/>
    <w:rsid w:val="00B43543"/>
    <w:rsid w:val="00B43ADD"/>
    <w:rsid w:val="00B4669E"/>
    <w:rsid w:val="00B47ACE"/>
    <w:rsid w:val="00B506FC"/>
    <w:rsid w:val="00B54807"/>
    <w:rsid w:val="00B54D49"/>
    <w:rsid w:val="00B60421"/>
    <w:rsid w:val="00B604FD"/>
    <w:rsid w:val="00B621C2"/>
    <w:rsid w:val="00B62BED"/>
    <w:rsid w:val="00B644FB"/>
    <w:rsid w:val="00B648F5"/>
    <w:rsid w:val="00B65034"/>
    <w:rsid w:val="00B65114"/>
    <w:rsid w:val="00B65FEC"/>
    <w:rsid w:val="00B67B2A"/>
    <w:rsid w:val="00B70F0B"/>
    <w:rsid w:val="00B72817"/>
    <w:rsid w:val="00B74889"/>
    <w:rsid w:val="00B75DFF"/>
    <w:rsid w:val="00B77372"/>
    <w:rsid w:val="00B774A2"/>
    <w:rsid w:val="00B80301"/>
    <w:rsid w:val="00B82704"/>
    <w:rsid w:val="00B835EE"/>
    <w:rsid w:val="00B8400C"/>
    <w:rsid w:val="00B84381"/>
    <w:rsid w:val="00B848CC"/>
    <w:rsid w:val="00B85662"/>
    <w:rsid w:val="00B86153"/>
    <w:rsid w:val="00B86D4E"/>
    <w:rsid w:val="00B87456"/>
    <w:rsid w:val="00B877DD"/>
    <w:rsid w:val="00B87A80"/>
    <w:rsid w:val="00B87BE6"/>
    <w:rsid w:val="00B90251"/>
    <w:rsid w:val="00B90A35"/>
    <w:rsid w:val="00B914F8"/>
    <w:rsid w:val="00B916C7"/>
    <w:rsid w:val="00B946CA"/>
    <w:rsid w:val="00B95638"/>
    <w:rsid w:val="00B95C55"/>
    <w:rsid w:val="00B95C8F"/>
    <w:rsid w:val="00B97EE6"/>
    <w:rsid w:val="00BA4627"/>
    <w:rsid w:val="00BA4FD4"/>
    <w:rsid w:val="00BA57DF"/>
    <w:rsid w:val="00BA5EE3"/>
    <w:rsid w:val="00BA6A10"/>
    <w:rsid w:val="00BA7B15"/>
    <w:rsid w:val="00BB0157"/>
    <w:rsid w:val="00BB0294"/>
    <w:rsid w:val="00BB10D6"/>
    <w:rsid w:val="00BB201F"/>
    <w:rsid w:val="00BB2A19"/>
    <w:rsid w:val="00BB3582"/>
    <w:rsid w:val="00BB3B62"/>
    <w:rsid w:val="00BB46A4"/>
    <w:rsid w:val="00BB560E"/>
    <w:rsid w:val="00BB63EB"/>
    <w:rsid w:val="00BB68B0"/>
    <w:rsid w:val="00BB7B40"/>
    <w:rsid w:val="00BC1F0E"/>
    <w:rsid w:val="00BC3B70"/>
    <w:rsid w:val="00BC401A"/>
    <w:rsid w:val="00BC4545"/>
    <w:rsid w:val="00BC532C"/>
    <w:rsid w:val="00BC5941"/>
    <w:rsid w:val="00BD10FB"/>
    <w:rsid w:val="00BD32F1"/>
    <w:rsid w:val="00BD3A76"/>
    <w:rsid w:val="00BD3CFF"/>
    <w:rsid w:val="00BD438B"/>
    <w:rsid w:val="00BD452C"/>
    <w:rsid w:val="00BD4DBA"/>
    <w:rsid w:val="00BD64B0"/>
    <w:rsid w:val="00BD6576"/>
    <w:rsid w:val="00BD7BC7"/>
    <w:rsid w:val="00BD7EFE"/>
    <w:rsid w:val="00BE009B"/>
    <w:rsid w:val="00BE0100"/>
    <w:rsid w:val="00BE1982"/>
    <w:rsid w:val="00BE32FE"/>
    <w:rsid w:val="00BE351E"/>
    <w:rsid w:val="00BE3826"/>
    <w:rsid w:val="00BE3FA6"/>
    <w:rsid w:val="00BE4AFD"/>
    <w:rsid w:val="00BE5828"/>
    <w:rsid w:val="00BE6361"/>
    <w:rsid w:val="00BF096B"/>
    <w:rsid w:val="00BF1666"/>
    <w:rsid w:val="00BF47D4"/>
    <w:rsid w:val="00BF6D32"/>
    <w:rsid w:val="00C01499"/>
    <w:rsid w:val="00C04550"/>
    <w:rsid w:val="00C04650"/>
    <w:rsid w:val="00C04F79"/>
    <w:rsid w:val="00C05C27"/>
    <w:rsid w:val="00C05E6A"/>
    <w:rsid w:val="00C06EC1"/>
    <w:rsid w:val="00C078AC"/>
    <w:rsid w:val="00C07ECE"/>
    <w:rsid w:val="00C10CA2"/>
    <w:rsid w:val="00C1264E"/>
    <w:rsid w:val="00C12D50"/>
    <w:rsid w:val="00C138B3"/>
    <w:rsid w:val="00C169CE"/>
    <w:rsid w:val="00C16F01"/>
    <w:rsid w:val="00C20756"/>
    <w:rsid w:val="00C2236E"/>
    <w:rsid w:val="00C22AF9"/>
    <w:rsid w:val="00C234E2"/>
    <w:rsid w:val="00C273C0"/>
    <w:rsid w:val="00C3078D"/>
    <w:rsid w:val="00C314BF"/>
    <w:rsid w:val="00C31D13"/>
    <w:rsid w:val="00C32667"/>
    <w:rsid w:val="00C3358A"/>
    <w:rsid w:val="00C345EB"/>
    <w:rsid w:val="00C34A8B"/>
    <w:rsid w:val="00C361AF"/>
    <w:rsid w:val="00C369AF"/>
    <w:rsid w:val="00C37B01"/>
    <w:rsid w:val="00C40392"/>
    <w:rsid w:val="00C40448"/>
    <w:rsid w:val="00C40518"/>
    <w:rsid w:val="00C40E3A"/>
    <w:rsid w:val="00C4233C"/>
    <w:rsid w:val="00C4296C"/>
    <w:rsid w:val="00C435DE"/>
    <w:rsid w:val="00C4366C"/>
    <w:rsid w:val="00C45713"/>
    <w:rsid w:val="00C50D6D"/>
    <w:rsid w:val="00C511E0"/>
    <w:rsid w:val="00C51689"/>
    <w:rsid w:val="00C51FEA"/>
    <w:rsid w:val="00C5285F"/>
    <w:rsid w:val="00C52BF0"/>
    <w:rsid w:val="00C57AC3"/>
    <w:rsid w:val="00C62F0F"/>
    <w:rsid w:val="00C6350E"/>
    <w:rsid w:val="00C63A07"/>
    <w:rsid w:val="00C63DEC"/>
    <w:rsid w:val="00C6404D"/>
    <w:rsid w:val="00C64937"/>
    <w:rsid w:val="00C6551F"/>
    <w:rsid w:val="00C67CC2"/>
    <w:rsid w:val="00C72CBD"/>
    <w:rsid w:val="00C72F4F"/>
    <w:rsid w:val="00C750FA"/>
    <w:rsid w:val="00C76ACB"/>
    <w:rsid w:val="00C77C1C"/>
    <w:rsid w:val="00C8043F"/>
    <w:rsid w:val="00C80E78"/>
    <w:rsid w:val="00C81C52"/>
    <w:rsid w:val="00C8217B"/>
    <w:rsid w:val="00C82FB0"/>
    <w:rsid w:val="00C851C0"/>
    <w:rsid w:val="00C85269"/>
    <w:rsid w:val="00C85C9B"/>
    <w:rsid w:val="00C86085"/>
    <w:rsid w:val="00C8769D"/>
    <w:rsid w:val="00C92E6C"/>
    <w:rsid w:val="00CA049B"/>
    <w:rsid w:val="00CA45BE"/>
    <w:rsid w:val="00CA5EFC"/>
    <w:rsid w:val="00CA6200"/>
    <w:rsid w:val="00CA73FE"/>
    <w:rsid w:val="00CA7535"/>
    <w:rsid w:val="00CA77CB"/>
    <w:rsid w:val="00CB0F33"/>
    <w:rsid w:val="00CB2686"/>
    <w:rsid w:val="00CB2D8A"/>
    <w:rsid w:val="00CB3C61"/>
    <w:rsid w:val="00CB3E37"/>
    <w:rsid w:val="00CB4508"/>
    <w:rsid w:val="00CB603F"/>
    <w:rsid w:val="00CB6870"/>
    <w:rsid w:val="00CC15AC"/>
    <w:rsid w:val="00CC15DF"/>
    <w:rsid w:val="00CC1D99"/>
    <w:rsid w:val="00CC2A6B"/>
    <w:rsid w:val="00CC2CCB"/>
    <w:rsid w:val="00CC3A5F"/>
    <w:rsid w:val="00CC5A66"/>
    <w:rsid w:val="00CC6655"/>
    <w:rsid w:val="00CC7A52"/>
    <w:rsid w:val="00CD2843"/>
    <w:rsid w:val="00CD2AA2"/>
    <w:rsid w:val="00CD418F"/>
    <w:rsid w:val="00CD4976"/>
    <w:rsid w:val="00CD6549"/>
    <w:rsid w:val="00CE1DC0"/>
    <w:rsid w:val="00CE2673"/>
    <w:rsid w:val="00CE2A02"/>
    <w:rsid w:val="00CE3630"/>
    <w:rsid w:val="00CE36B7"/>
    <w:rsid w:val="00CE4BD7"/>
    <w:rsid w:val="00CE7712"/>
    <w:rsid w:val="00CF12C0"/>
    <w:rsid w:val="00CF6522"/>
    <w:rsid w:val="00D00D63"/>
    <w:rsid w:val="00D018DA"/>
    <w:rsid w:val="00D01BB2"/>
    <w:rsid w:val="00D06539"/>
    <w:rsid w:val="00D06F51"/>
    <w:rsid w:val="00D0754C"/>
    <w:rsid w:val="00D0779F"/>
    <w:rsid w:val="00D07B47"/>
    <w:rsid w:val="00D1015E"/>
    <w:rsid w:val="00D1452F"/>
    <w:rsid w:val="00D14FFD"/>
    <w:rsid w:val="00D1608C"/>
    <w:rsid w:val="00D17382"/>
    <w:rsid w:val="00D1763A"/>
    <w:rsid w:val="00D17837"/>
    <w:rsid w:val="00D2188B"/>
    <w:rsid w:val="00D21BB2"/>
    <w:rsid w:val="00D21F7D"/>
    <w:rsid w:val="00D22A8F"/>
    <w:rsid w:val="00D234CF"/>
    <w:rsid w:val="00D23A95"/>
    <w:rsid w:val="00D24B56"/>
    <w:rsid w:val="00D255CE"/>
    <w:rsid w:val="00D2678A"/>
    <w:rsid w:val="00D26C55"/>
    <w:rsid w:val="00D27869"/>
    <w:rsid w:val="00D3236C"/>
    <w:rsid w:val="00D327C7"/>
    <w:rsid w:val="00D36423"/>
    <w:rsid w:val="00D36B49"/>
    <w:rsid w:val="00D371C9"/>
    <w:rsid w:val="00D4010F"/>
    <w:rsid w:val="00D41ECA"/>
    <w:rsid w:val="00D428FB"/>
    <w:rsid w:val="00D42CCE"/>
    <w:rsid w:val="00D433E8"/>
    <w:rsid w:val="00D43886"/>
    <w:rsid w:val="00D4539D"/>
    <w:rsid w:val="00D45F7A"/>
    <w:rsid w:val="00D465E7"/>
    <w:rsid w:val="00D46C92"/>
    <w:rsid w:val="00D47C3E"/>
    <w:rsid w:val="00D50028"/>
    <w:rsid w:val="00D5004C"/>
    <w:rsid w:val="00D502E1"/>
    <w:rsid w:val="00D5077F"/>
    <w:rsid w:val="00D50D5F"/>
    <w:rsid w:val="00D5260F"/>
    <w:rsid w:val="00D52B95"/>
    <w:rsid w:val="00D539AC"/>
    <w:rsid w:val="00D55AE3"/>
    <w:rsid w:val="00D5684B"/>
    <w:rsid w:val="00D568D9"/>
    <w:rsid w:val="00D60B41"/>
    <w:rsid w:val="00D61488"/>
    <w:rsid w:val="00D619CB"/>
    <w:rsid w:val="00D61D43"/>
    <w:rsid w:val="00D63676"/>
    <w:rsid w:val="00D666C5"/>
    <w:rsid w:val="00D70E4C"/>
    <w:rsid w:val="00D71EFA"/>
    <w:rsid w:val="00D725C6"/>
    <w:rsid w:val="00D72F29"/>
    <w:rsid w:val="00D72FFE"/>
    <w:rsid w:val="00D737BC"/>
    <w:rsid w:val="00D7446F"/>
    <w:rsid w:val="00D74A23"/>
    <w:rsid w:val="00D74CDB"/>
    <w:rsid w:val="00D75539"/>
    <w:rsid w:val="00D75B67"/>
    <w:rsid w:val="00D7670A"/>
    <w:rsid w:val="00D776AB"/>
    <w:rsid w:val="00D77746"/>
    <w:rsid w:val="00D80A8B"/>
    <w:rsid w:val="00D814BB"/>
    <w:rsid w:val="00D82578"/>
    <w:rsid w:val="00D8348E"/>
    <w:rsid w:val="00D844BD"/>
    <w:rsid w:val="00D8734D"/>
    <w:rsid w:val="00D92382"/>
    <w:rsid w:val="00D927EC"/>
    <w:rsid w:val="00D92A1E"/>
    <w:rsid w:val="00D93103"/>
    <w:rsid w:val="00D93585"/>
    <w:rsid w:val="00D93958"/>
    <w:rsid w:val="00D93FA1"/>
    <w:rsid w:val="00D95224"/>
    <w:rsid w:val="00D969F3"/>
    <w:rsid w:val="00D97954"/>
    <w:rsid w:val="00DA1B9C"/>
    <w:rsid w:val="00DA327E"/>
    <w:rsid w:val="00DA3569"/>
    <w:rsid w:val="00DA575A"/>
    <w:rsid w:val="00DA584B"/>
    <w:rsid w:val="00DA7C6A"/>
    <w:rsid w:val="00DB045D"/>
    <w:rsid w:val="00DB1E46"/>
    <w:rsid w:val="00DB25A5"/>
    <w:rsid w:val="00DB3341"/>
    <w:rsid w:val="00DB74BF"/>
    <w:rsid w:val="00DC00CE"/>
    <w:rsid w:val="00DC0223"/>
    <w:rsid w:val="00DC344E"/>
    <w:rsid w:val="00DC63CE"/>
    <w:rsid w:val="00DD0B26"/>
    <w:rsid w:val="00DD1625"/>
    <w:rsid w:val="00DD4125"/>
    <w:rsid w:val="00DD4D7E"/>
    <w:rsid w:val="00DD58DC"/>
    <w:rsid w:val="00DE172C"/>
    <w:rsid w:val="00DE2B6D"/>
    <w:rsid w:val="00DE31C7"/>
    <w:rsid w:val="00DE55EF"/>
    <w:rsid w:val="00DE563A"/>
    <w:rsid w:val="00DF4014"/>
    <w:rsid w:val="00DF5B96"/>
    <w:rsid w:val="00DF6F30"/>
    <w:rsid w:val="00DF7228"/>
    <w:rsid w:val="00E000A6"/>
    <w:rsid w:val="00E003B8"/>
    <w:rsid w:val="00E0244E"/>
    <w:rsid w:val="00E048C4"/>
    <w:rsid w:val="00E06375"/>
    <w:rsid w:val="00E07245"/>
    <w:rsid w:val="00E073DB"/>
    <w:rsid w:val="00E07D3F"/>
    <w:rsid w:val="00E106B3"/>
    <w:rsid w:val="00E133D6"/>
    <w:rsid w:val="00E13A05"/>
    <w:rsid w:val="00E140D4"/>
    <w:rsid w:val="00E148A5"/>
    <w:rsid w:val="00E14A19"/>
    <w:rsid w:val="00E16362"/>
    <w:rsid w:val="00E201BB"/>
    <w:rsid w:val="00E20495"/>
    <w:rsid w:val="00E214B9"/>
    <w:rsid w:val="00E22624"/>
    <w:rsid w:val="00E23608"/>
    <w:rsid w:val="00E25283"/>
    <w:rsid w:val="00E256BD"/>
    <w:rsid w:val="00E25B04"/>
    <w:rsid w:val="00E26271"/>
    <w:rsid w:val="00E27D56"/>
    <w:rsid w:val="00E27F79"/>
    <w:rsid w:val="00E30134"/>
    <w:rsid w:val="00E31279"/>
    <w:rsid w:val="00E33823"/>
    <w:rsid w:val="00E34996"/>
    <w:rsid w:val="00E371B7"/>
    <w:rsid w:val="00E37A8D"/>
    <w:rsid w:val="00E40566"/>
    <w:rsid w:val="00E43429"/>
    <w:rsid w:val="00E445AF"/>
    <w:rsid w:val="00E445DF"/>
    <w:rsid w:val="00E44882"/>
    <w:rsid w:val="00E44EA1"/>
    <w:rsid w:val="00E4503C"/>
    <w:rsid w:val="00E4757B"/>
    <w:rsid w:val="00E478BD"/>
    <w:rsid w:val="00E479BC"/>
    <w:rsid w:val="00E47C3D"/>
    <w:rsid w:val="00E50C99"/>
    <w:rsid w:val="00E51654"/>
    <w:rsid w:val="00E528C0"/>
    <w:rsid w:val="00E54004"/>
    <w:rsid w:val="00E5456F"/>
    <w:rsid w:val="00E60F44"/>
    <w:rsid w:val="00E61912"/>
    <w:rsid w:val="00E61DA9"/>
    <w:rsid w:val="00E624DE"/>
    <w:rsid w:val="00E63640"/>
    <w:rsid w:val="00E6372F"/>
    <w:rsid w:val="00E63FC4"/>
    <w:rsid w:val="00E65CE7"/>
    <w:rsid w:val="00E6636E"/>
    <w:rsid w:val="00E66C75"/>
    <w:rsid w:val="00E70EDE"/>
    <w:rsid w:val="00E71D4C"/>
    <w:rsid w:val="00E72AD3"/>
    <w:rsid w:val="00E73CF7"/>
    <w:rsid w:val="00E7602B"/>
    <w:rsid w:val="00E7780B"/>
    <w:rsid w:val="00E810B8"/>
    <w:rsid w:val="00E81CD9"/>
    <w:rsid w:val="00E824B7"/>
    <w:rsid w:val="00E83782"/>
    <w:rsid w:val="00E83845"/>
    <w:rsid w:val="00E83D10"/>
    <w:rsid w:val="00E8405F"/>
    <w:rsid w:val="00E84FC3"/>
    <w:rsid w:val="00E856B2"/>
    <w:rsid w:val="00E861CD"/>
    <w:rsid w:val="00E90995"/>
    <w:rsid w:val="00E94159"/>
    <w:rsid w:val="00E942A5"/>
    <w:rsid w:val="00E94C48"/>
    <w:rsid w:val="00E95430"/>
    <w:rsid w:val="00E969F9"/>
    <w:rsid w:val="00EA0421"/>
    <w:rsid w:val="00EA0FE4"/>
    <w:rsid w:val="00EA2A44"/>
    <w:rsid w:val="00EA3272"/>
    <w:rsid w:val="00EA413A"/>
    <w:rsid w:val="00EA4F02"/>
    <w:rsid w:val="00EA51C5"/>
    <w:rsid w:val="00EA5FE8"/>
    <w:rsid w:val="00EA65A0"/>
    <w:rsid w:val="00EB3D3A"/>
    <w:rsid w:val="00EB440E"/>
    <w:rsid w:val="00EB7A2A"/>
    <w:rsid w:val="00EB7D6C"/>
    <w:rsid w:val="00EC1171"/>
    <w:rsid w:val="00EC124F"/>
    <w:rsid w:val="00EC2D80"/>
    <w:rsid w:val="00EC2FDB"/>
    <w:rsid w:val="00EC3F25"/>
    <w:rsid w:val="00EC4198"/>
    <w:rsid w:val="00EC43C3"/>
    <w:rsid w:val="00EC5CD8"/>
    <w:rsid w:val="00EC5D18"/>
    <w:rsid w:val="00EC7175"/>
    <w:rsid w:val="00EC7938"/>
    <w:rsid w:val="00EC7972"/>
    <w:rsid w:val="00EC7C29"/>
    <w:rsid w:val="00ED1A99"/>
    <w:rsid w:val="00ED234C"/>
    <w:rsid w:val="00ED2F26"/>
    <w:rsid w:val="00ED30F4"/>
    <w:rsid w:val="00ED344B"/>
    <w:rsid w:val="00ED470C"/>
    <w:rsid w:val="00ED5570"/>
    <w:rsid w:val="00ED5C7E"/>
    <w:rsid w:val="00ED66FC"/>
    <w:rsid w:val="00ED673A"/>
    <w:rsid w:val="00ED7BA2"/>
    <w:rsid w:val="00EE0F10"/>
    <w:rsid w:val="00EE1688"/>
    <w:rsid w:val="00EE241C"/>
    <w:rsid w:val="00EE28FF"/>
    <w:rsid w:val="00EE3450"/>
    <w:rsid w:val="00EE3731"/>
    <w:rsid w:val="00EE4505"/>
    <w:rsid w:val="00EE5D29"/>
    <w:rsid w:val="00EE77FA"/>
    <w:rsid w:val="00EF0629"/>
    <w:rsid w:val="00EF0E33"/>
    <w:rsid w:val="00EF10A2"/>
    <w:rsid w:val="00EF283A"/>
    <w:rsid w:val="00EF37DC"/>
    <w:rsid w:val="00EF3C27"/>
    <w:rsid w:val="00EF612A"/>
    <w:rsid w:val="00EF66D1"/>
    <w:rsid w:val="00EF6B77"/>
    <w:rsid w:val="00EF797F"/>
    <w:rsid w:val="00EF7B1A"/>
    <w:rsid w:val="00F0118F"/>
    <w:rsid w:val="00F03384"/>
    <w:rsid w:val="00F03700"/>
    <w:rsid w:val="00F0414F"/>
    <w:rsid w:val="00F0520D"/>
    <w:rsid w:val="00F05B5E"/>
    <w:rsid w:val="00F06624"/>
    <w:rsid w:val="00F06D9B"/>
    <w:rsid w:val="00F116DD"/>
    <w:rsid w:val="00F123F9"/>
    <w:rsid w:val="00F12F2C"/>
    <w:rsid w:val="00F2181E"/>
    <w:rsid w:val="00F220A8"/>
    <w:rsid w:val="00F2274A"/>
    <w:rsid w:val="00F25355"/>
    <w:rsid w:val="00F26035"/>
    <w:rsid w:val="00F310B5"/>
    <w:rsid w:val="00F333F2"/>
    <w:rsid w:val="00F3781A"/>
    <w:rsid w:val="00F415D8"/>
    <w:rsid w:val="00F41CE9"/>
    <w:rsid w:val="00F44528"/>
    <w:rsid w:val="00F50021"/>
    <w:rsid w:val="00F5043F"/>
    <w:rsid w:val="00F50516"/>
    <w:rsid w:val="00F518C1"/>
    <w:rsid w:val="00F54F3D"/>
    <w:rsid w:val="00F55D95"/>
    <w:rsid w:val="00F56314"/>
    <w:rsid w:val="00F56981"/>
    <w:rsid w:val="00F57B85"/>
    <w:rsid w:val="00F60776"/>
    <w:rsid w:val="00F63EB2"/>
    <w:rsid w:val="00F66698"/>
    <w:rsid w:val="00F72AB6"/>
    <w:rsid w:val="00F75248"/>
    <w:rsid w:val="00F76E1F"/>
    <w:rsid w:val="00F77EE6"/>
    <w:rsid w:val="00F80476"/>
    <w:rsid w:val="00F822CE"/>
    <w:rsid w:val="00F83012"/>
    <w:rsid w:val="00F8365A"/>
    <w:rsid w:val="00F83C43"/>
    <w:rsid w:val="00F84AB4"/>
    <w:rsid w:val="00F8502B"/>
    <w:rsid w:val="00F86BA5"/>
    <w:rsid w:val="00F879C3"/>
    <w:rsid w:val="00F91780"/>
    <w:rsid w:val="00F92EE6"/>
    <w:rsid w:val="00F93198"/>
    <w:rsid w:val="00F93D09"/>
    <w:rsid w:val="00F94149"/>
    <w:rsid w:val="00F952F6"/>
    <w:rsid w:val="00F9563A"/>
    <w:rsid w:val="00F962CF"/>
    <w:rsid w:val="00F97238"/>
    <w:rsid w:val="00FA1A3C"/>
    <w:rsid w:val="00FA4AB4"/>
    <w:rsid w:val="00FA7517"/>
    <w:rsid w:val="00FB0763"/>
    <w:rsid w:val="00FB08E4"/>
    <w:rsid w:val="00FB438C"/>
    <w:rsid w:val="00FB548A"/>
    <w:rsid w:val="00FB58FF"/>
    <w:rsid w:val="00FB77CC"/>
    <w:rsid w:val="00FC1903"/>
    <w:rsid w:val="00FC1D36"/>
    <w:rsid w:val="00FC4991"/>
    <w:rsid w:val="00FC62D1"/>
    <w:rsid w:val="00FC68E5"/>
    <w:rsid w:val="00FC7BF9"/>
    <w:rsid w:val="00FD0FC6"/>
    <w:rsid w:val="00FD1851"/>
    <w:rsid w:val="00FD1ADE"/>
    <w:rsid w:val="00FD1C72"/>
    <w:rsid w:val="00FD211D"/>
    <w:rsid w:val="00FD4062"/>
    <w:rsid w:val="00FD5083"/>
    <w:rsid w:val="00FD5345"/>
    <w:rsid w:val="00FD5FB8"/>
    <w:rsid w:val="00FE1303"/>
    <w:rsid w:val="00FE2802"/>
    <w:rsid w:val="00FE48B1"/>
    <w:rsid w:val="00FE4CD0"/>
    <w:rsid w:val="00FF112E"/>
    <w:rsid w:val="00FF37A0"/>
    <w:rsid w:val="00FF4076"/>
    <w:rsid w:val="00FF458A"/>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D8D39C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F822CE"/>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8C6EAC"/>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2B2290"/>
    <w:pPr>
      <w:spacing w:after="120" w:line="360" w:lineRule="auto"/>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497767">
      <w:bodyDiv w:val="1"/>
      <w:marLeft w:val="0"/>
      <w:marRight w:val="0"/>
      <w:marTop w:val="0"/>
      <w:marBottom w:val="0"/>
      <w:divBdr>
        <w:top w:val="none" w:sz="0" w:space="0" w:color="auto"/>
        <w:left w:val="none" w:sz="0" w:space="0" w:color="auto"/>
        <w:bottom w:val="none" w:sz="0" w:space="0" w:color="auto"/>
        <w:right w:val="none" w:sz="0" w:space="0" w:color="auto"/>
      </w:divBdr>
    </w:div>
    <w:div w:id="282927738">
      <w:bodyDiv w:val="1"/>
      <w:marLeft w:val="0"/>
      <w:marRight w:val="0"/>
      <w:marTop w:val="0"/>
      <w:marBottom w:val="0"/>
      <w:divBdr>
        <w:top w:val="none" w:sz="0" w:space="0" w:color="auto"/>
        <w:left w:val="none" w:sz="0" w:space="0" w:color="auto"/>
        <w:bottom w:val="none" w:sz="0" w:space="0" w:color="auto"/>
        <w:right w:val="none" w:sz="0" w:space="0" w:color="auto"/>
      </w:divBdr>
    </w:div>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2.png"/><Relationship Id="rId21" Type="http://schemas.openxmlformats.org/officeDocument/2006/relationships/image" Target="media/image13.png"/><Relationship Id="rId22" Type="http://schemas.openxmlformats.org/officeDocument/2006/relationships/image" Target="media/image14.png"/><Relationship Id="rId23" Type="http://schemas.openxmlformats.org/officeDocument/2006/relationships/image" Target="media/image15.png"/><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1.png"/><Relationship Id="rId6" Type="http://schemas.openxmlformats.org/officeDocument/2006/relationships/endnotes" Target="endnotes.xml"/><Relationship Id="rId7" Type="http://schemas.openxmlformats.org/officeDocument/2006/relationships/comments" Target="comments.xml"/><Relationship Id="rId8" Type="http://schemas.microsoft.com/office/2011/relationships/commentsExtended" Target="commentsExtended.xml"/><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2.png"/><Relationship Id="rId11" Type="http://schemas.openxmlformats.org/officeDocument/2006/relationships/image" Target="media/image3.png"/><Relationship Id="rId12" Type="http://schemas.openxmlformats.org/officeDocument/2006/relationships/image" Target="media/image4.png"/><Relationship Id="rId13" Type="http://schemas.openxmlformats.org/officeDocument/2006/relationships/image" Target="media/image5.png"/><Relationship Id="rId14" Type="http://schemas.openxmlformats.org/officeDocument/2006/relationships/image" Target="media/image6.tiff"/><Relationship Id="rId15" Type="http://schemas.openxmlformats.org/officeDocument/2006/relationships/image" Target="media/image7.png"/><Relationship Id="rId16" Type="http://schemas.openxmlformats.org/officeDocument/2006/relationships/image" Target="media/image8.png"/><Relationship Id="rId17" Type="http://schemas.openxmlformats.org/officeDocument/2006/relationships/image" Target="media/image9.png"/><Relationship Id="rId18" Type="http://schemas.openxmlformats.org/officeDocument/2006/relationships/image" Target="media/image10.png"/><Relationship Id="rId19" Type="http://schemas.openxmlformats.org/officeDocument/2006/relationships/image" Target="media/image11.pn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6</TotalTime>
  <Pages>32</Pages>
  <Words>80014</Words>
  <Characters>440079</Characters>
  <Application>Microsoft Macintosh Word</Application>
  <DocSecurity>0</DocSecurity>
  <Lines>3667</Lines>
  <Paragraphs>1038</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519055</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13</cp:revision>
  <dcterms:created xsi:type="dcterms:W3CDTF">2017-12-11T18:06:00Z</dcterms:created>
  <dcterms:modified xsi:type="dcterms:W3CDTF">2017-12-11T18:33:00Z</dcterms:modified>
</cp:coreProperties>
</file>